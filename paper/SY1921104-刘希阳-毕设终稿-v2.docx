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46697" w14:textId="6E1A6040" w:rsidR="00E40A0B" w:rsidRPr="00C643E6" w:rsidRDefault="00EE5BA2" w:rsidP="001D1620">
      <w:pPr>
        <w:widowControl/>
        <w:spacing w:before="50" w:after="50"/>
        <w:ind w:firstLineChars="0" w:firstLine="0"/>
        <w:rPr>
          <w:rFonts w:eastAsia="黑体" w:cs="宋体"/>
          <w:b/>
          <w:bCs/>
          <w:kern w:val="0"/>
          <w:sz w:val="21"/>
          <w:szCs w:val="21"/>
        </w:rPr>
      </w:pPr>
      <w:bookmarkStart w:id="0" w:name="_Toc97288694"/>
      <w:bookmarkStart w:id="1" w:name="_Toc97290282"/>
      <w:r>
        <w:rPr>
          <w:rFonts w:eastAsia="黑体" w:cs="宋体" w:hint="eastAsia"/>
          <w:b/>
          <w:bCs/>
          <w:kern w:val="0"/>
          <w:sz w:val="21"/>
          <w:szCs w:val="21"/>
        </w:rPr>
        <w:t>中图分类号</w:t>
      </w:r>
      <w:r w:rsidR="00E40A0B" w:rsidRPr="00C643E6">
        <w:rPr>
          <w:rFonts w:eastAsia="黑体" w:cs="宋体"/>
          <w:b/>
          <w:bCs/>
          <w:kern w:val="0"/>
          <w:sz w:val="21"/>
          <w:szCs w:val="21"/>
        </w:rPr>
        <w:t>：</w:t>
      </w:r>
      <w:r w:rsidR="00B17518" w:rsidRPr="00C643E6">
        <w:rPr>
          <w:rFonts w:eastAsia="黑体" w:cs="宋体" w:hint="eastAsia"/>
          <w:b/>
          <w:bCs/>
          <w:kern w:val="0"/>
          <w:sz w:val="21"/>
          <w:szCs w:val="21"/>
        </w:rPr>
        <w:t>T</w:t>
      </w:r>
      <w:r w:rsidR="00B17518" w:rsidRPr="00C643E6">
        <w:rPr>
          <w:rFonts w:eastAsia="黑体" w:cs="宋体"/>
          <w:b/>
          <w:bCs/>
          <w:kern w:val="0"/>
          <w:sz w:val="21"/>
          <w:szCs w:val="21"/>
        </w:rPr>
        <w:t>P181</w:t>
      </w:r>
    </w:p>
    <w:p w14:paraId="59B09EDF" w14:textId="6C0D1126" w:rsidR="00E40A0B" w:rsidRPr="00C643E6" w:rsidRDefault="006A13C3" w:rsidP="001D1620">
      <w:pPr>
        <w:widowControl/>
        <w:spacing w:before="50" w:after="50"/>
        <w:ind w:firstLineChars="0" w:firstLine="0"/>
        <w:rPr>
          <w:rFonts w:eastAsia="黑体" w:cs="宋体"/>
          <w:b/>
          <w:bCs/>
          <w:kern w:val="0"/>
          <w:sz w:val="21"/>
          <w:szCs w:val="21"/>
        </w:rPr>
      </w:pPr>
      <w:r w:rsidRPr="00F116C8">
        <w:rPr>
          <w:rFonts w:eastAsia="黑体" w:hint="eastAsia"/>
          <w:b/>
          <w:spacing w:val="24"/>
          <w:sz w:val="21"/>
          <w:szCs w:val="21"/>
        </w:rPr>
        <w:t>论文编号</w:t>
      </w:r>
      <w:r w:rsidR="00E40A0B" w:rsidRPr="00C643E6">
        <w:rPr>
          <w:rFonts w:eastAsia="黑体" w:cs="宋体"/>
          <w:b/>
          <w:bCs/>
          <w:kern w:val="0"/>
          <w:sz w:val="21"/>
          <w:szCs w:val="21"/>
        </w:rPr>
        <w:t>：</w:t>
      </w:r>
      <w:r w:rsidR="000214C9" w:rsidRPr="00C643E6">
        <w:rPr>
          <w:rFonts w:eastAsia="黑体" w:cs="宋体" w:hint="eastAsia"/>
          <w:b/>
          <w:bCs/>
          <w:kern w:val="0"/>
          <w:sz w:val="21"/>
          <w:szCs w:val="21"/>
        </w:rPr>
        <w:t>1</w:t>
      </w:r>
      <w:r w:rsidR="000214C9" w:rsidRPr="00C643E6">
        <w:rPr>
          <w:rFonts w:eastAsia="黑体" w:cs="宋体"/>
          <w:b/>
          <w:bCs/>
          <w:kern w:val="0"/>
          <w:sz w:val="21"/>
          <w:szCs w:val="21"/>
        </w:rPr>
        <w:t>0006SY1921104</w:t>
      </w:r>
    </w:p>
    <w:p w14:paraId="67CBC021" w14:textId="77777777" w:rsidR="00E40A0B" w:rsidRPr="00E40A0B" w:rsidRDefault="00E40A0B" w:rsidP="00E40A0B">
      <w:pPr>
        <w:widowControl/>
        <w:tabs>
          <w:tab w:val="left" w:pos="3240"/>
        </w:tabs>
        <w:spacing w:before="50" w:after="50"/>
        <w:ind w:firstLineChars="0" w:firstLine="480"/>
        <w:jc w:val="center"/>
        <w:rPr>
          <w:kern w:val="0"/>
          <w:sz w:val="21"/>
          <w:szCs w:val="21"/>
        </w:rPr>
      </w:pPr>
    </w:p>
    <w:p w14:paraId="0E969A24" w14:textId="77777777" w:rsidR="00E40A0B" w:rsidRPr="00E40A0B" w:rsidRDefault="00E40A0B" w:rsidP="00E40A0B">
      <w:pPr>
        <w:widowControl/>
        <w:tabs>
          <w:tab w:val="left" w:pos="3240"/>
        </w:tabs>
        <w:spacing w:before="50" w:after="50"/>
        <w:ind w:firstLineChars="0" w:firstLine="480"/>
        <w:jc w:val="left"/>
        <w:rPr>
          <w:rFonts w:eastAsia="黑体"/>
          <w:kern w:val="0"/>
          <w:sz w:val="21"/>
          <w:szCs w:val="21"/>
        </w:rPr>
      </w:pPr>
    </w:p>
    <w:p w14:paraId="42A41CFD" w14:textId="77777777" w:rsidR="00E40A0B" w:rsidRPr="00E40A0B" w:rsidRDefault="00E40A0B" w:rsidP="00E40A0B">
      <w:pPr>
        <w:widowControl/>
        <w:tabs>
          <w:tab w:val="left" w:pos="3240"/>
        </w:tabs>
        <w:spacing w:before="50" w:after="50"/>
        <w:ind w:firstLineChars="0" w:firstLine="480"/>
        <w:jc w:val="left"/>
        <w:rPr>
          <w:rFonts w:eastAsia="黑体"/>
          <w:kern w:val="0"/>
          <w:sz w:val="21"/>
          <w:szCs w:val="21"/>
        </w:rPr>
      </w:pPr>
    </w:p>
    <w:p w14:paraId="2CF8DB72" w14:textId="77777777" w:rsidR="00E40A0B" w:rsidRPr="00E40A0B" w:rsidRDefault="00E40A0B" w:rsidP="00E40A0B">
      <w:pPr>
        <w:widowControl/>
        <w:tabs>
          <w:tab w:val="left" w:pos="3240"/>
        </w:tabs>
        <w:spacing w:before="50" w:after="50"/>
        <w:ind w:firstLineChars="0" w:firstLine="400"/>
        <w:jc w:val="center"/>
        <w:rPr>
          <w:rFonts w:eastAsia="黑体"/>
          <w:kern w:val="0"/>
          <w:sz w:val="21"/>
          <w:szCs w:val="21"/>
        </w:rPr>
      </w:pPr>
      <w:r w:rsidRPr="00E40A0B">
        <w:rPr>
          <w:rFonts w:eastAsia="黑体"/>
          <w:noProof/>
          <w:kern w:val="0"/>
          <w:sz w:val="20"/>
          <w:szCs w:val="20"/>
        </w:rPr>
        <w:drawing>
          <wp:inline distT="0" distB="0" distL="0" distR="0" wp14:anchorId="1E93275E" wp14:editId="0E5A0842">
            <wp:extent cx="2914650" cy="390525"/>
            <wp:effectExtent l="0" t="0" r="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4650" cy="390525"/>
                    </a:xfrm>
                    <a:prstGeom prst="rect">
                      <a:avLst/>
                    </a:prstGeom>
                    <a:noFill/>
                    <a:ln>
                      <a:noFill/>
                    </a:ln>
                  </pic:spPr>
                </pic:pic>
              </a:graphicData>
            </a:graphic>
          </wp:inline>
        </w:drawing>
      </w:r>
    </w:p>
    <w:p w14:paraId="62076D78" w14:textId="77777777" w:rsidR="00E40A0B" w:rsidRPr="00E40A0B" w:rsidRDefault="00E40A0B" w:rsidP="00E40A0B">
      <w:pPr>
        <w:widowControl/>
        <w:tabs>
          <w:tab w:val="left" w:pos="3240"/>
        </w:tabs>
        <w:spacing w:before="50" w:after="50"/>
        <w:ind w:firstLineChars="0" w:firstLine="480"/>
        <w:jc w:val="center"/>
        <w:rPr>
          <w:kern w:val="0"/>
          <w:sz w:val="21"/>
          <w:szCs w:val="21"/>
        </w:rPr>
      </w:pPr>
      <w:r w:rsidRPr="00E40A0B">
        <w:rPr>
          <w:rFonts w:eastAsia="华文行楷" w:hint="eastAsia"/>
          <w:color w:val="000000"/>
          <w:kern w:val="0"/>
          <w:sz w:val="84"/>
          <w:szCs w:val="56"/>
        </w:rPr>
        <w:t>硕</w:t>
      </w:r>
      <w:r w:rsidRPr="00E40A0B">
        <w:rPr>
          <w:rFonts w:eastAsia="华文行楷" w:hint="eastAsia"/>
          <w:color w:val="000000"/>
          <w:kern w:val="0"/>
          <w:sz w:val="84"/>
          <w:szCs w:val="56"/>
        </w:rPr>
        <w:t xml:space="preserve"> </w:t>
      </w:r>
      <w:r w:rsidRPr="00E40A0B">
        <w:rPr>
          <w:rFonts w:eastAsia="华文行楷"/>
          <w:color w:val="000000"/>
          <w:kern w:val="0"/>
          <w:sz w:val="84"/>
          <w:szCs w:val="56"/>
        </w:rPr>
        <w:t>士</w:t>
      </w:r>
      <w:r w:rsidRPr="00E40A0B">
        <w:rPr>
          <w:rFonts w:eastAsia="华文行楷" w:hint="eastAsia"/>
          <w:color w:val="000000"/>
          <w:kern w:val="0"/>
          <w:sz w:val="84"/>
          <w:szCs w:val="56"/>
        </w:rPr>
        <w:t xml:space="preserve"> </w:t>
      </w:r>
      <w:r w:rsidRPr="00E40A0B">
        <w:rPr>
          <w:rFonts w:eastAsia="华文行楷" w:hint="eastAsia"/>
          <w:color w:val="000000"/>
          <w:kern w:val="0"/>
          <w:sz w:val="84"/>
          <w:szCs w:val="56"/>
        </w:rPr>
        <w:t>学</w:t>
      </w:r>
      <w:r w:rsidRPr="00E40A0B">
        <w:rPr>
          <w:rFonts w:eastAsia="华文行楷" w:hint="eastAsia"/>
          <w:color w:val="000000"/>
          <w:kern w:val="0"/>
          <w:sz w:val="84"/>
          <w:szCs w:val="56"/>
        </w:rPr>
        <w:t xml:space="preserve"> </w:t>
      </w:r>
      <w:r w:rsidRPr="00E40A0B">
        <w:rPr>
          <w:rFonts w:eastAsia="华文行楷" w:hint="eastAsia"/>
          <w:color w:val="000000"/>
          <w:kern w:val="0"/>
          <w:sz w:val="84"/>
          <w:szCs w:val="56"/>
        </w:rPr>
        <w:t>位</w:t>
      </w:r>
      <w:r w:rsidRPr="00E40A0B">
        <w:rPr>
          <w:rFonts w:eastAsia="华文行楷" w:hint="eastAsia"/>
          <w:color w:val="000000"/>
          <w:kern w:val="0"/>
          <w:sz w:val="84"/>
          <w:szCs w:val="56"/>
        </w:rPr>
        <w:t xml:space="preserve"> </w:t>
      </w:r>
      <w:r w:rsidRPr="00E40A0B">
        <w:rPr>
          <w:rFonts w:eastAsia="华文行楷"/>
          <w:color w:val="000000"/>
          <w:kern w:val="0"/>
          <w:sz w:val="84"/>
          <w:szCs w:val="56"/>
        </w:rPr>
        <w:t>论</w:t>
      </w:r>
      <w:r w:rsidRPr="00E40A0B">
        <w:rPr>
          <w:rFonts w:eastAsia="华文行楷" w:hint="eastAsia"/>
          <w:color w:val="000000"/>
          <w:kern w:val="0"/>
          <w:sz w:val="84"/>
          <w:szCs w:val="56"/>
        </w:rPr>
        <w:t xml:space="preserve"> </w:t>
      </w:r>
      <w:r w:rsidRPr="00E40A0B">
        <w:rPr>
          <w:rFonts w:eastAsia="华文行楷"/>
          <w:color w:val="000000"/>
          <w:kern w:val="0"/>
          <w:sz w:val="84"/>
          <w:szCs w:val="56"/>
        </w:rPr>
        <w:t>文</w:t>
      </w:r>
    </w:p>
    <w:p w14:paraId="51FF7241" w14:textId="77777777" w:rsidR="00E40A0B" w:rsidRPr="00E40A0B" w:rsidRDefault="00E40A0B" w:rsidP="00E40A0B">
      <w:pPr>
        <w:widowControl/>
        <w:tabs>
          <w:tab w:val="left" w:pos="3240"/>
        </w:tabs>
        <w:spacing w:before="50" w:after="50"/>
        <w:ind w:firstLineChars="0" w:firstLine="480"/>
        <w:jc w:val="left"/>
        <w:rPr>
          <w:kern w:val="0"/>
          <w:sz w:val="21"/>
          <w:szCs w:val="21"/>
        </w:rPr>
      </w:pPr>
    </w:p>
    <w:p w14:paraId="4FCF0366" w14:textId="77777777" w:rsidR="00E40A0B" w:rsidRPr="00E40A0B" w:rsidRDefault="00E40A0B" w:rsidP="00E40A0B">
      <w:pPr>
        <w:widowControl/>
        <w:tabs>
          <w:tab w:val="left" w:pos="3240"/>
        </w:tabs>
        <w:spacing w:before="50" w:after="50"/>
        <w:ind w:firstLineChars="0" w:firstLine="480"/>
        <w:jc w:val="left"/>
        <w:rPr>
          <w:kern w:val="0"/>
          <w:sz w:val="21"/>
          <w:szCs w:val="21"/>
        </w:rPr>
      </w:pPr>
    </w:p>
    <w:p w14:paraId="53C24D73" w14:textId="77777777" w:rsidR="00E40A0B" w:rsidRPr="00E40A0B" w:rsidRDefault="00E40A0B" w:rsidP="00E40A0B">
      <w:pPr>
        <w:widowControl/>
        <w:tabs>
          <w:tab w:val="left" w:pos="3240"/>
        </w:tabs>
        <w:spacing w:before="50" w:after="50"/>
        <w:ind w:firstLineChars="0" w:firstLine="480"/>
        <w:jc w:val="left"/>
        <w:rPr>
          <w:kern w:val="0"/>
          <w:sz w:val="21"/>
          <w:szCs w:val="21"/>
        </w:rPr>
      </w:pPr>
    </w:p>
    <w:p w14:paraId="69425D25" w14:textId="77777777" w:rsidR="0021217D" w:rsidRDefault="00E40A0B" w:rsidP="0021217D">
      <w:pPr>
        <w:widowControl/>
        <w:spacing w:after="160" w:line="312" w:lineRule="auto"/>
        <w:ind w:firstLineChars="0" w:firstLine="420"/>
        <w:jc w:val="center"/>
        <w:rPr>
          <w:rFonts w:cs="宋体"/>
          <w:b/>
          <w:bCs/>
          <w:color w:val="000000"/>
          <w:kern w:val="0"/>
          <w:sz w:val="64"/>
          <w:szCs w:val="64"/>
        </w:rPr>
      </w:pPr>
      <w:r w:rsidRPr="00E40A0B">
        <w:rPr>
          <w:rFonts w:cs="宋体" w:hint="eastAsia"/>
          <w:b/>
          <w:bCs/>
          <w:color w:val="000000"/>
          <w:kern w:val="0"/>
          <w:sz w:val="64"/>
          <w:szCs w:val="64"/>
        </w:rPr>
        <w:t>基于</w:t>
      </w:r>
      <w:r w:rsidR="007B45C5">
        <w:rPr>
          <w:rFonts w:cs="宋体" w:hint="eastAsia"/>
          <w:b/>
          <w:bCs/>
          <w:color w:val="000000"/>
          <w:kern w:val="0"/>
          <w:sz w:val="64"/>
          <w:szCs w:val="64"/>
        </w:rPr>
        <w:t>图</w:t>
      </w:r>
      <w:r w:rsidR="0021217D">
        <w:rPr>
          <w:rFonts w:cs="宋体" w:hint="eastAsia"/>
          <w:b/>
          <w:bCs/>
          <w:color w:val="000000"/>
          <w:kern w:val="0"/>
          <w:sz w:val="64"/>
          <w:szCs w:val="64"/>
        </w:rPr>
        <w:t>神经</w:t>
      </w:r>
      <w:r w:rsidRPr="00E40A0B">
        <w:rPr>
          <w:rFonts w:cs="宋体" w:hint="eastAsia"/>
          <w:b/>
          <w:bCs/>
          <w:color w:val="000000"/>
          <w:kern w:val="0"/>
          <w:sz w:val="64"/>
          <w:szCs w:val="64"/>
        </w:rPr>
        <w:t>网络的</w:t>
      </w:r>
      <w:r w:rsidR="007B45C5">
        <w:rPr>
          <w:rFonts w:cs="宋体" w:hint="eastAsia"/>
          <w:b/>
          <w:bCs/>
          <w:color w:val="000000"/>
          <w:kern w:val="0"/>
          <w:sz w:val="64"/>
          <w:szCs w:val="64"/>
        </w:rPr>
        <w:t>知识图谱</w:t>
      </w:r>
    </w:p>
    <w:p w14:paraId="06C00A00" w14:textId="5754BF79" w:rsidR="00E40A0B" w:rsidRPr="00DF4227" w:rsidRDefault="007B45C5" w:rsidP="0021217D">
      <w:pPr>
        <w:widowControl/>
        <w:spacing w:after="160" w:line="312" w:lineRule="auto"/>
        <w:ind w:firstLineChars="0" w:firstLine="420"/>
        <w:jc w:val="center"/>
        <w:rPr>
          <w:rFonts w:cs="宋体"/>
          <w:b/>
          <w:bCs/>
          <w:color w:val="000000"/>
          <w:kern w:val="0"/>
          <w:sz w:val="64"/>
          <w:szCs w:val="64"/>
        </w:rPr>
      </w:pPr>
      <w:r>
        <w:rPr>
          <w:rFonts w:cs="宋体" w:hint="eastAsia"/>
          <w:b/>
          <w:bCs/>
          <w:color w:val="000000"/>
          <w:kern w:val="0"/>
          <w:sz w:val="64"/>
          <w:szCs w:val="64"/>
        </w:rPr>
        <w:t>表示学习</w:t>
      </w:r>
      <w:r w:rsidR="00854531">
        <w:rPr>
          <w:rFonts w:cs="宋体" w:hint="eastAsia"/>
          <w:b/>
          <w:bCs/>
          <w:color w:val="000000"/>
          <w:kern w:val="0"/>
          <w:sz w:val="64"/>
          <w:szCs w:val="64"/>
        </w:rPr>
        <w:t>方法</w:t>
      </w:r>
      <w:r w:rsidR="00E40A0B" w:rsidRPr="00E40A0B">
        <w:rPr>
          <w:rFonts w:cs="宋体" w:hint="eastAsia"/>
          <w:b/>
          <w:bCs/>
          <w:color w:val="000000"/>
          <w:kern w:val="0"/>
          <w:sz w:val="64"/>
          <w:szCs w:val="64"/>
        </w:rPr>
        <w:t>研究</w:t>
      </w:r>
    </w:p>
    <w:p w14:paraId="104C48F7" w14:textId="77777777" w:rsidR="00E40A0B" w:rsidRPr="00E40A0B" w:rsidRDefault="00E40A0B" w:rsidP="00E40A0B">
      <w:pPr>
        <w:widowControl/>
        <w:tabs>
          <w:tab w:val="left" w:pos="3240"/>
        </w:tabs>
        <w:spacing w:before="50" w:after="50"/>
        <w:ind w:firstLineChars="0" w:firstLine="0"/>
        <w:jc w:val="left"/>
        <w:rPr>
          <w:rFonts w:eastAsia="黑体"/>
          <w:spacing w:val="40"/>
          <w:kern w:val="0"/>
          <w:sz w:val="28"/>
          <w:szCs w:val="21"/>
        </w:rPr>
      </w:pPr>
    </w:p>
    <w:p w14:paraId="5997F097" w14:textId="77777777" w:rsidR="00E40A0B" w:rsidRPr="00E40A0B" w:rsidRDefault="00E40A0B" w:rsidP="00E40A0B">
      <w:pPr>
        <w:widowControl/>
        <w:tabs>
          <w:tab w:val="left" w:pos="3240"/>
        </w:tabs>
        <w:spacing w:before="50" w:after="50"/>
        <w:ind w:firstLineChars="0" w:firstLine="720"/>
        <w:jc w:val="left"/>
        <w:rPr>
          <w:rFonts w:eastAsia="黑体"/>
          <w:spacing w:val="40"/>
          <w:kern w:val="0"/>
          <w:sz w:val="28"/>
          <w:szCs w:val="21"/>
        </w:rPr>
      </w:pPr>
    </w:p>
    <w:p w14:paraId="34F5A7EC" w14:textId="47051817" w:rsidR="00E40A0B" w:rsidRPr="00E40A0B" w:rsidRDefault="00E40A0B" w:rsidP="00E40A0B">
      <w:pPr>
        <w:widowControl/>
        <w:spacing w:before="50" w:after="50"/>
        <w:ind w:leftChars="800" w:left="1920" w:firstLineChars="0" w:firstLine="720"/>
        <w:jc w:val="left"/>
        <w:rPr>
          <w:rFonts w:eastAsia="黑体"/>
          <w:color w:val="000000"/>
          <w:spacing w:val="40"/>
          <w:kern w:val="0"/>
          <w:sz w:val="28"/>
          <w:szCs w:val="21"/>
        </w:rPr>
      </w:pPr>
      <w:r w:rsidRPr="00E40A0B">
        <w:rPr>
          <w:rFonts w:eastAsia="黑体"/>
          <w:color w:val="000000"/>
          <w:spacing w:val="40"/>
          <w:kern w:val="0"/>
          <w:sz w:val="28"/>
          <w:szCs w:val="21"/>
        </w:rPr>
        <w:t>作者姓名</w:t>
      </w:r>
      <w:r w:rsidRPr="00E40A0B">
        <w:rPr>
          <w:rFonts w:eastAsia="黑体"/>
          <w:color w:val="000000"/>
          <w:spacing w:val="40"/>
          <w:kern w:val="0"/>
          <w:sz w:val="28"/>
          <w:szCs w:val="21"/>
        </w:rPr>
        <w:t xml:space="preserve">  </w:t>
      </w:r>
      <w:r w:rsidR="00B0001C">
        <w:rPr>
          <w:rFonts w:eastAsia="黑体" w:hint="eastAsia"/>
          <w:color w:val="000000"/>
          <w:spacing w:val="40"/>
          <w:kern w:val="0"/>
          <w:sz w:val="28"/>
          <w:szCs w:val="21"/>
        </w:rPr>
        <w:t>刘希阳</w:t>
      </w:r>
    </w:p>
    <w:p w14:paraId="4F37E51F" w14:textId="77777777" w:rsidR="00E40A0B" w:rsidRPr="00E40A0B" w:rsidRDefault="00E40A0B" w:rsidP="00E40A0B">
      <w:pPr>
        <w:widowControl/>
        <w:spacing w:before="50" w:after="50"/>
        <w:ind w:leftChars="800" w:left="1920" w:firstLineChars="350" w:firstLine="735"/>
        <w:jc w:val="left"/>
        <w:rPr>
          <w:rFonts w:eastAsia="黑体"/>
          <w:color w:val="000000"/>
          <w:spacing w:val="40"/>
          <w:kern w:val="0"/>
          <w:sz w:val="28"/>
          <w:szCs w:val="21"/>
        </w:rPr>
      </w:pPr>
      <w:r w:rsidRPr="00E40A0B">
        <w:rPr>
          <w:noProof/>
          <w:color w:val="000000"/>
          <w:kern w:val="0"/>
          <w:sz w:val="21"/>
          <w:szCs w:val="21"/>
        </w:rPr>
        <mc:AlternateContent>
          <mc:Choice Requires="wps">
            <w:drawing>
              <wp:anchor distT="0" distB="0" distL="114300" distR="114300" simplePos="0" relativeHeight="251665408" behindDoc="0" locked="0" layoutInCell="0" allowOverlap="1" wp14:anchorId="2EFB8DEA" wp14:editId="03801DDB">
                <wp:simplePos x="0" y="0"/>
                <wp:positionH relativeFrom="column">
                  <wp:posOffset>837565</wp:posOffset>
                </wp:positionH>
                <wp:positionV relativeFrom="paragraph">
                  <wp:posOffset>71755</wp:posOffset>
                </wp:positionV>
                <wp:extent cx="457200" cy="0"/>
                <wp:effectExtent l="3175" t="1270" r="0" b="0"/>
                <wp:wrapNone/>
                <wp:docPr id="3"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7C4EA59E" id="Line 9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95pt,5.65pt" to="101.9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" o:allowincell="f" stroked="f"/>
            </w:pict>
          </mc:Fallback>
        </mc:AlternateContent>
      </w:r>
      <w:r w:rsidRPr="00E40A0B">
        <w:rPr>
          <w:noProof/>
          <w:color w:val="000000"/>
          <w:kern w:val="0"/>
          <w:sz w:val="21"/>
          <w:szCs w:val="21"/>
        </w:rPr>
        <mc:AlternateContent>
          <mc:Choice Requires="wps">
            <w:drawing>
              <wp:anchor distT="0" distB="0" distL="114300" distR="114300" simplePos="0" relativeHeight="251666432" behindDoc="0" locked="0" layoutInCell="0" allowOverlap="1" wp14:anchorId="650617D9" wp14:editId="35CDD000">
                <wp:simplePos x="0" y="0"/>
                <wp:positionH relativeFrom="column">
                  <wp:posOffset>838200</wp:posOffset>
                </wp:positionH>
                <wp:positionV relativeFrom="paragraph">
                  <wp:posOffset>1149985</wp:posOffset>
                </wp:positionV>
                <wp:extent cx="457200" cy="0"/>
                <wp:effectExtent l="3810" t="3175" r="0" b="0"/>
                <wp:wrapNone/>
                <wp:docPr id="2"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56F0331D" id="Line 9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90.55pt" to="10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" o:allowincell="f" stroked="f"/>
            </w:pict>
          </mc:Fallback>
        </mc:AlternateContent>
      </w:r>
      <w:r w:rsidRPr="00E40A0B">
        <w:rPr>
          <w:rFonts w:eastAsia="黑体"/>
          <w:color w:val="000000"/>
          <w:spacing w:val="40"/>
          <w:kern w:val="0"/>
          <w:sz w:val="28"/>
          <w:szCs w:val="21"/>
        </w:rPr>
        <w:t>学科专业</w:t>
      </w:r>
      <w:r w:rsidRPr="00E40A0B">
        <w:rPr>
          <w:rFonts w:eastAsia="黑体"/>
          <w:color w:val="000000"/>
          <w:spacing w:val="40"/>
          <w:kern w:val="0"/>
          <w:sz w:val="28"/>
          <w:szCs w:val="21"/>
        </w:rPr>
        <w:t xml:space="preserve">  </w:t>
      </w:r>
      <w:r w:rsidRPr="00E40A0B">
        <w:rPr>
          <w:rFonts w:eastAsia="黑体"/>
          <w:color w:val="000000"/>
          <w:kern w:val="0"/>
          <w:sz w:val="28"/>
          <w:szCs w:val="21"/>
        </w:rPr>
        <w:t>软件工程</w:t>
      </w:r>
    </w:p>
    <w:p w14:paraId="2E5DAEAE" w14:textId="58C6487A" w:rsidR="00E40A0B" w:rsidRPr="00E40A0B" w:rsidRDefault="00E40A0B" w:rsidP="00E40A0B">
      <w:pPr>
        <w:widowControl/>
        <w:spacing w:before="50" w:after="50"/>
        <w:ind w:leftChars="800" w:left="1920" w:firstLineChars="0" w:firstLine="720"/>
        <w:jc w:val="left"/>
        <w:rPr>
          <w:rFonts w:eastAsia="黑体"/>
          <w:color w:val="000000"/>
          <w:spacing w:val="40"/>
          <w:kern w:val="0"/>
          <w:sz w:val="28"/>
          <w:szCs w:val="21"/>
        </w:rPr>
      </w:pPr>
      <w:r w:rsidRPr="00E40A0B">
        <w:rPr>
          <w:rFonts w:eastAsia="黑体"/>
          <w:color w:val="000000"/>
          <w:spacing w:val="40"/>
          <w:kern w:val="0"/>
          <w:sz w:val="28"/>
          <w:szCs w:val="21"/>
        </w:rPr>
        <w:t>指导教师</w:t>
      </w:r>
      <w:r w:rsidRPr="00E40A0B">
        <w:rPr>
          <w:rFonts w:eastAsia="黑体"/>
          <w:color w:val="000000"/>
          <w:spacing w:val="40"/>
          <w:kern w:val="0"/>
          <w:sz w:val="28"/>
          <w:szCs w:val="21"/>
        </w:rPr>
        <w:t xml:space="preserve">  </w:t>
      </w:r>
      <w:r w:rsidR="00FE077C">
        <w:rPr>
          <w:rFonts w:eastAsia="黑体" w:hint="eastAsia"/>
          <w:color w:val="000000"/>
          <w:spacing w:val="40"/>
          <w:kern w:val="0"/>
          <w:sz w:val="28"/>
          <w:szCs w:val="21"/>
        </w:rPr>
        <w:t>谭火彬</w:t>
      </w:r>
      <w:r w:rsidRPr="00E40A0B">
        <w:rPr>
          <w:rFonts w:eastAsia="黑体"/>
          <w:color w:val="000000"/>
          <w:kern w:val="0"/>
          <w:sz w:val="28"/>
          <w:szCs w:val="21"/>
        </w:rPr>
        <w:t xml:space="preserve">  </w:t>
      </w:r>
      <w:r w:rsidRPr="00E40A0B">
        <w:rPr>
          <w:rFonts w:eastAsia="黑体" w:hint="eastAsia"/>
          <w:color w:val="000000"/>
          <w:spacing w:val="40"/>
          <w:kern w:val="0"/>
          <w:sz w:val="28"/>
          <w:szCs w:val="21"/>
        </w:rPr>
        <w:t>副</w:t>
      </w:r>
      <w:r w:rsidRPr="00E40A0B">
        <w:rPr>
          <w:rFonts w:eastAsia="黑体"/>
          <w:color w:val="000000"/>
          <w:spacing w:val="40"/>
          <w:kern w:val="0"/>
          <w:sz w:val="28"/>
          <w:szCs w:val="21"/>
        </w:rPr>
        <w:t>教授</w:t>
      </w:r>
    </w:p>
    <w:p w14:paraId="21067DA9" w14:textId="620EF6E2" w:rsidR="00F77CF3" w:rsidRDefault="00576E08" w:rsidP="00F77CF3">
      <w:pPr>
        <w:widowControl/>
        <w:spacing w:before="50" w:after="50"/>
        <w:ind w:leftChars="800" w:left="1920" w:firstLineChars="0" w:firstLine="720"/>
        <w:jc w:val="left"/>
        <w:rPr>
          <w:rFonts w:eastAsia="黑体"/>
          <w:color w:val="000000"/>
          <w:spacing w:val="40"/>
          <w:kern w:val="0"/>
          <w:sz w:val="28"/>
          <w:szCs w:val="21"/>
        </w:rPr>
      </w:pPr>
      <w:r>
        <w:rPr>
          <w:rFonts w:eastAsia="黑体" w:hint="eastAsia"/>
          <w:color w:val="000000"/>
          <w:spacing w:val="40"/>
          <w:kern w:val="0"/>
          <w:sz w:val="28"/>
          <w:szCs w:val="21"/>
        </w:rPr>
        <w:t>培养</w:t>
      </w:r>
      <w:r w:rsidR="00707244">
        <w:rPr>
          <w:rFonts w:eastAsia="黑体" w:hint="eastAsia"/>
          <w:color w:val="000000"/>
          <w:spacing w:val="40"/>
          <w:kern w:val="0"/>
          <w:sz w:val="28"/>
          <w:szCs w:val="21"/>
        </w:rPr>
        <w:t>学院</w:t>
      </w:r>
      <w:r w:rsidR="00F77CF3" w:rsidRPr="00E40A0B">
        <w:rPr>
          <w:rFonts w:eastAsia="黑体"/>
          <w:color w:val="000000"/>
          <w:spacing w:val="40"/>
          <w:kern w:val="0"/>
          <w:sz w:val="28"/>
          <w:szCs w:val="21"/>
        </w:rPr>
        <w:t xml:space="preserve">  </w:t>
      </w:r>
      <w:r w:rsidR="00C14006">
        <w:rPr>
          <w:rFonts w:eastAsia="黑体" w:hint="eastAsia"/>
          <w:color w:val="000000"/>
          <w:spacing w:val="40"/>
          <w:kern w:val="0"/>
          <w:sz w:val="28"/>
          <w:szCs w:val="21"/>
        </w:rPr>
        <w:t>软件学院</w:t>
      </w:r>
    </w:p>
    <w:p w14:paraId="3CF70A04" w14:textId="1F946729" w:rsidR="00B24DF2" w:rsidRDefault="00B24DF2" w:rsidP="00F77CF3">
      <w:pPr>
        <w:widowControl/>
        <w:spacing w:before="50" w:after="50"/>
        <w:ind w:leftChars="800" w:left="1920" w:firstLineChars="0" w:firstLine="720"/>
        <w:jc w:val="left"/>
        <w:rPr>
          <w:rFonts w:eastAsia="黑体"/>
          <w:color w:val="000000"/>
          <w:spacing w:val="40"/>
          <w:kern w:val="0"/>
          <w:sz w:val="28"/>
          <w:szCs w:val="21"/>
        </w:rPr>
      </w:pPr>
    </w:p>
    <w:p w14:paraId="0EA50366" w14:textId="77777777" w:rsidR="00B24DF2" w:rsidRPr="00B24DF2" w:rsidRDefault="00B24DF2" w:rsidP="00B24DF2">
      <w:pPr>
        <w:widowControl/>
        <w:spacing w:before="50" w:after="50" w:line="312" w:lineRule="auto"/>
        <w:ind w:firstLineChars="0" w:firstLine="480"/>
        <w:jc w:val="center"/>
        <w:rPr>
          <w:kern w:val="0"/>
          <w:sz w:val="21"/>
          <w:szCs w:val="21"/>
        </w:rPr>
      </w:pPr>
    </w:p>
    <w:p w14:paraId="6B801387" w14:textId="31D3A72A" w:rsidR="00B24DF2" w:rsidRDefault="00B24DF2" w:rsidP="00B24DF2">
      <w:pPr>
        <w:widowControl/>
        <w:spacing w:before="50" w:after="50" w:line="312" w:lineRule="auto"/>
        <w:ind w:firstLineChars="0" w:firstLine="0"/>
        <w:jc w:val="left"/>
        <w:rPr>
          <w:kern w:val="0"/>
          <w:sz w:val="21"/>
          <w:szCs w:val="21"/>
        </w:rPr>
      </w:pPr>
    </w:p>
    <w:p w14:paraId="1FC0D292" w14:textId="435AFC7C" w:rsidR="005E4BB9" w:rsidRDefault="005E4BB9" w:rsidP="00B24DF2">
      <w:pPr>
        <w:widowControl/>
        <w:spacing w:before="50" w:after="50" w:line="312" w:lineRule="auto"/>
        <w:ind w:firstLineChars="0" w:firstLine="0"/>
        <w:jc w:val="left"/>
        <w:rPr>
          <w:kern w:val="0"/>
          <w:sz w:val="21"/>
          <w:szCs w:val="21"/>
        </w:rPr>
      </w:pPr>
    </w:p>
    <w:p w14:paraId="14950BE6" w14:textId="34F62AC8" w:rsidR="005E4BB9" w:rsidRDefault="005E4BB9" w:rsidP="00B24DF2">
      <w:pPr>
        <w:widowControl/>
        <w:spacing w:before="50" w:after="50" w:line="312" w:lineRule="auto"/>
        <w:ind w:firstLineChars="0" w:firstLine="0"/>
        <w:jc w:val="left"/>
        <w:rPr>
          <w:kern w:val="0"/>
          <w:sz w:val="21"/>
          <w:szCs w:val="21"/>
        </w:rPr>
      </w:pPr>
    </w:p>
    <w:p w14:paraId="62D40548" w14:textId="77777777" w:rsidR="005E4BB9" w:rsidRPr="00B24DF2" w:rsidRDefault="005E4BB9" w:rsidP="00B24DF2">
      <w:pPr>
        <w:widowControl/>
        <w:spacing w:before="50" w:after="50" w:line="312" w:lineRule="auto"/>
        <w:ind w:firstLineChars="0" w:firstLine="0"/>
        <w:jc w:val="left"/>
        <w:rPr>
          <w:kern w:val="0"/>
          <w:sz w:val="21"/>
          <w:szCs w:val="21"/>
        </w:rPr>
      </w:pPr>
    </w:p>
    <w:p w14:paraId="2AB55A8C" w14:textId="77777777" w:rsidR="005D4978" w:rsidRPr="005B5731" w:rsidRDefault="005D4978" w:rsidP="005969F0">
      <w:pPr>
        <w:widowControl/>
        <w:spacing w:before="50" w:after="50" w:line="240" w:lineRule="auto"/>
        <w:ind w:firstLineChars="0" w:firstLine="0"/>
        <w:jc w:val="center"/>
        <w:rPr>
          <w:b/>
          <w:color w:val="000000"/>
          <w:kern w:val="0"/>
          <w:sz w:val="21"/>
          <w:szCs w:val="21"/>
        </w:rPr>
      </w:pPr>
    </w:p>
    <w:p w14:paraId="06474ACF" w14:textId="15E26E7C" w:rsidR="00B24DF2" w:rsidRPr="00B24DF2" w:rsidRDefault="00B24DF2" w:rsidP="00703AFA">
      <w:pPr>
        <w:widowControl/>
        <w:spacing w:line="240" w:lineRule="auto"/>
        <w:ind w:firstLineChars="0" w:firstLine="0"/>
        <w:jc w:val="center"/>
        <w:rPr>
          <w:b/>
          <w:color w:val="000000"/>
          <w:kern w:val="0"/>
          <w:sz w:val="36"/>
          <w:szCs w:val="36"/>
        </w:rPr>
      </w:pPr>
      <w:r w:rsidRPr="00B24DF2">
        <w:rPr>
          <w:b/>
          <w:color w:val="000000"/>
          <w:kern w:val="0"/>
          <w:sz w:val="36"/>
          <w:szCs w:val="36"/>
        </w:rPr>
        <w:t xml:space="preserve">Research of Knowledge Graph </w:t>
      </w:r>
      <w:r w:rsidR="00A31DCE">
        <w:rPr>
          <w:b/>
          <w:color w:val="000000"/>
          <w:kern w:val="0"/>
          <w:sz w:val="36"/>
          <w:szCs w:val="36"/>
        </w:rPr>
        <w:t>R</w:t>
      </w:r>
      <w:r w:rsidR="008376F5">
        <w:rPr>
          <w:rFonts w:hint="eastAsia"/>
          <w:b/>
          <w:color w:val="000000"/>
          <w:kern w:val="0"/>
          <w:sz w:val="36"/>
          <w:szCs w:val="36"/>
        </w:rPr>
        <w:t>epresentation</w:t>
      </w:r>
      <w:r w:rsidR="008376F5">
        <w:rPr>
          <w:b/>
          <w:color w:val="000000"/>
          <w:kern w:val="0"/>
          <w:sz w:val="36"/>
          <w:szCs w:val="36"/>
        </w:rPr>
        <w:t xml:space="preserve"> </w:t>
      </w:r>
      <w:r w:rsidR="008376F5">
        <w:rPr>
          <w:rFonts w:hint="eastAsia"/>
          <w:b/>
          <w:color w:val="000000"/>
          <w:kern w:val="0"/>
          <w:sz w:val="36"/>
          <w:szCs w:val="36"/>
        </w:rPr>
        <w:t>Learning</w:t>
      </w:r>
      <w:r w:rsidR="008376F5">
        <w:rPr>
          <w:b/>
          <w:color w:val="000000"/>
          <w:kern w:val="0"/>
          <w:sz w:val="36"/>
          <w:szCs w:val="36"/>
        </w:rPr>
        <w:t xml:space="preserve"> </w:t>
      </w:r>
      <w:r w:rsidR="006C2C9B">
        <w:rPr>
          <w:b/>
          <w:color w:val="000000"/>
          <w:kern w:val="0"/>
          <w:sz w:val="36"/>
          <w:szCs w:val="36"/>
        </w:rPr>
        <w:t>A</w:t>
      </w:r>
      <w:r w:rsidR="008376F5">
        <w:rPr>
          <w:rFonts w:hint="eastAsia"/>
          <w:b/>
          <w:color w:val="000000"/>
          <w:kern w:val="0"/>
          <w:sz w:val="36"/>
          <w:szCs w:val="36"/>
        </w:rPr>
        <w:t>lgorithm</w:t>
      </w:r>
      <w:r w:rsidR="008376F5">
        <w:rPr>
          <w:b/>
          <w:color w:val="000000"/>
          <w:kern w:val="0"/>
          <w:sz w:val="36"/>
          <w:szCs w:val="36"/>
        </w:rPr>
        <w:t xml:space="preserve"> </w:t>
      </w:r>
      <w:proofErr w:type="spellStart"/>
      <w:r w:rsidR="008376F5">
        <w:rPr>
          <w:b/>
          <w:color w:val="000000"/>
          <w:kern w:val="0"/>
          <w:sz w:val="36"/>
          <w:szCs w:val="36"/>
        </w:rPr>
        <w:t>B</w:t>
      </w:r>
      <w:r w:rsidR="008376F5">
        <w:rPr>
          <w:rFonts w:hint="eastAsia"/>
          <w:b/>
          <w:color w:val="000000"/>
          <w:kern w:val="0"/>
          <w:sz w:val="36"/>
          <w:szCs w:val="36"/>
        </w:rPr>
        <w:t>aes</w:t>
      </w:r>
      <w:r w:rsidR="008376F5">
        <w:rPr>
          <w:b/>
          <w:color w:val="000000"/>
          <w:kern w:val="0"/>
          <w:sz w:val="36"/>
          <w:szCs w:val="36"/>
        </w:rPr>
        <w:t>d</w:t>
      </w:r>
      <w:proofErr w:type="spellEnd"/>
      <w:r w:rsidR="008376F5">
        <w:rPr>
          <w:b/>
          <w:color w:val="000000"/>
          <w:kern w:val="0"/>
          <w:sz w:val="36"/>
          <w:szCs w:val="36"/>
        </w:rPr>
        <w:t xml:space="preserve"> on Graph Neural Network</w:t>
      </w:r>
    </w:p>
    <w:p w14:paraId="780D9CFF" w14:textId="77777777" w:rsidR="00B24DF2" w:rsidRPr="00B24DF2" w:rsidRDefault="00B24DF2" w:rsidP="00B24DF2">
      <w:pPr>
        <w:widowControl/>
        <w:spacing w:before="50" w:after="50"/>
        <w:ind w:firstLineChars="0" w:firstLine="480"/>
        <w:jc w:val="left"/>
        <w:rPr>
          <w:color w:val="000000"/>
          <w:kern w:val="0"/>
          <w:sz w:val="21"/>
          <w:szCs w:val="21"/>
        </w:rPr>
      </w:pPr>
    </w:p>
    <w:p w14:paraId="464E8A64" w14:textId="77777777" w:rsidR="00B24DF2" w:rsidRPr="00B24DF2" w:rsidRDefault="00B24DF2" w:rsidP="00564959">
      <w:pPr>
        <w:widowControl/>
        <w:spacing w:before="50" w:after="50"/>
        <w:ind w:firstLineChars="0" w:firstLine="0"/>
        <w:jc w:val="left"/>
        <w:rPr>
          <w:color w:val="000000"/>
          <w:kern w:val="0"/>
          <w:sz w:val="21"/>
          <w:szCs w:val="21"/>
        </w:rPr>
      </w:pPr>
    </w:p>
    <w:p w14:paraId="4E1FFF23" w14:textId="77777777" w:rsidR="00B24DF2" w:rsidRPr="00B24DF2" w:rsidRDefault="00B24DF2" w:rsidP="00A43CE9">
      <w:pPr>
        <w:widowControl/>
        <w:spacing w:line="240" w:lineRule="auto"/>
        <w:ind w:firstLineChars="0" w:firstLine="0"/>
        <w:jc w:val="center"/>
        <w:rPr>
          <w:color w:val="000000"/>
          <w:kern w:val="0"/>
          <w:sz w:val="28"/>
          <w:szCs w:val="28"/>
        </w:rPr>
      </w:pPr>
      <w:r w:rsidRPr="00B24DF2">
        <w:rPr>
          <w:color w:val="000000"/>
          <w:kern w:val="0"/>
          <w:sz w:val="28"/>
          <w:szCs w:val="28"/>
        </w:rPr>
        <w:t>A Dissertation Submitted for the Degree of Master</w:t>
      </w:r>
    </w:p>
    <w:p w14:paraId="3C8BAF44" w14:textId="77777777" w:rsidR="00B24DF2" w:rsidRPr="00B24DF2" w:rsidRDefault="00B24DF2" w:rsidP="00B24DF2">
      <w:pPr>
        <w:widowControl/>
        <w:spacing w:before="50" w:after="50"/>
        <w:ind w:firstLineChars="0" w:firstLine="480"/>
        <w:jc w:val="left"/>
        <w:rPr>
          <w:color w:val="000000"/>
          <w:kern w:val="0"/>
          <w:sz w:val="21"/>
          <w:szCs w:val="21"/>
        </w:rPr>
      </w:pPr>
    </w:p>
    <w:p w14:paraId="55CF9D77" w14:textId="77777777" w:rsidR="00B24DF2" w:rsidRPr="00B24DF2" w:rsidRDefault="00B24DF2" w:rsidP="00B24DF2">
      <w:pPr>
        <w:widowControl/>
        <w:spacing w:before="50" w:after="50"/>
        <w:ind w:firstLineChars="0" w:firstLine="480"/>
        <w:jc w:val="left"/>
        <w:rPr>
          <w:color w:val="000000"/>
          <w:kern w:val="0"/>
          <w:sz w:val="21"/>
          <w:szCs w:val="21"/>
        </w:rPr>
      </w:pPr>
    </w:p>
    <w:p w14:paraId="18D8CF4D" w14:textId="77777777" w:rsidR="00B24DF2" w:rsidRPr="00B24DF2" w:rsidRDefault="00B24DF2" w:rsidP="00B24DF2">
      <w:pPr>
        <w:widowControl/>
        <w:spacing w:before="50" w:after="50"/>
        <w:ind w:firstLineChars="0" w:firstLine="480"/>
        <w:jc w:val="left"/>
        <w:rPr>
          <w:color w:val="000000"/>
          <w:kern w:val="0"/>
          <w:sz w:val="21"/>
          <w:szCs w:val="21"/>
        </w:rPr>
      </w:pPr>
    </w:p>
    <w:p w14:paraId="5095741F" w14:textId="77777777" w:rsidR="00B24DF2" w:rsidRPr="00B24DF2" w:rsidRDefault="00B24DF2" w:rsidP="00B24DF2">
      <w:pPr>
        <w:widowControl/>
        <w:spacing w:before="50" w:after="50" w:line="312" w:lineRule="auto"/>
        <w:ind w:firstLineChars="0" w:firstLine="480"/>
        <w:jc w:val="left"/>
        <w:rPr>
          <w:color w:val="000000"/>
          <w:kern w:val="0"/>
          <w:sz w:val="21"/>
          <w:szCs w:val="21"/>
        </w:rPr>
      </w:pPr>
    </w:p>
    <w:p w14:paraId="1094971E" w14:textId="011AD60A" w:rsidR="00B24DF2" w:rsidRPr="00B24DF2" w:rsidRDefault="00B24DF2" w:rsidP="00785548">
      <w:pPr>
        <w:widowControl/>
        <w:spacing w:line="240" w:lineRule="auto"/>
        <w:ind w:firstLineChars="0" w:firstLine="0"/>
        <w:jc w:val="center"/>
        <w:rPr>
          <w:b/>
          <w:color w:val="000000"/>
          <w:kern w:val="0"/>
          <w:sz w:val="30"/>
          <w:szCs w:val="30"/>
        </w:rPr>
      </w:pPr>
      <w:r w:rsidRPr="00B24DF2">
        <w:rPr>
          <w:b/>
          <w:color w:val="000000"/>
          <w:kern w:val="0"/>
          <w:sz w:val="30"/>
          <w:szCs w:val="30"/>
        </w:rPr>
        <w:t>Candidate</w:t>
      </w:r>
      <w:r w:rsidR="00974FC9">
        <w:rPr>
          <w:rFonts w:hint="eastAsia"/>
          <w:b/>
          <w:color w:val="000000"/>
          <w:kern w:val="0"/>
          <w:sz w:val="30"/>
          <w:szCs w:val="30"/>
        </w:rPr>
        <w:t>:</w:t>
      </w:r>
      <w:r w:rsidR="00974FC9">
        <w:rPr>
          <w:b/>
          <w:color w:val="000000"/>
          <w:kern w:val="0"/>
          <w:sz w:val="30"/>
          <w:szCs w:val="30"/>
        </w:rPr>
        <w:t xml:space="preserve"> </w:t>
      </w:r>
      <w:r w:rsidR="004C0C2B">
        <w:rPr>
          <w:b/>
          <w:color w:val="000000"/>
          <w:kern w:val="0"/>
          <w:sz w:val="30"/>
          <w:szCs w:val="30"/>
        </w:rPr>
        <w:t>L</w:t>
      </w:r>
      <w:r w:rsidR="004C0C2B">
        <w:rPr>
          <w:rFonts w:hint="eastAsia"/>
          <w:b/>
          <w:color w:val="000000"/>
          <w:kern w:val="0"/>
          <w:sz w:val="30"/>
          <w:szCs w:val="30"/>
        </w:rPr>
        <w:t>iu</w:t>
      </w:r>
      <w:r w:rsidR="004C0C2B">
        <w:rPr>
          <w:b/>
          <w:color w:val="000000"/>
          <w:kern w:val="0"/>
          <w:sz w:val="30"/>
          <w:szCs w:val="30"/>
        </w:rPr>
        <w:t xml:space="preserve"> </w:t>
      </w:r>
      <w:proofErr w:type="spellStart"/>
      <w:r w:rsidR="004C0C2B">
        <w:rPr>
          <w:b/>
          <w:color w:val="000000"/>
          <w:kern w:val="0"/>
          <w:sz w:val="30"/>
          <w:szCs w:val="30"/>
        </w:rPr>
        <w:t>Xiyang</w:t>
      </w:r>
      <w:proofErr w:type="spellEnd"/>
    </w:p>
    <w:p w14:paraId="2F7602D0" w14:textId="77777777" w:rsidR="00B24DF2" w:rsidRPr="00785548" w:rsidRDefault="00B24DF2" w:rsidP="00785548">
      <w:pPr>
        <w:widowControl/>
        <w:spacing w:line="240" w:lineRule="auto"/>
        <w:ind w:firstLineChars="0" w:firstLine="602"/>
        <w:jc w:val="center"/>
        <w:rPr>
          <w:b/>
          <w:color w:val="000000"/>
          <w:kern w:val="0"/>
          <w:sz w:val="21"/>
          <w:szCs w:val="21"/>
        </w:rPr>
      </w:pPr>
    </w:p>
    <w:p w14:paraId="5F3C9AAA" w14:textId="7D91EABC" w:rsidR="00B24DF2" w:rsidRPr="005D5E94" w:rsidRDefault="00B24DF2" w:rsidP="005D5E94">
      <w:pPr>
        <w:widowControl/>
        <w:spacing w:line="240" w:lineRule="auto"/>
        <w:ind w:firstLineChars="0" w:firstLine="0"/>
        <w:jc w:val="center"/>
        <w:rPr>
          <w:b/>
          <w:color w:val="000000"/>
          <w:kern w:val="0"/>
          <w:sz w:val="30"/>
          <w:szCs w:val="30"/>
        </w:rPr>
      </w:pPr>
      <w:r w:rsidRPr="00B24DF2">
        <w:rPr>
          <w:b/>
          <w:color w:val="000000"/>
          <w:kern w:val="0"/>
          <w:sz w:val="30"/>
          <w:szCs w:val="30"/>
        </w:rPr>
        <w:t>Supervisor</w:t>
      </w:r>
      <w:r w:rsidR="00974FC9">
        <w:rPr>
          <w:rFonts w:hint="eastAsia"/>
          <w:b/>
          <w:color w:val="000000"/>
          <w:kern w:val="0"/>
          <w:sz w:val="30"/>
          <w:szCs w:val="30"/>
        </w:rPr>
        <w:t>:</w:t>
      </w:r>
      <w:r w:rsidR="00974FC9">
        <w:rPr>
          <w:b/>
          <w:color w:val="000000"/>
          <w:kern w:val="0"/>
          <w:sz w:val="30"/>
          <w:szCs w:val="30"/>
        </w:rPr>
        <w:t xml:space="preserve"> </w:t>
      </w:r>
      <w:r w:rsidR="007E1663" w:rsidRPr="00323BF1">
        <w:rPr>
          <w:b/>
          <w:sz w:val="30"/>
          <w:szCs w:val="30"/>
        </w:rPr>
        <w:t>Assoc</w:t>
      </w:r>
      <w:r w:rsidR="007E1663" w:rsidRPr="00323BF1">
        <w:rPr>
          <w:rFonts w:hint="eastAsia"/>
          <w:b/>
          <w:sz w:val="30"/>
          <w:szCs w:val="30"/>
        </w:rPr>
        <w:t>.</w:t>
      </w:r>
      <w:r w:rsidR="007E1663" w:rsidRPr="00323BF1">
        <w:rPr>
          <w:b/>
          <w:sz w:val="30"/>
          <w:szCs w:val="30"/>
        </w:rPr>
        <w:t xml:space="preserve"> </w:t>
      </w:r>
      <w:r w:rsidRPr="00B24DF2">
        <w:rPr>
          <w:b/>
          <w:color w:val="000000"/>
          <w:kern w:val="0"/>
          <w:sz w:val="30"/>
          <w:szCs w:val="30"/>
        </w:rPr>
        <w:t xml:space="preserve">Prof. </w:t>
      </w:r>
      <w:r w:rsidR="00CD52C3">
        <w:rPr>
          <w:b/>
          <w:color w:val="000000"/>
          <w:kern w:val="0"/>
          <w:sz w:val="30"/>
          <w:szCs w:val="30"/>
        </w:rPr>
        <w:t xml:space="preserve">Tan </w:t>
      </w:r>
      <w:proofErr w:type="spellStart"/>
      <w:r w:rsidR="00CD52C3">
        <w:rPr>
          <w:b/>
          <w:color w:val="000000"/>
          <w:kern w:val="0"/>
          <w:sz w:val="30"/>
          <w:szCs w:val="30"/>
        </w:rPr>
        <w:t>H</w:t>
      </w:r>
      <w:r w:rsidR="00CD52C3">
        <w:rPr>
          <w:rFonts w:hint="eastAsia"/>
          <w:b/>
          <w:color w:val="000000"/>
          <w:kern w:val="0"/>
          <w:sz w:val="30"/>
          <w:szCs w:val="30"/>
        </w:rPr>
        <w:t>uobin</w:t>
      </w:r>
      <w:proofErr w:type="spellEnd"/>
    </w:p>
    <w:p w14:paraId="330651E3" w14:textId="77777777" w:rsidR="00B24DF2" w:rsidRPr="00B24DF2" w:rsidRDefault="00B24DF2" w:rsidP="00B24DF2">
      <w:pPr>
        <w:widowControl/>
        <w:spacing w:before="50" w:after="50" w:line="312" w:lineRule="auto"/>
        <w:ind w:firstLineChars="83" w:firstLine="174"/>
        <w:jc w:val="left"/>
        <w:rPr>
          <w:color w:val="000000"/>
          <w:kern w:val="0"/>
          <w:sz w:val="21"/>
          <w:szCs w:val="21"/>
        </w:rPr>
      </w:pPr>
    </w:p>
    <w:p w14:paraId="14803B0C" w14:textId="77777777" w:rsidR="00B24DF2" w:rsidRPr="00B24DF2" w:rsidRDefault="00B24DF2" w:rsidP="00B24DF2">
      <w:pPr>
        <w:widowControl/>
        <w:spacing w:before="50" w:after="50" w:line="312" w:lineRule="auto"/>
        <w:ind w:firstLineChars="83" w:firstLine="174"/>
        <w:jc w:val="left"/>
        <w:rPr>
          <w:color w:val="000000"/>
          <w:kern w:val="0"/>
          <w:sz w:val="21"/>
          <w:szCs w:val="21"/>
        </w:rPr>
      </w:pPr>
    </w:p>
    <w:p w14:paraId="1665FD13" w14:textId="77777777" w:rsidR="00B24DF2" w:rsidRPr="00B24DF2" w:rsidRDefault="00B24DF2" w:rsidP="00B24DF2">
      <w:pPr>
        <w:widowControl/>
        <w:spacing w:before="50" w:after="50" w:line="312" w:lineRule="auto"/>
        <w:ind w:firstLineChars="83" w:firstLine="174"/>
        <w:jc w:val="left"/>
        <w:rPr>
          <w:color w:val="000000"/>
          <w:kern w:val="0"/>
          <w:sz w:val="21"/>
          <w:szCs w:val="21"/>
        </w:rPr>
      </w:pPr>
    </w:p>
    <w:p w14:paraId="61AA80D7" w14:textId="27A7A507" w:rsidR="00B24DF2" w:rsidRPr="00B24DF2" w:rsidRDefault="00B24DF2" w:rsidP="0008032D">
      <w:pPr>
        <w:spacing w:line="240" w:lineRule="auto"/>
        <w:ind w:firstLineChars="0" w:firstLine="0"/>
        <w:jc w:val="center"/>
        <w:rPr>
          <w:color w:val="000000"/>
          <w:sz w:val="30"/>
          <w:szCs w:val="30"/>
        </w:rPr>
      </w:pPr>
      <w:r w:rsidRPr="00B24DF2">
        <w:rPr>
          <w:rFonts w:hint="eastAsia"/>
          <w:color w:val="000000"/>
          <w:sz w:val="30"/>
          <w:szCs w:val="30"/>
        </w:rPr>
        <w:t>School</w:t>
      </w:r>
      <w:r w:rsidRPr="00B24DF2">
        <w:rPr>
          <w:color w:val="000000"/>
          <w:sz w:val="30"/>
          <w:szCs w:val="30"/>
        </w:rPr>
        <w:t xml:space="preserve"> of Software</w:t>
      </w:r>
    </w:p>
    <w:p w14:paraId="651DA81F" w14:textId="77777777" w:rsidR="00B24DF2" w:rsidRPr="00B24DF2" w:rsidRDefault="00B24DF2" w:rsidP="0008032D">
      <w:pPr>
        <w:spacing w:line="240" w:lineRule="auto"/>
        <w:ind w:firstLineChars="0" w:firstLine="0"/>
        <w:jc w:val="center"/>
        <w:rPr>
          <w:color w:val="000000"/>
          <w:sz w:val="30"/>
          <w:szCs w:val="30"/>
        </w:rPr>
      </w:pPr>
      <w:proofErr w:type="spellStart"/>
      <w:r w:rsidRPr="00B24DF2">
        <w:rPr>
          <w:color w:val="000000"/>
          <w:sz w:val="30"/>
          <w:szCs w:val="30"/>
        </w:rPr>
        <w:t>Beihang</w:t>
      </w:r>
      <w:proofErr w:type="spellEnd"/>
      <w:r w:rsidRPr="00B24DF2">
        <w:rPr>
          <w:color w:val="000000"/>
          <w:sz w:val="30"/>
          <w:szCs w:val="30"/>
        </w:rPr>
        <w:t xml:space="preserve"> University, Beijing, China</w:t>
      </w:r>
    </w:p>
    <w:p w14:paraId="4712F2BC" w14:textId="77777777" w:rsidR="00801409" w:rsidRPr="00C643E6" w:rsidRDefault="00B24DF2" w:rsidP="00801409">
      <w:pPr>
        <w:widowControl/>
        <w:spacing w:before="50" w:after="50"/>
        <w:ind w:firstLineChars="0" w:firstLine="0"/>
        <w:rPr>
          <w:rFonts w:eastAsia="黑体" w:cs="宋体"/>
          <w:b/>
          <w:bCs/>
          <w:kern w:val="0"/>
          <w:sz w:val="21"/>
          <w:szCs w:val="21"/>
        </w:rPr>
      </w:pPr>
      <w:r w:rsidRPr="00B24DF2">
        <w:rPr>
          <w:rFonts w:eastAsia="黑体" w:cs="宋体"/>
          <w:b/>
          <w:bCs/>
          <w:color w:val="000000"/>
          <w:kern w:val="0"/>
          <w:sz w:val="30"/>
          <w:szCs w:val="30"/>
        </w:rPr>
        <w:br w:type="page"/>
      </w:r>
      <w:r w:rsidR="00801409">
        <w:rPr>
          <w:rFonts w:eastAsia="黑体" w:cs="宋体" w:hint="eastAsia"/>
          <w:b/>
          <w:bCs/>
          <w:kern w:val="0"/>
          <w:sz w:val="21"/>
          <w:szCs w:val="21"/>
        </w:rPr>
        <w:lastRenderedPageBreak/>
        <w:t>中图分类号</w:t>
      </w:r>
      <w:r w:rsidR="00801409" w:rsidRPr="00C643E6">
        <w:rPr>
          <w:rFonts w:eastAsia="黑体" w:cs="宋体"/>
          <w:b/>
          <w:bCs/>
          <w:kern w:val="0"/>
          <w:sz w:val="21"/>
          <w:szCs w:val="21"/>
        </w:rPr>
        <w:t>：</w:t>
      </w:r>
      <w:r w:rsidR="00801409" w:rsidRPr="00C643E6">
        <w:rPr>
          <w:rFonts w:eastAsia="黑体" w:cs="宋体" w:hint="eastAsia"/>
          <w:b/>
          <w:bCs/>
          <w:kern w:val="0"/>
          <w:sz w:val="21"/>
          <w:szCs w:val="21"/>
        </w:rPr>
        <w:t>T</w:t>
      </w:r>
      <w:r w:rsidR="00801409" w:rsidRPr="00C643E6">
        <w:rPr>
          <w:rFonts w:eastAsia="黑体" w:cs="宋体"/>
          <w:b/>
          <w:bCs/>
          <w:kern w:val="0"/>
          <w:sz w:val="21"/>
          <w:szCs w:val="21"/>
        </w:rPr>
        <w:t>P181</w:t>
      </w:r>
    </w:p>
    <w:p w14:paraId="3CF6DF47" w14:textId="77777777" w:rsidR="00801409" w:rsidRPr="00C643E6" w:rsidRDefault="00801409" w:rsidP="00801409">
      <w:pPr>
        <w:widowControl/>
        <w:spacing w:before="50" w:after="50"/>
        <w:ind w:firstLineChars="0" w:firstLine="0"/>
        <w:rPr>
          <w:rFonts w:eastAsia="黑体" w:cs="宋体"/>
          <w:b/>
          <w:bCs/>
          <w:kern w:val="0"/>
          <w:sz w:val="21"/>
          <w:szCs w:val="21"/>
        </w:rPr>
      </w:pPr>
      <w:r w:rsidRPr="00F116C8">
        <w:rPr>
          <w:rFonts w:eastAsia="黑体" w:hint="eastAsia"/>
          <w:b/>
          <w:spacing w:val="24"/>
          <w:sz w:val="21"/>
          <w:szCs w:val="21"/>
        </w:rPr>
        <w:t>论文编号</w:t>
      </w:r>
      <w:r w:rsidRPr="00C643E6">
        <w:rPr>
          <w:rFonts w:eastAsia="黑体" w:cs="宋体"/>
          <w:b/>
          <w:bCs/>
          <w:kern w:val="0"/>
          <w:sz w:val="21"/>
          <w:szCs w:val="21"/>
        </w:rPr>
        <w:t>：</w:t>
      </w:r>
      <w:r w:rsidRPr="00C643E6">
        <w:rPr>
          <w:rFonts w:eastAsia="黑体" w:cs="宋体" w:hint="eastAsia"/>
          <w:b/>
          <w:bCs/>
          <w:kern w:val="0"/>
          <w:sz w:val="21"/>
          <w:szCs w:val="21"/>
        </w:rPr>
        <w:t>1</w:t>
      </w:r>
      <w:r w:rsidRPr="00C643E6">
        <w:rPr>
          <w:rFonts w:eastAsia="黑体" w:cs="宋体"/>
          <w:b/>
          <w:bCs/>
          <w:kern w:val="0"/>
          <w:sz w:val="21"/>
          <w:szCs w:val="21"/>
        </w:rPr>
        <w:t>0006SY1921104</w:t>
      </w:r>
    </w:p>
    <w:p w14:paraId="5C78E158" w14:textId="65E07D7C" w:rsidR="00B24DF2" w:rsidRPr="00B24DF2" w:rsidRDefault="00B24DF2" w:rsidP="00801409">
      <w:pPr>
        <w:widowControl/>
        <w:spacing w:before="50" w:after="50"/>
        <w:ind w:firstLineChars="0" w:firstLine="0"/>
        <w:jc w:val="left"/>
        <w:rPr>
          <w:rFonts w:eastAsia="黑体"/>
          <w:color w:val="000000"/>
          <w:kern w:val="0"/>
          <w:sz w:val="36"/>
          <w:szCs w:val="21"/>
        </w:rPr>
      </w:pPr>
    </w:p>
    <w:p w14:paraId="2469D87E" w14:textId="77777777" w:rsidR="00B24DF2" w:rsidRPr="00B24DF2" w:rsidRDefault="00B24DF2" w:rsidP="00B24DF2">
      <w:pPr>
        <w:widowControl/>
        <w:spacing w:before="50" w:after="50"/>
        <w:ind w:firstLineChars="0" w:firstLine="720"/>
        <w:jc w:val="center"/>
        <w:rPr>
          <w:rFonts w:eastAsia="黑体"/>
          <w:color w:val="000000"/>
          <w:kern w:val="0"/>
          <w:sz w:val="36"/>
          <w:szCs w:val="21"/>
        </w:rPr>
      </w:pPr>
    </w:p>
    <w:p w14:paraId="0BA3265B" w14:textId="77777777" w:rsidR="00B24DF2" w:rsidRPr="00B24DF2" w:rsidRDefault="00B24DF2" w:rsidP="00B24DF2">
      <w:pPr>
        <w:widowControl/>
        <w:spacing w:before="50" w:after="50"/>
        <w:ind w:firstLineChars="0" w:firstLine="720"/>
        <w:jc w:val="center"/>
        <w:rPr>
          <w:rFonts w:eastAsia="黑体"/>
          <w:color w:val="000000"/>
          <w:kern w:val="0"/>
          <w:sz w:val="36"/>
          <w:szCs w:val="21"/>
        </w:rPr>
      </w:pPr>
    </w:p>
    <w:p w14:paraId="0D03169A" w14:textId="77777777" w:rsidR="00B24DF2" w:rsidRPr="00B24DF2" w:rsidRDefault="00B24DF2" w:rsidP="00BD446E">
      <w:pPr>
        <w:widowControl/>
        <w:spacing w:before="50" w:after="50"/>
        <w:ind w:firstLineChars="0" w:firstLine="0"/>
        <w:jc w:val="center"/>
        <w:rPr>
          <w:color w:val="000000"/>
          <w:kern w:val="0"/>
          <w:sz w:val="36"/>
          <w:szCs w:val="21"/>
        </w:rPr>
      </w:pPr>
      <w:r w:rsidRPr="00B24DF2">
        <w:rPr>
          <w:rFonts w:eastAsia="黑体"/>
          <w:color w:val="000000"/>
          <w:kern w:val="0"/>
          <w:sz w:val="36"/>
          <w:szCs w:val="21"/>
        </w:rPr>
        <w:t>硕</w:t>
      </w:r>
      <w:r w:rsidRPr="00B24DF2">
        <w:rPr>
          <w:rFonts w:eastAsia="黑体"/>
          <w:color w:val="000000"/>
          <w:kern w:val="0"/>
          <w:sz w:val="36"/>
          <w:szCs w:val="21"/>
        </w:rPr>
        <w:t xml:space="preserve">  </w:t>
      </w:r>
      <w:r w:rsidRPr="00B24DF2">
        <w:rPr>
          <w:rFonts w:eastAsia="黑体"/>
          <w:color w:val="000000"/>
          <w:kern w:val="0"/>
          <w:sz w:val="36"/>
          <w:szCs w:val="21"/>
        </w:rPr>
        <w:t>士</w:t>
      </w:r>
      <w:r w:rsidRPr="00B24DF2">
        <w:rPr>
          <w:rFonts w:eastAsia="黑体"/>
          <w:color w:val="000000"/>
          <w:kern w:val="0"/>
          <w:sz w:val="36"/>
          <w:szCs w:val="21"/>
        </w:rPr>
        <w:t xml:space="preserve">  </w:t>
      </w:r>
      <w:r w:rsidRPr="00B24DF2">
        <w:rPr>
          <w:rFonts w:eastAsia="黑体"/>
          <w:color w:val="000000"/>
          <w:kern w:val="0"/>
          <w:sz w:val="36"/>
          <w:szCs w:val="21"/>
        </w:rPr>
        <w:t>学</w:t>
      </w:r>
      <w:r w:rsidRPr="00B24DF2">
        <w:rPr>
          <w:rFonts w:eastAsia="黑体"/>
          <w:color w:val="000000"/>
          <w:kern w:val="0"/>
          <w:sz w:val="36"/>
          <w:szCs w:val="21"/>
        </w:rPr>
        <w:t xml:space="preserve">  </w:t>
      </w:r>
      <w:r w:rsidRPr="00B24DF2">
        <w:rPr>
          <w:rFonts w:eastAsia="黑体"/>
          <w:color w:val="000000"/>
          <w:kern w:val="0"/>
          <w:sz w:val="36"/>
          <w:szCs w:val="21"/>
        </w:rPr>
        <w:t>位</w:t>
      </w:r>
      <w:r w:rsidRPr="00B24DF2">
        <w:rPr>
          <w:rFonts w:eastAsia="黑体"/>
          <w:color w:val="000000"/>
          <w:kern w:val="0"/>
          <w:sz w:val="36"/>
          <w:szCs w:val="21"/>
        </w:rPr>
        <w:t xml:space="preserve">  </w:t>
      </w:r>
      <w:r w:rsidRPr="00B24DF2">
        <w:rPr>
          <w:rFonts w:eastAsia="黑体"/>
          <w:color w:val="000000"/>
          <w:kern w:val="0"/>
          <w:sz w:val="36"/>
          <w:szCs w:val="21"/>
        </w:rPr>
        <w:t>论</w:t>
      </w:r>
      <w:r w:rsidRPr="00B24DF2">
        <w:rPr>
          <w:rFonts w:eastAsia="黑体"/>
          <w:color w:val="000000"/>
          <w:kern w:val="0"/>
          <w:sz w:val="36"/>
          <w:szCs w:val="21"/>
        </w:rPr>
        <w:t xml:space="preserve">  </w:t>
      </w:r>
      <w:r w:rsidRPr="00B24DF2">
        <w:rPr>
          <w:rFonts w:eastAsia="黑体"/>
          <w:color w:val="000000"/>
          <w:kern w:val="0"/>
          <w:sz w:val="36"/>
          <w:szCs w:val="21"/>
        </w:rPr>
        <w:t>文</w:t>
      </w:r>
    </w:p>
    <w:p w14:paraId="4A86C57F" w14:textId="77777777" w:rsidR="00B24DF2" w:rsidRPr="00B24DF2" w:rsidRDefault="00B24DF2" w:rsidP="00B24DF2">
      <w:pPr>
        <w:widowControl/>
        <w:spacing w:before="50" w:after="50"/>
        <w:ind w:firstLineChars="0" w:firstLine="480"/>
        <w:jc w:val="left"/>
        <w:rPr>
          <w:color w:val="000000"/>
          <w:kern w:val="0"/>
          <w:sz w:val="21"/>
          <w:szCs w:val="21"/>
        </w:rPr>
      </w:pPr>
    </w:p>
    <w:p w14:paraId="2F5371C7" w14:textId="77777777" w:rsidR="00B24DF2" w:rsidRPr="00B24DF2" w:rsidRDefault="00B24DF2" w:rsidP="00B24DF2">
      <w:pPr>
        <w:widowControl/>
        <w:spacing w:before="50" w:after="50"/>
        <w:ind w:firstLineChars="0" w:firstLine="480"/>
        <w:jc w:val="left"/>
        <w:rPr>
          <w:color w:val="000000"/>
          <w:kern w:val="0"/>
          <w:sz w:val="21"/>
          <w:szCs w:val="21"/>
        </w:rPr>
      </w:pPr>
    </w:p>
    <w:p w14:paraId="31CDC48C" w14:textId="77777777" w:rsidR="00D2451B" w:rsidRDefault="00B24DF2" w:rsidP="00BD446E">
      <w:pPr>
        <w:widowControl/>
        <w:spacing w:after="160" w:line="312" w:lineRule="auto"/>
        <w:ind w:firstLineChars="0" w:firstLine="0"/>
        <w:jc w:val="center"/>
        <w:rPr>
          <w:rFonts w:eastAsia="黑体"/>
          <w:b/>
          <w:bCs/>
          <w:color w:val="000000"/>
          <w:kern w:val="0"/>
          <w:sz w:val="48"/>
          <w:szCs w:val="48"/>
        </w:rPr>
      </w:pPr>
      <w:r w:rsidRPr="007F53AE">
        <w:rPr>
          <w:rFonts w:eastAsia="黑体" w:hint="eastAsia"/>
          <w:b/>
          <w:bCs/>
          <w:color w:val="000000"/>
          <w:kern w:val="0"/>
          <w:sz w:val="48"/>
          <w:szCs w:val="48"/>
        </w:rPr>
        <w:t>基于图</w:t>
      </w:r>
      <w:r w:rsidR="00293619">
        <w:rPr>
          <w:rFonts w:eastAsia="黑体" w:hint="eastAsia"/>
          <w:b/>
          <w:bCs/>
          <w:color w:val="000000"/>
          <w:kern w:val="0"/>
          <w:sz w:val="48"/>
          <w:szCs w:val="48"/>
        </w:rPr>
        <w:t>神经</w:t>
      </w:r>
      <w:r w:rsidRPr="007F53AE">
        <w:rPr>
          <w:rFonts w:eastAsia="黑体" w:hint="eastAsia"/>
          <w:b/>
          <w:bCs/>
          <w:color w:val="000000"/>
          <w:kern w:val="0"/>
          <w:sz w:val="48"/>
          <w:szCs w:val="48"/>
        </w:rPr>
        <w:t>网络的</w:t>
      </w:r>
      <w:r w:rsidR="004305D3" w:rsidRPr="007F53AE">
        <w:rPr>
          <w:rFonts w:eastAsia="黑体" w:hint="eastAsia"/>
          <w:b/>
          <w:bCs/>
          <w:color w:val="000000"/>
          <w:kern w:val="0"/>
          <w:sz w:val="48"/>
          <w:szCs w:val="48"/>
        </w:rPr>
        <w:t>知识图谱</w:t>
      </w:r>
    </w:p>
    <w:p w14:paraId="3BEAC73D" w14:textId="4DAF66A2" w:rsidR="00B24DF2" w:rsidRPr="007F53AE" w:rsidRDefault="004305D3" w:rsidP="00D2451B">
      <w:pPr>
        <w:widowControl/>
        <w:spacing w:after="160" w:line="312" w:lineRule="auto"/>
        <w:ind w:firstLineChars="0" w:firstLine="0"/>
        <w:jc w:val="center"/>
        <w:rPr>
          <w:rFonts w:eastAsia="黑体"/>
          <w:b/>
          <w:bCs/>
          <w:color w:val="000000"/>
          <w:kern w:val="0"/>
          <w:sz w:val="48"/>
          <w:szCs w:val="48"/>
        </w:rPr>
      </w:pPr>
      <w:r w:rsidRPr="007F53AE">
        <w:rPr>
          <w:rFonts w:eastAsia="黑体" w:hint="eastAsia"/>
          <w:b/>
          <w:bCs/>
          <w:color w:val="000000"/>
          <w:kern w:val="0"/>
          <w:sz w:val="48"/>
          <w:szCs w:val="48"/>
        </w:rPr>
        <w:t>表示学习</w:t>
      </w:r>
      <w:r w:rsidR="00532BC5">
        <w:rPr>
          <w:rFonts w:eastAsia="黑体" w:hint="eastAsia"/>
          <w:b/>
          <w:bCs/>
          <w:color w:val="000000"/>
          <w:kern w:val="0"/>
          <w:sz w:val="48"/>
          <w:szCs w:val="48"/>
        </w:rPr>
        <w:t>方法</w:t>
      </w:r>
      <w:r w:rsidR="00B24DF2" w:rsidRPr="007F53AE">
        <w:rPr>
          <w:rFonts w:eastAsia="黑体" w:hint="eastAsia"/>
          <w:b/>
          <w:bCs/>
          <w:color w:val="000000"/>
          <w:kern w:val="0"/>
          <w:sz w:val="48"/>
          <w:szCs w:val="48"/>
        </w:rPr>
        <w:t>研究</w:t>
      </w:r>
    </w:p>
    <w:p w14:paraId="0F94CFF3" w14:textId="77777777" w:rsidR="00B24DF2" w:rsidRPr="00B24DF2" w:rsidRDefault="00B24DF2" w:rsidP="00503561">
      <w:pPr>
        <w:widowControl/>
        <w:spacing w:before="50" w:after="50"/>
        <w:ind w:firstLineChars="0" w:firstLine="0"/>
        <w:jc w:val="left"/>
        <w:rPr>
          <w:color w:val="000000"/>
          <w:kern w:val="0"/>
          <w:sz w:val="21"/>
          <w:szCs w:val="21"/>
        </w:rPr>
      </w:pPr>
    </w:p>
    <w:p w14:paraId="5AFA6030" w14:textId="77777777" w:rsidR="00B24DF2" w:rsidRPr="00B24DF2" w:rsidRDefault="00B24DF2" w:rsidP="00B24DF2">
      <w:pPr>
        <w:widowControl/>
        <w:spacing w:before="50" w:after="50"/>
        <w:ind w:firstLineChars="0" w:firstLine="480"/>
        <w:jc w:val="left"/>
        <w:rPr>
          <w:color w:val="000000"/>
          <w:kern w:val="0"/>
          <w:sz w:val="21"/>
          <w:szCs w:val="21"/>
        </w:rPr>
      </w:pPr>
    </w:p>
    <w:p w14:paraId="5248F325" w14:textId="77777777" w:rsidR="00B24DF2" w:rsidRPr="00B24DF2" w:rsidRDefault="00B24DF2" w:rsidP="00B24DF2">
      <w:pPr>
        <w:widowControl/>
        <w:spacing w:before="50" w:after="50"/>
        <w:ind w:firstLineChars="0" w:firstLine="480"/>
        <w:jc w:val="left"/>
        <w:rPr>
          <w:color w:val="000000"/>
          <w:kern w:val="0"/>
          <w:sz w:val="21"/>
          <w:szCs w:val="21"/>
        </w:rPr>
      </w:pPr>
    </w:p>
    <w:p w14:paraId="53A4A6E2" w14:textId="77777777" w:rsidR="00B24DF2" w:rsidRPr="00B24DF2" w:rsidRDefault="00B24DF2" w:rsidP="00B24DF2">
      <w:pPr>
        <w:widowControl/>
        <w:spacing w:before="50" w:after="50"/>
        <w:ind w:firstLineChars="0" w:firstLine="0"/>
        <w:jc w:val="left"/>
        <w:rPr>
          <w:color w:val="000000"/>
          <w:kern w:val="0"/>
          <w:sz w:val="21"/>
          <w:szCs w:val="21"/>
        </w:rPr>
      </w:pPr>
      <w:r w:rsidRPr="00B24DF2">
        <w:rPr>
          <w:color w:val="000000"/>
          <w:kern w:val="0"/>
          <w:sz w:val="21"/>
          <w:szCs w:val="21"/>
        </w:rPr>
        <w:tab/>
      </w:r>
    </w:p>
    <w:p w14:paraId="6EA32123" w14:textId="47A9D1F4" w:rsidR="00B24DF2" w:rsidRPr="00B24DF2" w:rsidRDefault="00B24DF2" w:rsidP="00484D27">
      <w:pPr>
        <w:widowControl/>
        <w:spacing w:line="480" w:lineRule="auto"/>
        <w:ind w:firstLineChars="0" w:firstLine="0"/>
        <w:jc w:val="left"/>
        <w:rPr>
          <w:rFonts w:cs="宋体"/>
          <w:kern w:val="0"/>
        </w:rPr>
      </w:pPr>
      <w:r w:rsidRPr="00B24DF2">
        <w:rPr>
          <w:rFonts w:cs="宋体"/>
          <w:kern w:val="0"/>
        </w:rPr>
        <w:t>作者姓名</w:t>
      </w:r>
      <w:r w:rsidRPr="00B24DF2">
        <w:rPr>
          <w:rFonts w:cs="宋体"/>
          <w:kern w:val="0"/>
        </w:rPr>
        <w:t xml:space="preserve">      </w:t>
      </w:r>
      <w:r w:rsidR="00801A30" w:rsidRPr="00441EEE">
        <w:rPr>
          <w:rFonts w:ascii="宋体" w:hAnsi="宋体" w:cs="宋体" w:hint="eastAsia"/>
          <w:kern w:val="0"/>
        </w:rPr>
        <w:t>刘希阳</w:t>
      </w:r>
      <w:r w:rsidRPr="00441EEE">
        <w:rPr>
          <w:rFonts w:ascii="宋体" w:hAnsi="宋体" w:cs="宋体"/>
          <w:kern w:val="0"/>
        </w:rPr>
        <w:t xml:space="preserve"> </w:t>
      </w:r>
      <w:r w:rsidRPr="00441EEE">
        <w:rPr>
          <w:rFonts w:ascii="宋体" w:hAnsi="宋体" w:cs="宋体" w:hint="eastAsia"/>
          <w:kern w:val="0"/>
        </w:rPr>
        <w:t xml:space="preserve">  </w:t>
      </w:r>
      <w:r w:rsidRPr="00441EEE">
        <w:rPr>
          <w:rFonts w:ascii="宋体" w:hAnsi="宋体" w:cs="宋体"/>
          <w:kern w:val="0"/>
        </w:rPr>
        <w:t xml:space="preserve">   </w:t>
      </w:r>
      <w:r w:rsidRPr="00441EEE">
        <w:rPr>
          <w:rFonts w:ascii="宋体" w:hAnsi="宋体" w:cs="宋体" w:hint="eastAsia"/>
          <w:kern w:val="0"/>
        </w:rPr>
        <w:t xml:space="preserve">   </w:t>
      </w:r>
      <w:r w:rsidRPr="00441EEE">
        <w:rPr>
          <w:rFonts w:ascii="宋体" w:hAnsi="宋体" w:cs="宋体"/>
          <w:kern w:val="0"/>
        </w:rPr>
        <w:t xml:space="preserve">        申请学位级别</w:t>
      </w:r>
      <w:r w:rsidRPr="00441EEE">
        <w:rPr>
          <w:rFonts w:ascii="宋体" w:hAnsi="宋体" w:cs="宋体" w:hint="eastAsia"/>
          <w:kern w:val="0"/>
        </w:rPr>
        <w:t xml:space="preserve">  学术硕士</w:t>
      </w:r>
    </w:p>
    <w:p w14:paraId="033B3148" w14:textId="38AD3EAB" w:rsidR="00B24DF2" w:rsidRPr="00441EEE" w:rsidRDefault="00B24DF2" w:rsidP="00484D27">
      <w:pPr>
        <w:widowControl/>
        <w:spacing w:line="480" w:lineRule="auto"/>
        <w:ind w:firstLineChars="0" w:firstLine="0"/>
        <w:jc w:val="left"/>
        <w:rPr>
          <w:rFonts w:ascii="宋体" w:hAnsi="宋体" w:cs="宋体"/>
          <w:kern w:val="0"/>
        </w:rPr>
      </w:pPr>
      <w:r w:rsidRPr="00B24DF2">
        <w:rPr>
          <w:rFonts w:cs="宋体"/>
          <w:kern w:val="0"/>
        </w:rPr>
        <w:t>指导教师姓名</w:t>
      </w:r>
      <w:r w:rsidRPr="00B24DF2">
        <w:rPr>
          <w:rFonts w:cs="宋体"/>
          <w:kern w:val="0"/>
        </w:rPr>
        <w:t xml:space="preserve">  </w:t>
      </w:r>
      <w:r w:rsidR="00801A30" w:rsidRPr="00441EEE">
        <w:rPr>
          <w:rFonts w:ascii="宋体" w:hAnsi="宋体" w:cs="宋体" w:hint="eastAsia"/>
          <w:kern w:val="0"/>
        </w:rPr>
        <w:t>谭火彬</w:t>
      </w:r>
      <w:r w:rsidRPr="00441EEE">
        <w:rPr>
          <w:rFonts w:ascii="宋体" w:hAnsi="宋体" w:cs="宋体" w:hint="eastAsia"/>
          <w:kern w:val="0"/>
        </w:rPr>
        <w:t xml:space="preserve">   </w:t>
      </w:r>
      <w:r w:rsidRPr="00441EEE">
        <w:rPr>
          <w:rFonts w:ascii="宋体" w:hAnsi="宋体" w:cs="宋体"/>
          <w:kern w:val="0"/>
        </w:rPr>
        <w:t xml:space="preserve"> </w:t>
      </w:r>
      <w:r w:rsidRPr="00441EEE">
        <w:rPr>
          <w:rFonts w:ascii="宋体" w:hAnsi="宋体" w:cs="宋体" w:hint="eastAsia"/>
          <w:kern w:val="0"/>
        </w:rPr>
        <w:t xml:space="preserve">             </w:t>
      </w:r>
      <w:r w:rsidRPr="00441EEE">
        <w:rPr>
          <w:rFonts w:ascii="宋体" w:hAnsi="宋体" w:cs="宋体"/>
          <w:kern w:val="0"/>
        </w:rPr>
        <w:t>职</w:t>
      </w:r>
      <w:r w:rsidRPr="00441EEE">
        <w:rPr>
          <w:rFonts w:ascii="宋体" w:hAnsi="宋体" w:cs="宋体" w:hint="eastAsia"/>
          <w:kern w:val="0"/>
        </w:rPr>
        <w:t xml:space="preserve">    </w:t>
      </w:r>
      <w:r w:rsidRPr="00441EEE">
        <w:rPr>
          <w:rFonts w:ascii="宋体" w:hAnsi="宋体" w:cs="宋体"/>
          <w:kern w:val="0"/>
        </w:rPr>
        <w:t>称</w:t>
      </w:r>
      <w:r w:rsidRPr="00441EEE">
        <w:rPr>
          <w:rFonts w:ascii="宋体" w:hAnsi="宋体" w:cs="宋体" w:hint="eastAsia"/>
          <w:kern w:val="0"/>
        </w:rPr>
        <w:t xml:space="preserve">      副教授</w:t>
      </w:r>
    </w:p>
    <w:p w14:paraId="10DE4A7C" w14:textId="77777777" w:rsidR="00B24DF2" w:rsidRPr="00B24DF2" w:rsidRDefault="00B24DF2" w:rsidP="00484D27">
      <w:pPr>
        <w:widowControl/>
        <w:spacing w:line="480" w:lineRule="auto"/>
        <w:ind w:firstLineChars="0" w:firstLine="0"/>
        <w:jc w:val="left"/>
        <w:rPr>
          <w:rFonts w:cs="宋体"/>
          <w:kern w:val="0"/>
        </w:rPr>
      </w:pPr>
      <w:r w:rsidRPr="00B24DF2">
        <w:rPr>
          <w:rFonts w:cs="宋体"/>
          <w:kern w:val="0"/>
        </w:rPr>
        <w:t>学科专业</w:t>
      </w:r>
      <w:r w:rsidRPr="00B24DF2">
        <w:rPr>
          <w:rFonts w:cs="宋体"/>
          <w:kern w:val="0"/>
        </w:rPr>
        <w:t xml:space="preserve">      </w:t>
      </w:r>
      <w:r w:rsidRPr="00441EEE">
        <w:rPr>
          <w:rFonts w:ascii="宋体" w:hAnsi="宋体" w:cs="宋体" w:hint="eastAsia"/>
          <w:kern w:val="0"/>
        </w:rPr>
        <w:t>软件工程</w:t>
      </w:r>
      <w:r w:rsidRPr="00441EEE">
        <w:rPr>
          <w:rFonts w:ascii="宋体" w:hAnsi="宋体" w:cs="宋体"/>
          <w:kern w:val="0"/>
        </w:rPr>
        <w:t xml:space="preserve"> </w:t>
      </w:r>
      <w:r w:rsidRPr="00441EEE">
        <w:rPr>
          <w:rFonts w:ascii="宋体" w:hAnsi="宋体" w:cs="宋体" w:hint="eastAsia"/>
          <w:kern w:val="0"/>
        </w:rPr>
        <w:t xml:space="preserve"> </w:t>
      </w:r>
      <w:r w:rsidRPr="00441EEE">
        <w:rPr>
          <w:rFonts w:ascii="宋体" w:hAnsi="宋体" w:cs="宋体"/>
          <w:kern w:val="0"/>
        </w:rPr>
        <w:t xml:space="preserve">             研究方向</w:t>
      </w:r>
      <w:r w:rsidRPr="00441EEE">
        <w:rPr>
          <w:rFonts w:ascii="宋体" w:hAnsi="宋体" w:cs="宋体" w:hint="eastAsia"/>
          <w:kern w:val="0"/>
        </w:rPr>
        <w:t xml:space="preserve">      软件工程</w:t>
      </w:r>
    </w:p>
    <w:p w14:paraId="3ADC3AC9" w14:textId="5110DCC9" w:rsidR="00B24DF2" w:rsidRPr="00B24DF2" w:rsidRDefault="00B24DF2" w:rsidP="00484D27">
      <w:pPr>
        <w:widowControl/>
        <w:spacing w:line="480" w:lineRule="auto"/>
        <w:ind w:firstLineChars="0" w:firstLine="0"/>
        <w:jc w:val="left"/>
        <w:rPr>
          <w:rFonts w:cs="宋体"/>
          <w:kern w:val="0"/>
        </w:rPr>
      </w:pPr>
      <w:r w:rsidRPr="00B24DF2">
        <w:rPr>
          <w:rFonts w:cs="宋体"/>
          <w:kern w:val="0"/>
        </w:rPr>
        <w:t>学习时间自</w:t>
      </w:r>
      <w:r w:rsidRPr="00B24DF2">
        <w:rPr>
          <w:rFonts w:cs="宋体"/>
          <w:kern w:val="0"/>
        </w:rPr>
        <w:t xml:space="preserve">    </w:t>
      </w:r>
      <w:r w:rsidRPr="00B24DF2">
        <w:rPr>
          <w:rFonts w:cs="宋体" w:hint="eastAsia"/>
          <w:kern w:val="0"/>
        </w:rPr>
        <w:t>201</w:t>
      </w:r>
      <w:r w:rsidR="00CE5749">
        <w:rPr>
          <w:rFonts w:cs="宋体"/>
          <w:kern w:val="0"/>
        </w:rPr>
        <w:t>9</w:t>
      </w:r>
      <w:r w:rsidRPr="00B24DF2">
        <w:rPr>
          <w:rFonts w:cs="宋体" w:hint="eastAsia"/>
          <w:kern w:val="0"/>
        </w:rPr>
        <w:t xml:space="preserve"> </w:t>
      </w:r>
      <w:r w:rsidRPr="00B24DF2">
        <w:rPr>
          <w:rFonts w:cs="宋体"/>
          <w:kern w:val="0"/>
        </w:rPr>
        <w:t>年</w:t>
      </w:r>
      <w:r w:rsidRPr="00B24DF2">
        <w:rPr>
          <w:rFonts w:cs="宋体"/>
          <w:kern w:val="0"/>
        </w:rPr>
        <w:t xml:space="preserve"> </w:t>
      </w:r>
      <w:r w:rsidRPr="00B24DF2">
        <w:rPr>
          <w:rFonts w:cs="宋体" w:hint="eastAsia"/>
          <w:kern w:val="0"/>
        </w:rPr>
        <w:t xml:space="preserve">9 </w:t>
      </w:r>
      <w:r w:rsidRPr="00B24DF2">
        <w:rPr>
          <w:rFonts w:cs="宋体"/>
          <w:kern w:val="0"/>
        </w:rPr>
        <w:t>月</w:t>
      </w:r>
      <w:r w:rsidRPr="00B24DF2">
        <w:rPr>
          <w:rFonts w:cs="宋体"/>
          <w:kern w:val="0"/>
        </w:rPr>
        <w:t xml:space="preserve"> </w:t>
      </w:r>
      <w:r w:rsidR="00DE25E4">
        <w:rPr>
          <w:rFonts w:cs="宋体"/>
          <w:kern w:val="0"/>
        </w:rPr>
        <w:t>5</w:t>
      </w:r>
      <w:r w:rsidRPr="00B24DF2">
        <w:rPr>
          <w:rFonts w:cs="宋体" w:hint="eastAsia"/>
          <w:kern w:val="0"/>
        </w:rPr>
        <w:t xml:space="preserve"> </w:t>
      </w:r>
      <w:r w:rsidRPr="00B24DF2">
        <w:rPr>
          <w:rFonts w:cs="宋体"/>
          <w:kern w:val="0"/>
        </w:rPr>
        <w:t>日</w:t>
      </w:r>
      <w:r w:rsidRPr="00B24DF2">
        <w:rPr>
          <w:rFonts w:cs="宋体" w:hint="eastAsia"/>
          <w:kern w:val="0"/>
        </w:rPr>
        <w:t xml:space="preserve">   </w:t>
      </w:r>
      <w:r w:rsidRPr="00B24DF2">
        <w:rPr>
          <w:rFonts w:cs="宋体"/>
          <w:kern w:val="0"/>
        </w:rPr>
        <w:t xml:space="preserve"> </w:t>
      </w:r>
      <w:r w:rsidRPr="00B24DF2">
        <w:rPr>
          <w:rFonts w:cs="宋体" w:hint="eastAsia"/>
          <w:kern w:val="0"/>
        </w:rPr>
        <w:t xml:space="preserve"> </w:t>
      </w:r>
      <w:r w:rsidR="002F59A0">
        <w:rPr>
          <w:rFonts w:cs="宋体"/>
          <w:kern w:val="0"/>
        </w:rPr>
        <w:t xml:space="preserve"> </w:t>
      </w:r>
      <w:r w:rsidRPr="00B24DF2">
        <w:rPr>
          <w:rFonts w:cs="宋体"/>
          <w:kern w:val="0"/>
        </w:rPr>
        <w:t>起至</w:t>
      </w:r>
      <w:r w:rsidRPr="00B24DF2">
        <w:rPr>
          <w:rFonts w:cs="宋体"/>
          <w:kern w:val="0"/>
        </w:rPr>
        <w:t xml:space="preserve">   </w:t>
      </w:r>
      <w:r w:rsidRPr="00B24DF2">
        <w:rPr>
          <w:rFonts w:cs="宋体" w:hint="eastAsia"/>
          <w:kern w:val="0"/>
        </w:rPr>
        <w:t xml:space="preserve">      </w:t>
      </w:r>
      <w:r w:rsidRPr="00B24DF2">
        <w:rPr>
          <w:rFonts w:cs="宋体"/>
          <w:kern w:val="0"/>
        </w:rPr>
        <w:t xml:space="preserve"> </w:t>
      </w:r>
      <w:r w:rsidRPr="00B24DF2">
        <w:rPr>
          <w:rFonts w:cs="宋体" w:hint="eastAsia"/>
          <w:kern w:val="0"/>
        </w:rPr>
        <w:t>202</w:t>
      </w:r>
      <w:r w:rsidR="00E440E4">
        <w:rPr>
          <w:rFonts w:cs="宋体"/>
          <w:kern w:val="0"/>
        </w:rPr>
        <w:t>2</w:t>
      </w:r>
      <w:r w:rsidRPr="00B24DF2">
        <w:rPr>
          <w:rFonts w:cs="宋体" w:hint="eastAsia"/>
          <w:kern w:val="0"/>
        </w:rPr>
        <w:t xml:space="preserve"> </w:t>
      </w:r>
      <w:r w:rsidRPr="00B24DF2">
        <w:rPr>
          <w:rFonts w:cs="宋体"/>
          <w:kern w:val="0"/>
        </w:rPr>
        <w:t>年</w:t>
      </w:r>
      <w:r w:rsidRPr="00B24DF2">
        <w:rPr>
          <w:rFonts w:cs="宋体"/>
          <w:kern w:val="0"/>
        </w:rPr>
        <w:t xml:space="preserve"> </w:t>
      </w:r>
      <w:r w:rsidRPr="00B24DF2">
        <w:rPr>
          <w:rFonts w:cs="宋体" w:hint="eastAsia"/>
          <w:kern w:val="0"/>
        </w:rPr>
        <w:t xml:space="preserve">x </w:t>
      </w:r>
      <w:r w:rsidRPr="00B24DF2">
        <w:rPr>
          <w:rFonts w:cs="宋体"/>
          <w:kern w:val="0"/>
        </w:rPr>
        <w:t>月</w:t>
      </w:r>
      <w:r w:rsidRPr="00B24DF2">
        <w:rPr>
          <w:rFonts w:cs="宋体"/>
          <w:kern w:val="0"/>
        </w:rPr>
        <w:t xml:space="preserve"> xx</w:t>
      </w:r>
      <w:r w:rsidRPr="00B24DF2">
        <w:rPr>
          <w:rFonts w:cs="宋体" w:hint="eastAsia"/>
          <w:kern w:val="0"/>
        </w:rPr>
        <w:t xml:space="preserve"> </w:t>
      </w:r>
      <w:r w:rsidRPr="00B24DF2">
        <w:rPr>
          <w:rFonts w:cs="宋体"/>
          <w:kern w:val="0"/>
        </w:rPr>
        <w:t>日止</w:t>
      </w:r>
    </w:p>
    <w:p w14:paraId="2DC8034B" w14:textId="0CE1D069" w:rsidR="00B24DF2" w:rsidRPr="00B24DF2" w:rsidRDefault="00B24DF2" w:rsidP="00484D27">
      <w:pPr>
        <w:widowControl/>
        <w:spacing w:line="480" w:lineRule="auto"/>
        <w:ind w:firstLineChars="0" w:firstLine="0"/>
        <w:jc w:val="left"/>
        <w:rPr>
          <w:rFonts w:cs="宋体"/>
          <w:kern w:val="0"/>
        </w:rPr>
      </w:pPr>
      <w:r w:rsidRPr="00B24DF2">
        <w:rPr>
          <w:rFonts w:cs="宋体"/>
          <w:kern w:val="0"/>
        </w:rPr>
        <w:t>论文提交日期</w:t>
      </w:r>
      <w:r w:rsidRPr="00B24DF2">
        <w:rPr>
          <w:rFonts w:cs="宋体" w:hint="eastAsia"/>
          <w:kern w:val="0"/>
        </w:rPr>
        <w:t xml:space="preserve">  20</w:t>
      </w:r>
      <w:r w:rsidRPr="00B24DF2">
        <w:rPr>
          <w:rFonts w:cs="宋体"/>
          <w:kern w:val="0"/>
        </w:rPr>
        <w:t>2</w:t>
      </w:r>
      <w:r w:rsidR="00E440E4">
        <w:rPr>
          <w:rFonts w:cs="宋体"/>
          <w:kern w:val="0"/>
        </w:rPr>
        <w:t>2</w:t>
      </w:r>
      <w:r w:rsidRPr="00B24DF2">
        <w:rPr>
          <w:rFonts w:cs="宋体" w:hint="eastAsia"/>
          <w:kern w:val="0"/>
        </w:rPr>
        <w:t xml:space="preserve"> </w:t>
      </w:r>
      <w:r w:rsidRPr="00B24DF2">
        <w:rPr>
          <w:rFonts w:cs="宋体"/>
          <w:kern w:val="0"/>
        </w:rPr>
        <w:t>年</w:t>
      </w:r>
      <w:r w:rsidRPr="00B24DF2">
        <w:rPr>
          <w:rFonts w:cs="宋体" w:hint="eastAsia"/>
          <w:kern w:val="0"/>
        </w:rPr>
        <w:t xml:space="preserve"> </w:t>
      </w:r>
      <w:r w:rsidRPr="00B24DF2">
        <w:rPr>
          <w:rFonts w:cs="宋体"/>
          <w:kern w:val="0"/>
        </w:rPr>
        <w:t>x</w:t>
      </w:r>
      <w:r w:rsidRPr="00B24DF2">
        <w:rPr>
          <w:rFonts w:cs="宋体" w:hint="eastAsia"/>
          <w:kern w:val="0"/>
        </w:rPr>
        <w:t xml:space="preserve"> </w:t>
      </w:r>
      <w:r w:rsidRPr="00B24DF2">
        <w:rPr>
          <w:rFonts w:cs="宋体"/>
          <w:kern w:val="0"/>
        </w:rPr>
        <w:t>月</w:t>
      </w:r>
      <w:r w:rsidRPr="00B24DF2">
        <w:rPr>
          <w:rFonts w:cs="宋体" w:hint="eastAsia"/>
          <w:kern w:val="0"/>
        </w:rPr>
        <w:t xml:space="preserve"> </w:t>
      </w:r>
      <w:r w:rsidRPr="00B24DF2">
        <w:rPr>
          <w:rFonts w:cs="宋体"/>
          <w:kern w:val="0"/>
        </w:rPr>
        <w:t>xx</w:t>
      </w:r>
      <w:r w:rsidRPr="00B24DF2">
        <w:rPr>
          <w:rFonts w:cs="宋体" w:hint="eastAsia"/>
          <w:kern w:val="0"/>
        </w:rPr>
        <w:t xml:space="preserve"> </w:t>
      </w:r>
      <w:r w:rsidRPr="00B24DF2">
        <w:rPr>
          <w:rFonts w:cs="宋体"/>
          <w:kern w:val="0"/>
        </w:rPr>
        <w:t>日</w:t>
      </w:r>
      <w:r w:rsidRPr="00B24DF2">
        <w:rPr>
          <w:rFonts w:cs="宋体" w:hint="eastAsia"/>
          <w:kern w:val="0"/>
        </w:rPr>
        <w:t xml:space="preserve">    </w:t>
      </w:r>
      <w:r w:rsidRPr="00B24DF2">
        <w:rPr>
          <w:rFonts w:cs="宋体"/>
          <w:kern w:val="0"/>
        </w:rPr>
        <w:t xml:space="preserve"> </w:t>
      </w:r>
      <w:r w:rsidRPr="00B24DF2">
        <w:rPr>
          <w:rFonts w:cs="宋体"/>
          <w:kern w:val="0"/>
        </w:rPr>
        <w:t>论文答辩日期</w:t>
      </w:r>
      <w:r w:rsidRPr="00B24DF2">
        <w:rPr>
          <w:rFonts w:cs="宋体" w:hint="eastAsia"/>
          <w:kern w:val="0"/>
        </w:rPr>
        <w:t xml:space="preserve">  20</w:t>
      </w:r>
      <w:r w:rsidRPr="00B24DF2">
        <w:rPr>
          <w:rFonts w:cs="宋体"/>
          <w:kern w:val="0"/>
        </w:rPr>
        <w:t>2</w:t>
      </w:r>
      <w:r w:rsidR="00E440E4">
        <w:rPr>
          <w:rFonts w:cs="宋体"/>
          <w:kern w:val="0"/>
        </w:rPr>
        <w:t>2</w:t>
      </w:r>
      <w:r w:rsidRPr="00B24DF2">
        <w:rPr>
          <w:rFonts w:cs="宋体" w:hint="eastAsia"/>
          <w:kern w:val="0"/>
        </w:rPr>
        <w:t xml:space="preserve"> </w:t>
      </w:r>
      <w:r w:rsidRPr="00B24DF2">
        <w:rPr>
          <w:rFonts w:cs="宋体"/>
          <w:kern w:val="0"/>
        </w:rPr>
        <w:t>年</w:t>
      </w:r>
      <w:r w:rsidRPr="00B24DF2">
        <w:rPr>
          <w:rFonts w:cs="宋体" w:hint="eastAsia"/>
          <w:kern w:val="0"/>
        </w:rPr>
        <w:t xml:space="preserve"> </w:t>
      </w:r>
      <w:r w:rsidRPr="00B24DF2">
        <w:rPr>
          <w:rFonts w:cs="宋体"/>
          <w:kern w:val="0"/>
        </w:rPr>
        <w:t>x</w:t>
      </w:r>
      <w:r w:rsidRPr="00B24DF2">
        <w:rPr>
          <w:rFonts w:cs="宋体" w:hint="eastAsia"/>
          <w:kern w:val="0"/>
        </w:rPr>
        <w:t xml:space="preserve"> </w:t>
      </w:r>
      <w:r w:rsidRPr="00B24DF2">
        <w:rPr>
          <w:rFonts w:cs="宋体"/>
          <w:kern w:val="0"/>
        </w:rPr>
        <w:t>月</w:t>
      </w:r>
      <w:r w:rsidRPr="00B24DF2">
        <w:rPr>
          <w:rFonts w:cs="宋体" w:hint="eastAsia"/>
          <w:kern w:val="0"/>
        </w:rPr>
        <w:t xml:space="preserve"> </w:t>
      </w:r>
      <w:r w:rsidRPr="00B24DF2">
        <w:rPr>
          <w:rFonts w:cs="宋体"/>
          <w:kern w:val="0"/>
        </w:rPr>
        <w:t>xx</w:t>
      </w:r>
      <w:r w:rsidRPr="00B24DF2">
        <w:rPr>
          <w:rFonts w:cs="宋体" w:hint="eastAsia"/>
          <w:kern w:val="0"/>
        </w:rPr>
        <w:t xml:space="preserve"> </w:t>
      </w:r>
      <w:r w:rsidRPr="00B24DF2">
        <w:rPr>
          <w:rFonts w:cs="宋体"/>
          <w:kern w:val="0"/>
        </w:rPr>
        <w:t>日</w:t>
      </w:r>
    </w:p>
    <w:p w14:paraId="6D3318A7" w14:textId="77777777" w:rsidR="00B24DF2" w:rsidRPr="00B24DF2" w:rsidRDefault="00B24DF2" w:rsidP="00484D27">
      <w:pPr>
        <w:widowControl/>
        <w:spacing w:line="480" w:lineRule="auto"/>
        <w:ind w:left="22" w:hangingChars="9" w:hanging="22"/>
        <w:jc w:val="left"/>
        <w:rPr>
          <w:color w:val="000000"/>
          <w:kern w:val="0"/>
          <w:szCs w:val="21"/>
        </w:rPr>
      </w:pPr>
      <w:r w:rsidRPr="00B24DF2">
        <w:rPr>
          <w:kern w:val="0"/>
          <w:szCs w:val="21"/>
        </w:rPr>
        <w:t>学位授予单位</w:t>
      </w:r>
      <w:r w:rsidRPr="00B24DF2">
        <w:rPr>
          <w:kern w:val="0"/>
          <w:szCs w:val="21"/>
        </w:rPr>
        <w:t xml:space="preserve"> </w:t>
      </w:r>
      <w:r w:rsidRPr="00B24DF2">
        <w:rPr>
          <w:rFonts w:hint="eastAsia"/>
          <w:kern w:val="0"/>
          <w:szCs w:val="21"/>
        </w:rPr>
        <w:t xml:space="preserve"> </w:t>
      </w:r>
      <w:r w:rsidRPr="00441EEE">
        <w:rPr>
          <w:rFonts w:ascii="宋体" w:hAnsi="宋体" w:hint="eastAsia"/>
          <w:kern w:val="0"/>
          <w:szCs w:val="21"/>
        </w:rPr>
        <w:t>北京航空航天大学</w:t>
      </w:r>
      <w:r w:rsidRPr="00B24DF2">
        <w:rPr>
          <w:rFonts w:hint="eastAsia"/>
          <w:kern w:val="0"/>
          <w:szCs w:val="21"/>
        </w:rPr>
        <w:t xml:space="preserve">      </w:t>
      </w:r>
      <w:r w:rsidRPr="00B24DF2">
        <w:rPr>
          <w:kern w:val="0"/>
          <w:szCs w:val="21"/>
        </w:rPr>
        <w:t xml:space="preserve"> </w:t>
      </w:r>
      <w:r w:rsidRPr="00B24DF2">
        <w:rPr>
          <w:kern w:val="0"/>
          <w:szCs w:val="21"/>
        </w:rPr>
        <w:t>学位授予日期</w:t>
      </w:r>
      <w:r w:rsidRPr="00B24DF2">
        <w:rPr>
          <w:rFonts w:hint="eastAsia"/>
          <w:kern w:val="0"/>
          <w:szCs w:val="21"/>
        </w:rPr>
        <w:t xml:space="preserve">       </w:t>
      </w:r>
      <w:r w:rsidRPr="00B24DF2">
        <w:rPr>
          <w:kern w:val="0"/>
          <w:szCs w:val="21"/>
        </w:rPr>
        <w:t>年</w:t>
      </w:r>
      <w:r w:rsidRPr="00B24DF2">
        <w:rPr>
          <w:rFonts w:hint="eastAsia"/>
          <w:kern w:val="0"/>
          <w:szCs w:val="21"/>
        </w:rPr>
        <w:t xml:space="preserve">    </w:t>
      </w:r>
      <w:r w:rsidRPr="00B24DF2">
        <w:rPr>
          <w:kern w:val="0"/>
          <w:szCs w:val="21"/>
        </w:rPr>
        <w:t>月</w:t>
      </w:r>
      <w:r w:rsidRPr="00B24DF2">
        <w:rPr>
          <w:rFonts w:hint="eastAsia"/>
          <w:kern w:val="0"/>
          <w:szCs w:val="21"/>
        </w:rPr>
        <w:t xml:space="preserve">    </w:t>
      </w:r>
      <w:r w:rsidRPr="00B24DF2">
        <w:rPr>
          <w:kern w:val="0"/>
          <w:szCs w:val="21"/>
        </w:rPr>
        <w:t>日</w:t>
      </w:r>
    </w:p>
    <w:p w14:paraId="5C45B8A6" w14:textId="77777777" w:rsidR="00B24DF2" w:rsidRPr="00B24DF2" w:rsidRDefault="00B24DF2" w:rsidP="007720F6">
      <w:pPr>
        <w:widowControl/>
        <w:spacing w:before="50" w:after="50" w:line="240" w:lineRule="auto"/>
        <w:ind w:firstLineChars="0" w:firstLine="0"/>
        <w:jc w:val="center"/>
        <w:rPr>
          <w:rFonts w:eastAsia="黑体"/>
          <w:color w:val="000000"/>
          <w:kern w:val="0"/>
          <w:sz w:val="32"/>
          <w:szCs w:val="21"/>
        </w:rPr>
      </w:pPr>
      <w:r w:rsidRPr="00B24DF2">
        <w:rPr>
          <w:color w:val="000000"/>
          <w:kern w:val="0"/>
          <w:szCs w:val="21"/>
        </w:rPr>
        <w:br w:type="page"/>
      </w:r>
      <w:r w:rsidRPr="00B24DF2">
        <w:rPr>
          <w:rFonts w:eastAsia="黑体"/>
          <w:color w:val="000000"/>
          <w:kern w:val="0"/>
          <w:sz w:val="32"/>
          <w:szCs w:val="21"/>
        </w:rPr>
        <w:lastRenderedPageBreak/>
        <w:t>关于学位论文的独创性声明</w:t>
      </w:r>
    </w:p>
    <w:p w14:paraId="79C9AD6A" w14:textId="77777777" w:rsidR="00B24DF2" w:rsidRPr="00B24DF2" w:rsidRDefault="00B24DF2" w:rsidP="00A35052">
      <w:pPr>
        <w:widowControl/>
        <w:spacing w:before="50" w:after="50"/>
        <w:ind w:firstLineChars="0" w:firstLine="0"/>
        <w:jc w:val="center"/>
        <w:rPr>
          <w:rFonts w:eastAsia="黑体"/>
          <w:color w:val="000000"/>
          <w:kern w:val="0"/>
          <w:szCs w:val="21"/>
        </w:rPr>
      </w:pPr>
    </w:p>
    <w:p w14:paraId="4F95B6B9" w14:textId="77777777" w:rsidR="00715E8D" w:rsidRDefault="00715E8D" w:rsidP="00715E8D">
      <w:pPr>
        <w:spacing w:before="50" w:after="50"/>
        <w:ind w:firstLine="480"/>
      </w:pPr>
      <w:r>
        <w:rPr>
          <w:rFonts w:hint="eastAsia"/>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t xml:space="preserve">     </w:t>
      </w:r>
    </w:p>
    <w:p w14:paraId="3D8FC308" w14:textId="77777777" w:rsidR="00715E8D" w:rsidRDefault="00715E8D" w:rsidP="00715E8D">
      <w:pPr>
        <w:spacing w:before="50" w:after="50"/>
        <w:ind w:firstLine="480"/>
      </w:pPr>
      <w:r>
        <w:rPr>
          <w:rFonts w:hint="eastAsia"/>
        </w:rPr>
        <w:t>若有不实之处，本人愿意承担相关法律责任。</w:t>
      </w:r>
    </w:p>
    <w:p w14:paraId="1250C7E0" w14:textId="77777777" w:rsidR="00B24DF2" w:rsidRPr="00B24DF2" w:rsidRDefault="00B24DF2" w:rsidP="00B24DF2">
      <w:pPr>
        <w:widowControl/>
        <w:spacing w:before="50" w:after="50"/>
        <w:ind w:firstLineChars="0" w:firstLine="480"/>
        <w:jc w:val="left"/>
        <w:rPr>
          <w:color w:val="000000"/>
          <w:kern w:val="0"/>
          <w:sz w:val="21"/>
          <w:szCs w:val="21"/>
        </w:rPr>
      </w:pPr>
    </w:p>
    <w:p w14:paraId="40109000" w14:textId="77777777" w:rsidR="00B24DF2" w:rsidRPr="00B24DF2" w:rsidRDefault="00B24DF2" w:rsidP="00DB0827">
      <w:pPr>
        <w:widowControl/>
        <w:spacing w:before="50" w:after="50"/>
        <w:ind w:firstLineChars="0" w:firstLine="480"/>
        <w:rPr>
          <w:color w:val="000000"/>
          <w:kern w:val="0"/>
          <w:sz w:val="21"/>
          <w:szCs w:val="21"/>
        </w:rPr>
      </w:pPr>
      <w:r w:rsidRPr="00B24DF2">
        <w:rPr>
          <w:color w:val="000000"/>
          <w:kern w:val="0"/>
          <w:sz w:val="21"/>
          <w:szCs w:val="21"/>
        </w:rPr>
        <w:t>学位论文作者签名：</w:t>
      </w:r>
      <w:r w:rsidRPr="00B24DF2">
        <w:rPr>
          <w:color w:val="000000"/>
          <w:kern w:val="0"/>
          <w:sz w:val="21"/>
          <w:szCs w:val="21"/>
          <w:u w:val="single"/>
        </w:rPr>
        <w:t xml:space="preserve">                      </w:t>
      </w:r>
      <w:r w:rsidRPr="00B24DF2">
        <w:rPr>
          <w:color w:val="000000"/>
          <w:kern w:val="0"/>
          <w:sz w:val="21"/>
          <w:szCs w:val="21"/>
        </w:rPr>
        <w:t xml:space="preserve">            </w:t>
      </w:r>
      <w:r w:rsidRPr="00B24DF2">
        <w:rPr>
          <w:color w:val="000000"/>
          <w:kern w:val="0"/>
          <w:sz w:val="21"/>
          <w:szCs w:val="21"/>
        </w:rPr>
        <w:t>日期：</w:t>
      </w:r>
      <w:r w:rsidRPr="00B24DF2">
        <w:rPr>
          <w:color w:val="000000"/>
          <w:kern w:val="0"/>
          <w:sz w:val="21"/>
          <w:szCs w:val="21"/>
        </w:rPr>
        <w:t xml:space="preserve">     </w:t>
      </w:r>
      <w:r w:rsidRPr="00B24DF2">
        <w:rPr>
          <w:color w:val="000000"/>
          <w:kern w:val="0"/>
          <w:sz w:val="21"/>
          <w:szCs w:val="21"/>
        </w:rPr>
        <w:t>年</w:t>
      </w:r>
      <w:r w:rsidRPr="00B24DF2">
        <w:rPr>
          <w:color w:val="000000"/>
          <w:kern w:val="0"/>
          <w:sz w:val="21"/>
          <w:szCs w:val="21"/>
        </w:rPr>
        <w:t xml:space="preserve">    </w:t>
      </w:r>
      <w:r w:rsidRPr="00B24DF2">
        <w:rPr>
          <w:color w:val="000000"/>
          <w:kern w:val="0"/>
          <w:sz w:val="21"/>
          <w:szCs w:val="21"/>
        </w:rPr>
        <w:t>月</w:t>
      </w:r>
      <w:r w:rsidRPr="00B24DF2">
        <w:rPr>
          <w:color w:val="000000"/>
          <w:kern w:val="0"/>
          <w:sz w:val="21"/>
          <w:szCs w:val="21"/>
        </w:rPr>
        <w:t xml:space="preserve">    </w:t>
      </w:r>
      <w:r w:rsidRPr="00B24DF2">
        <w:rPr>
          <w:color w:val="000000"/>
          <w:kern w:val="0"/>
          <w:sz w:val="21"/>
          <w:szCs w:val="21"/>
        </w:rPr>
        <w:t>日</w:t>
      </w:r>
    </w:p>
    <w:p w14:paraId="56712F9C" w14:textId="77777777" w:rsidR="00B24DF2" w:rsidRPr="00B24DF2" w:rsidRDefault="00B24DF2" w:rsidP="00B24DF2">
      <w:pPr>
        <w:widowControl/>
        <w:spacing w:before="50" w:after="50"/>
        <w:ind w:firstLineChars="0" w:firstLine="0"/>
        <w:jc w:val="left"/>
        <w:rPr>
          <w:color w:val="000000"/>
          <w:kern w:val="0"/>
          <w:szCs w:val="21"/>
        </w:rPr>
      </w:pPr>
    </w:p>
    <w:p w14:paraId="4F3C44D2" w14:textId="77777777" w:rsidR="00B24DF2" w:rsidRPr="00B24DF2" w:rsidRDefault="00B24DF2" w:rsidP="00B24DF2">
      <w:pPr>
        <w:widowControl/>
        <w:spacing w:before="50" w:after="50"/>
        <w:ind w:firstLineChars="0" w:firstLine="0"/>
        <w:jc w:val="left"/>
        <w:rPr>
          <w:color w:val="000000"/>
          <w:kern w:val="0"/>
          <w:szCs w:val="21"/>
        </w:rPr>
      </w:pPr>
    </w:p>
    <w:p w14:paraId="5628FB43" w14:textId="77777777" w:rsidR="00B24DF2" w:rsidRPr="00B24DF2" w:rsidRDefault="00B24DF2" w:rsidP="00B24DF2">
      <w:pPr>
        <w:widowControl/>
        <w:spacing w:before="50" w:after="50"/>
        <w:ind w:firstLineChars="0" w:firstLine="0"/>
        <w:jc w:val="left"/>
        <w:rPr>
          <w:color w:val="000000"/>
          <w:kern w:val="0"/>
          <w:szCs w:val="21"/>
        </w:rPr>
      </w:pPr>
    </w:p>
    <w:p w14:paraId="7D3C2469" w14:textId="77777777" w:rsidR="00B24DF2" w:rsidRPr="00B24DF2" w:rsidRDefault="00B24DF2" w:rsidP="00B24DF2">
      <w:pPr>
        <w:widowControl/>
        <w:spacing w:before="50" w:after="50"/>
        <w:ind w:firstLineChars="0" w:firstLine="0"/>
        <w:jc w:val="left"/>
        <w:rPr>
          <w:color w:val="000000"/>
          <w:kern w:val="0"/>
          <w:szCs w:val="21"/>
        </w:rPr>
      </w:pPr>
    </w:p>
    <w:p w14:paraId="074DBFA4" w14:textId="77777777" w:rsidR="00B24DF2" w:rsidRPr="00B24DF2" w:rsidRDefault="00B24DF2" w:rsidP="00D15AB1">
      <w:pPr>
        <w:widowControl/>
        <w:spacing w:before="50" w:after="50" w:line="240" w:lineRule="auto"/>
        <w:ind w:firstLineChars="0" w:firstLine="0"/>
        <w:jc w:val="center"/>
        <w:rPr>
          <w:rFonts w:eastAsia="黑体"/>
          <w:color w:val="000000"/>
          <w:kern w:val="0"/>
          <w:sz w:val="32"/>
          <w:szCs w:val="21"/>
        </w:rPr>
      </w:pPr>
      <w:r w:rsidRPr="00B24DF2">
        <w:rPr>
          <w:rFonts w:eastAsia="黑体"/>
          <w:color w:val="000000"/>
          <w:kern w:val="0"/>
          <w:sz w:val="32"/>
          <w:szCs w:val="21"/>
        </w:rPr>
        <w:t>学位论文使用授权书</w:t>
      </w:r>
    </w:p>
    <w:p w14:paraId="4CBDB4D8" w14:textId="77777777" w:rsidR="00B24DF2" w:rsidRPr="00B24DF2" w:rsidRDefault="00B24DF2" w:rsidP="00B24DF2">
      <w:pPr>
        <w:widowControl/>
        <w:spacing w:before="50" w:after="50"/>
        <w:ind w:firstLineChars="0" w:firstLine="0"/>
        <w:jc w:val="center"/>
        <w:rPr>
          <w:rFonts w:eastAsia="黑体"/>
          <w:color w:val="000000"/>
          <w:kern w:val="0"/>
          <w:szCs w:val="21"/>
        </w:rPr>
      </w:pPr>
    </w:p>
    <w:p w14:paraId="1BA884BE" w14:textId="77777777" w:rsidR="00662D89" w:rsidRPr="00662D89" w:rsidRDefault="00662D89" w:rsidP="00662D89">
      <w:pPr>
        <w:tabs>
          <w:tab w:val="left" w:pos="0"/>
        </w:tabs>
        <w:spacing w:before="50" w:after="50"/>
        <w:ind w:firstLineChars="0" w:firstLine="480"/>
        <w:rPr>
          <w:kern w:val="0"/>
        </w:rPr>
      </w:pPr>
      <w:r w:rsidRPr="00662D89">
        <w:rPr>
          <w:rFonts w:hint="eastAsia"/>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2AF91DBA" w14:textId="77777777" w:rsidR="00662D89" w:rsidRPr="00662D89" w:rsidRDefault="00662D89" w:rsidP="00662D89">
      <w:pPr>
        <w:tabs>
          <w:tab w:val="left" w:pos="0"/>
        </w:tabs>
        <w:spacing w:before="50" w:after="50"/>
        <w:ind w:firstLineChars="0" w:firstLine="480"/>
        <w:rPr>
          <w:kern w:val="0"/>
        </w:rPr>
      </w:pPr>
      <w:r w:rsidRPr="00662D89">
        <w:rPr>
          <w:rFonts w:hint="eastAsia"/>
        </w:rPr>
        <w:t>保密学位论文在解密后的使用授权同上。</w:t>
      </w:r>
    </w:p>
    <w:p w14:paraId="2F339B13" w14:textId="77777777" w:rsidR="00B24DF2" w:rsidRPr="00B24DF2" w:rsidRDefault="00B24DF2" w:rsidP="00B24DF2">
      <w:pPr>
        <w:widowControl/>
        <w:spacing w:before="50" w:after="50"/>
        <w:ind w:firstLineChars="0" w:firstLine="480"/>
        <w:jc w:val="left"/>
        <w:rPr>
          <w:color w:val="000000"/>
          <w:kern w:val="0"/>
          <w:sz w:val="21"/>
          <w:szCs w:val="21"/>
        </w:rPr>
      </w:pPr>
    </w:p>
    <w:p w14:paraId="69D0EB43" w14:textId="77777777" w:rsidR="00B24DF2" w:rsidRPr="00B24DF2" w:rsidRDefault="00B24DF2" w:rsidP="00DB0827">
      <w:pPr>
        <w:widowControl/>
        <w:tabs>
          <w:tab w:val="left" w:pos="5580"/>
        </w:tabs>
        <w:spacing w:before="50" w:after="50"/>
        <w:ind w:firstLineChars="0" w:firstLine="480"/>
        <w:rPr>
          <w:color w:val="000000"/>
          <w:kern w:val="0"/>
          <w:sz w:val="21"/>
          <w:szCs w:val="21"/>
        </w:rPr>
      </w:pPr>
      <w:r w:rsidRPr="00B24DF2">
        <w:rPr>
          <w:color w:val="000000"/>
          <w:kern w:val="0"/>
          <w:sz w:val="21"/>
          <w:szCs w:val="21"/>
        </w:rPr>
        <w:t>学位论文作者签名：</w:t>
      </w:r>
      <w:r w:rsidRPr="00B24DF2">
        <w:rPr>
          <w:color w:val="000000"/>
          <w:kern w:val="0"/>
          <w:sz w:val="21"/>
          <w:szCs w:val="21"/>
          <w:u w:val="single"/>
        </w:rPr>
        <w:t xml:space="preserve">               </w:t>
      </w:r>
      <w:r w:rsidRPr="00B24DF2">
        <w:rPr>
          <w:color w:val="000000"/>
          <w:kern w:val="0"/>
          <w:sz w:val="21"/>
          <w:szCs w:val="21"/>
        </w:rPr>
        <w:t xml:space="preserve">                </w:t>
      </w:r>
      <w:r w:rsidRPr="00B24DF2">
        <w:rPr>
          <w:color w:val="000000"/>
          <w:kern w:val="0"/>
          <w:sz w:val="21"/>
          <w:szCs w:val="21"/>
        </w:rPr>
        <w:t>日期：</w:t>
      </w:r>
      <w:r w:rsidRPr="00B24DF2">
        <w:rPr>
          <w:color w:val="000000"/>
          <w:kern w:val="0"/>
          <w:sz w:val="21"/>
          <w:szCs w:val="21"/>
        </w:rPr>
        <w:t xml:space="preserve">     </w:t>
      </w:r>
      <w:r w:rsidRPr="00B24DF2">
        <w:rPr>
          <w:color w:val="000000"/>
          <w:kern w:val="0"/>
          <w:sz w:val="21"/>
          <w:szCs w:val="21"/>
        </w:rPr>
        <w:t>年</w:t>
      </w:r>
      <w:r w:rsidRPr="00B24DF2">
        <w:rPr>
          <w:color w:val="000000"/>
          <w:kern w:val="0"/>
          <w:sz w:val="21"/>
          <w:szCs w:val="21"/>
        </w:rPr>
        <w:t xml:space="preserve">    </w:t>
      </w:r>
      <w:r w:rsidRPr="00B24DF2">
        <w:rPr>
          <w:color w:val="000000"/>
          <w:kern w:val="0"/>
          <w:sz w:val="21"/>
          <w:szCs w:val="21"/>
        </w:rPr>
        <w:t>月</w:t>
      </w:r>
      <w:r w:rsidRPr="00B24DF2">
        <w:rPr>
          <w:color w:val="000000"/>
          <w:kern w:val="0"/>
          <w:sz w:val="21"/>
          <w:szCs w:val="21"/>
        </w:rPr>
        <w:t xml:space="preserve">    </w:t>
      </w:r>
      <w:r w:rsidRPr="00B24DF2">
        <w:rPr>
          <w:color w:val="000000"/>
          <w:kern w:val="0"/>
          <w:sz w:val="21"/>
          <w:szCs w:val="21"/>
        </w:rPr>
        <w:t>日</w:t>
      </w:r>
    </w:p>
    <w:p w14:paraId="296DBE06" w14:textId="77777777" w:rsidR="00887D92" w:rsidRDefault="00B24DF2" w:rsidP="00DB0827">
      <w:pPr>
        <w:widowControl/>
        <w:spacing w:before="50" w:after="50"/>
        <w:ind w:firstLineChars="0" w:firstLine="480"/>
        <w:rPr>
          <w:kern w:val="0"/>
          <w:sz w:val="21"/>
          <w:szCs w:val="21"/>
        </w:rPr>
        <w:sectPr w:rsidR="00887D92" w:rsidSect="00E40555">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1418" w:left="1418" w:header="851" w:footer="851" w:gutter="0"/>
          <w:pgNumType w:fmt="upperRoman" w:start="1"/>
          <w:cols w:space="425"/>
          <w:docGrid w:type="linesAndChars" w:linePitch="326"/>
        </w:sectPr>
      </w:pPr>
      <w:r w:rsidRPr="00B24DF2">
        <w:rPr>
          <w:kern w:val="0"/>
          <w:sz w:val="21"/>
          <w:szCs w:val="21"/>
        </w:rPr>
        <w:t>指导教师签名：</w:t>
      </w:r>
      <w:r w:rsidRPr="00B24DF2">
        <w:rPr>
          <w:kern w:val="0"/>
          <w:sz w:val="21"/>
          <w:szCs w:val="21"/>
          <w:u w:val="single"/>
        </w:rPr>
        <w:t xml:space="preserve">                   </w:t>
      </w:r>
      <w:r w:rsidRPr="00B24DF2">
        <w:rPr>
          <w:kern w:val="0"/>
          <w:sz w:val="21"/>
          <w:szCs w:val="21"/>
        </w:rPr>
        <w:t xml:space="preserve">                </w:t>
      </w:r>
      <w:r w:rsidRPr="00B24DF2">
        <w:rPr>
          <w:kern w:val="0"/>
          <w:sz w:val="21"/>
          <w:szCs w:val="21"/>
        </w:rPr>
        <w:t>日期：</w:t>
      </w:r>
      <w:r w:rsidRPr="00B24DF2">
        <w:rPr>
          <w:kern w:val="0"/>
          <w:sz w:val="21"/>
          <w:szCs w:val="21"/>
        </w:rPr>
        <w:t xml:space="preserve">     </w:t>
      </w:r>
      <w:r w:rsidRPr="00B24DF2">
        <w:rPr>
          <w:kern w:val="0"/>
          <w:sz w:val="21"/>
          <w:szCs w:val="21"/>
        </w:rPr>
        <w:t>年</w:t>
      </w:r>
      <w:r w:rsidRPr="00B24DF2">
        <w:rPr>
          <w:kern w:val="0"/>
          <w:sz w:val="21"/>
          <w:szCs w:val="21"/>
        </w:rPr>
        <w:t xml:space="preserve">    </w:t>
      </w:r>
      <w:r w:rsidRPr="00B24DF2">
        <w:rPr>
          <w:kern w:val="0"/>
          <w:sz w:val="21"/>
          <w:szCs w:val="21"/>
        </w:rPr>
        <w:t>月</w:t>
      </w:r>
      <w:r w:rsidRPr="00B24DF2">
        <w:rPr>
          <w:kern w:val="0"/>
          <w:sz w:val="21"/>
          <w:szCs w:val="21"/>
        </w:rPr>
        <w:t xml:space="preserve">    </w:t>
      </w:r>
      <w:r w:rsidRPr="00B24DF2">
        <w:rPr>
          <w:kern w:val="0"/>
          <w:sz w:val="21"/>
          <w:szCs w:val="21"/>
        </w:rPr>
        <w:t>日</w:t>
      </w:r>
      <w:bookmarkStart w:id="2" w:name="_Toc469783226"/>
      <w:bookmarkStart w:id="3" w:name="_Toc469784671"/>
      <w:bookmarkStart w:id="4" w:name="_Toc469909590"/>
      <w:bookmarkStart w:id="5" w:name="_Toc470184750"/>
      <w:bookmarkStart w:id="6" w:name="_Toc495492973"/>
      <w:bookmarkStart w:id="7" w:name="_Toc496458362"/>
      <w:bookmarkStart w:id="8" w:name="_Toc504364682"/>
      <w:bookmarkStart w:id="9" w:name="_Toc504644107"/>
      <w:bookmarkStart w:id="10" w:name="_Toc507542443"/>
      <w:bookmarkStart w:id="11" w:name="_Toc507542820"/>
      <w:bookmarkStart w:id="12" w:name="_Toc507547090"/>
      <w:bookmarkStart w:id="13" w:name="_Toc507595729"/>
      <w:bookmarkStart w:id="14" w:name="_Toc507675292"/>
      <w:bookmarkStart w:id="15" w:name="_Toc507680777"/>
      <w:bookmarkStart w:id="16" w:name="_Toc507732989"/>
      <w:bookmarkStart w:id="17" w:name="_Toc508033686"/>
      <w:bookmarkStart w:id="18" w:name="_Toc508050406"/>
      <w:bookmarkStart w:id="19" w:name="_Toc508289601"/>
      <w:bookmarkStart w:id="20" w:name="_Toc508301576"/>
      <w:bookmarkStart w:id="21" w:name="_Toc50791866"/>
    </w:p>
    <w:p w14:paraId="41943E15" w14:textId="15801A07" w:rsidR="0047720D" w:rsidRPr="00A4432B" w:rsidRDefault="0047720D" w:rsidP="00A4432B">
      <w:pPr>
        <w:spacing w:before="50" w:after="50" w:line="240" w:lineRule="auto"/>
        <w:ind w:firstLineChars="0" w:firstLine="0"/>
        <w:jc w:val="center"/>
        <w:rPr>
          <w:rFonts w:ascii="黑体" w:eastAsia="黑体" w:hAnsi="黑体"/>
          <w:b/>
          <w:bCs/>
          <w:sz w:val="32"/>
          <w:szCs w:val="32"/>
        </w:rPr>
      </w:pPr>
      <w:bookmarkStart w:id="22" w:name="_Ref74667103"/>
      <w:bookmarkStart w:id="23" w:name="_Toc75279341"/>
      <w:r w:rsidRPr="00A4432B">
        <w:rPr>
          <w:rFonts w:ascii="黑体" w:eastAsia="黑体" w:hAnsi="黑体"/>
          <w:b/>
          <w:bCs/>
          <w:sz w:val="32"/>
          <w:szCs w:val="32"/>
        </w:rPr>
        <w:lastRenderedPageBreak/>
        <w:t>摘  要</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6E7347F8" w14:textId="77777777" w:rsidR="00470CE0" w:rsidRPr="00470CE0" w:rsidRDefault="00470CE0" w:rsidP="00470CE0">
      <w:pPr>
        <w:ind w:firstLine="480"/>
        <w:rPr>
          <w:lang/>
        </w:rPr>
      </w:pPr>
    </w:p>
    <w:p w14:paraId="5CE092DE" w14:textId="5F6C8CD5" w:rsidR="002800D6" w:rsidRDefault="0013154F" w:rsidP="0047720D">
      <w:pPr>
        <w:ind w:firstLine="480"/>
      </w:pPr>
      <w:r>
        <w:rPr>
          <w:rFonts w:hint="eastAsia"/>
        </w:rPr>
        <w:t>知识图谱作为描述现实世界的知识库，</w:t>
      </w:r>
      <w:r w:rsidR="00E82DF9">
        <w:rPr>
          <w:rFonts w:hint="eastAsia"/>
        </w:rPr>
        <w:t>在</w:t>
      </w:r>
      <w:r w:rsidR="00CF50CE">
        <w:rPr>
          <w:rFonts w:hint="eastAsia"/>
        </w:rPr>
        <w:t>众多领域都得到了广泛的应用。</w:t>
      </w:r>
      <w:r w:rsidR="00067E37">
        <w:rPr>
          <w:rFonts w:hint="eastAsia"/>
        </w:rPr>
        <w:t>然而知识图谱</w:t>
      </w:r>
      <w:r w:rsidR="004A1E9C">
        <w:rPr>
          <w:rFonts w:hint="eastAsia"/>
        </w:rPr>
        <w:t>中</w:t>
      </w:r>
      <w:r w:rsidR="00770346">
        <w:rPr>
          <w:rFonts w:hint="eastAsia"/>
        </w:rPr>
        <w:t>的原始</w:t>
      </w:r>
      <w:r w:rsidR="00896414">
        <w:rPr>
          <w:rFonts w:hint="eastAsia"/>
        </w:rPr>
        <w:t>数据</w:t>
      </w:r>
      <w:r w:rsidR="004A1E9C">
        <w:rPr>
          <w:rFonts w:hint="eastAsia"/>
        </w:rPr>
        <w:t>是文本形式，</w:t>
      </w:r>
      <w:r w:rsidR="00A53221">
        <w:rPr>
          <w:rFonts w:hint="eastAsia"/>
        </w:rPr>
        <w:t>难以被</w:t>
      </w:r>
      <w:r w:rsidR="008F1959">
        <w:rPr>
          <w:rFonts w:hint="eastAsia"/>
        </w:rPr>
        <w:t>各类</w:t>
      </w:r>
      <w:r w:rsidR="00207A08">
        <w:rPr>
          <w:rFonts w:hint="eastAsia"/>
        </w:rPr>
        <w:t>机器学习</w:t>
      </w:r>
      <w:r w:rsidR="008F1959">
        <w:rPr>
          <w:rFonts w:hint="eastAsia"/>
        </w:rPr>
        <w:t>算法</w:t>
      </w:r>
      <w:r w:rsidR="00A53221">
        <w:rPr>
          <w:rFonts w:hint="eastAsia"/>
        </w:rPr>
        <w:t>直接利用，同时在知识图谱中</w:t>
      </w:r>
      <w:r w:rsidR="00F02C53">
        <w:rPr>
          <w:rFonts w:hint="eastAsia"/>
        </w:rPr>
        <w:t>存在</w:t>
      </w:r>
      <w:r w:rsidR="00A53221">
        <w:rPr>
          <w:rFonts w:hint="eastAsia"/>
        </w:rPr>
        <w:t>丰富的语义信息</w:t>
      </w:r>
      <w:r w:rsidR="00A90919">
        <w:rPr>
          <w:rFonts w:hint="eastAsia"/>
        </w:rPr>
        <w:t>需要</w:t>
      </w:r>
      <w:r w:rsidR="00A53221">
        <w:rPr>
          <w:rFonts w:hint="eastAsia"/>
        </w:rPr>
        <w:t>挖掘。</w:t>
      </w:r>
      <w:r w:rsidR="00D0431F">
        <w:rPr>
          <w:rFonts w:hint="eastAsia"/>
        </w:rPr>
        <w:t>为了解决</w:t>
      </w:r>
      <w:r w:rsidR="00620D55">
        <w:rPr>
          <w:rFonts w:hint="eastAsia"/>
        </w:rPr>
        <w:t>上述</w:t>
      </w:r>
      <w:r w:rsidR="00D0431F">
        <w:rPr>
          <w:rFonts w:hint="eastAsia"/>
        </w:rPr>
        <w:t>问题，</w:t>
      </w:r>
      <w:r w:rsidR="00540313">
        <w:rPr>
          <w:rFonts w:hint="eastAsia"/>
        </w:rPr>
        <w:t>知识图谱表示学习</w:t>
      </w:r>
      <w:r w:rsidR="00EA0760">
        <w:rPr>
          <w:rFonts w:hint="eastAsia"/>
        </w:rPr>
        <w:t>算法</w:t>
      </w:r>
      <w:r w:rsidR="00D0431F">
        <w:rPr>
          <w:rFonts w:hint="eastAsia"/>
        </w:rPr>
        <w:t>被提出并且</w:t>
      </w:r>
      <w:r w:rsidR="003B1974">
        <w:rPr>
          <w:rFonts w:hint="eastAsia"/>
        </w:rPr>
        <w:t>受</w:t>
      </w:r>
      <w:r w:rsidR="00D0431F">
        <w:rPr>
          <w:rFonts w:hint="eastAsia"/>
        </w:rPr>
        <w:t>到了很多</w:t>
      </w:r>
      <w:r w:rsidR="00872EBC">
        <w:rPr>
          <w:rFonts w:hint="eastAsia"/>
        </w:rPr>
        <w:t>研究者</w:t>
      </w:r>
      <w:r w:rsidR="005E7674">
        <w:rPr>
          <w:rFonts w:hint="eastAsia"/>
        </w:rPr>
        <w:t>的</w:t>
      </w:r>
      <w:r w:rsidR="00D0431F">
        <w:rPr>
          <w:rFonts w:hint="eastAsia"/>
        </w:rPr>
        <w:t>关注。它能够</w:t>
      </w:r>
      <w:r w:rsidR="00EF2B2C">
        <w:rPr>
          <w:rFonts w:hint="eastAsia"/>
        </w:rPr>
        <w:t>学习</w:t>
      </w:r>
      <w:r w:rsidR="00A95D4D">
        <w:rPr>
          <w:rFonts w:hint="eastAsia"/>
        </w:rPr>
        <w:t>知识图谱中实体和关系</w:t>
      </w:r>
      <w:r w:rsidR="008C3523">
        <w:rPr>
          <w:rFonts w:hint="eastAsia"/>
        </w:rPr>
        <w:t>在</w:t>
      </w:r>
      <w:r w:rsidR="002C2CA5">
        <w:rPr>
          <w:rFonts w:hint="eastAsia"/>
        </w:rPr>
        <w:t>低维</w:t>
      </w:r>
      <w:r w:rsidR="000C0AE6">
        <w:rPr>
          <w:rFonts w:hint="eastAsia"/>
        </w:rPr>
        <w:t>、</w:t>
      </w:r>
      <w:r w:rsidR="002C2CA5">
        <w:rPr>
          <w:rFonts w:hint="eastAsia"/>
        </w:rPr>
        <w:t>连续</w:t>
      </w:r>
      <w:r w:rsidR="008C3523">
        <w:rPr>
          <w:rFonts w:hint="eastAsia"/>
        </w:rPr>
        <w:t>空间下的表示，</w:t>
      </w:r>
      <w:r w:rsidR="00C45B5D">
        <w:rPr>
          <w:rFonts w:hint="eastAsia"/>
        </w:rPr>
        <w:t>探索如何</w:t>
      </w:r>
      <w:r w:rsidR="006B3227">
        <w:rPr>
          <w:rFonts w:hint="eastAsia"/>
        </w:rPr>
        <w:t>建模</w:t>
      </w:r>
      <w:r w:rsidR="00C45B5D">
        <w:rPr>
          <w:rFonts w:hint="eastAsia"/>
        </w:rPr>
        <w:t>知识图谱</w:t>
      </w:r>
      <w:r w:rsidR="00F33A69">
        <w:rPr>
          <w:rFonts w:hint="eastAsia"/>
        </w:rPr>
        <w:t>蕴含的</w:t>
      </w:r>
      <w:r w:rsidR="00C45B5D">
        <w:rPr>
          <w:rFonts w:hint="eastAsia"/>
        </w:rPr>
        <w:t>信息。</w:t>
      </w:r>
      <w:r w:rsidR="00146D50">
        <w:rPr>
          <w:rFonts w:hint="eastAsia"/>
        </w:rPr>
        <w:t>近期，</w:t>
      </w:r>
      <w:r w:rsidR="001267E5">
        <w:rPr>
          <w:rFonts w:hint="eastAsia"/>
        </w:rPr>
        <w:t>图神经网络</w:t>
      </w:r>
      <w:r w:rsidR="00824AFC">
        <w:rPr>
          <w:rFonts w:hint="eastAsia"/>
        </w:rPr>
        <w:t>被应用到知识图谱上用于捕获图结构信息，</w:t>
      </w:r>
      <w:r w:rsidR="009B3DEA">
        <w:rPr>
          <w:rFonts w:hint="eastAsia"/>
        </w:rPr>
        <w:t>相较于</w:t>
      </w:r>
      <w:r w:rsidR="0022697A">
        <w:rPr>
          <w:rFonts w:hint="eastAsia"/>
        </w:rPr>
        <w:t>传统的知识表示学习方法取得了更好的效果。</w:t>
      </w:r>
      <w:r w:rsidR="006235B1">
        <w:rPr>
          <w:rFonts w:hint="eastAsia"/>
        </w:rPr>
        <w:t>在知识图谱中，关系</w:t>
      </w:r>
      <w:r w:rsidR="0068751C">
        <w:rPr>
          <w:rFonts w:hint="eastAsia"/>
        </w:rPr>
        <w:t>是</w:t>
      </w:r>
      <w:r w:rsidR="006235B1">
        <w:rPr>
          <w:rFonts w:hint="eastAsia"/>
        </w:rPr>
        <w:t>将</w:t>
      </w:r>
      <w:r w:rsidR="00FE04EA">
        <w:rPr>
          <w:rFonts w:hint="eastAsia"/>
        </w:rPr>
        <w:t>离散的</w:t>
      </w:r>
      <w:r w:rsidR="006235B1">
        <w:rPr>
          <w:rFonts w:hint="eastAsia"/>
        </w:rPr>
        <w:t>实体链接</w:t>
      </w:r>
      <w:r w:rsidR="009A6598">
        <w:rPr>
          <w:rFonts w:hint="eastAsia"/>
        </w:rPr>
        <w:t>起来组成一张完整的</w:t>
      </w:r>
      <w:r w:rsidR="002F5DB9">
        <w:rPr>
          <w:rFonts w:hint="eastAsia"/>
        </w:rPr>
        <w:t>稀疏</w:t>
      </w:r>
      <w:r w:rsidR="009A6598">
        <w:rPr>
          <w:rFonts w:hint="eastAsia"/>
        </w:rPr>
        <w:t>网络</w:t>
      </w:r>
      <w:r w:rsidR="0068751C">
        <w:rPr>
          <w:rFonts w:hint="eastAsia"/>
        </w:rPr>
        <w:t>的关键</w:t>
      </w:r>
      <w:r w:rsidR="004674EA">
        <w:rPr>
          <w:rFonts w:hint="eastAsia"/>
        </w:rPr>
        <w:t>组成</w:t>
      </w:r>
      <w:r w:rsidR="003D3A29">
        <w:rPr>
          <w:rFonts w:hint="eastAsia"/>
        </w:rPr>
        <w:t>部分</w:t>
      </w:r>
      <w:r w:rsidR="006235B1">
        <w:rPr>
          <w:rFonts w:hint="eastAsia"/>
        </w:rPr>
        <w:t>。</w:t>
      </w:r>
      <w:r w:rsidR="003A0EA0">
        <w:rPr>
          <w:rFonts w:hint="eastAsia"/>
        </w:rPr>
        <w:t>但是</w:t>
      </w:r>
      <w:r w:rsidR="00B229AF">
        <w:rPr>
          <w:rFonts w:hint="eastAsia"/>
        </w:rPr>
        <w:t>已有</w:t>
      </w:r>
      <w:r w:rsidR="003A0EA0">
        <w:rPr>
          <w:rFonts w:hint="eastAsia"/>
        </w:rPr>
        <w:t>的</w:t>
      </w:r>
      <w:r w:rsidR="00A22FA5">
        <w:rPr>
          <w:rFonts w:hint="eastAsia"/>
        </w:rPr>
        <w:t>基于图神经网络的表示学习算法</w:t>
      </w:r>
      <w:r w:rsidR="00C33F5F">
        <w:rPr>
          <w:rFonts w:hint="eastAsia"/>
        </w:rPr>
        <w:t>对于如何</w:t>
      </w:r>
      <w:r w:rsidR="007658B1">
        <w:rPr>
          <w:rFonts w:hint="eastAsia"/>
        </w:rPr>
        <w:t>使用合适的方法</w:t>
      </w:r>
      <w:r w:rsidR="00C33F5F">
        <w:rPr>
          <w:rFonts w:hint="eastAsia"/>
        </w:rPr>
        <w:t>充分学习</w:t>
      </w:r>
      <w:r w:rsidR="00CC6661">
        <w:rPr>
          <w:rFonts w:hint="eastAsia"/>
        </w:rPr>
        <w:t>关系</w:t>
      </w:r>
      <w:r w:rsidR="00DB0FD0">
        <w:rPr>
          <w:rFonts w:hint="eastAsia"/>
        </w:rPr>
        <w:t>的</w:t>
      </w:r>
      <w:r w:rsidR="00CC6661">
        <w:rPr>
          <w:rFonts w:hint="eastAsia"/>
        </w:rPr>
        <w:t>语义信息没有进行深入的探究。</w:t>
      </w:r>
      <w:r w:rsidR="002E2AB6">
        <w:rPr>
          <w:rFonts w:hint="eastAsia"/>
        </w:rPr>
        <w:t>为了解决这一问题，</w:t>
      </w:r>
      <w:r w:rsidR="004A53DB">
        <w:rPr>
          <w:rFonts w:hint="eastAsia"/>
        </w:rPr>
        <w:t>本文</w:t>
      </w:r>
      <w:r w:rsidR="007D35E9">
        <w:rPr>
          <w:rFonts w:hint="eastAsia"/>
        </w:rPr>
        <w:t>基于</w:t>
      </w:r>
      <w:r w:rsidR="00F722D3">
        <w:rPr>
          <w:rFonts w:hint="eastAsia"/>
        </w:rPr>
        <w:t>图神经网络</w:t>
      </w:r>
      <w:r w:rsidR="002659AD">
        <w:rPr>
          <w:rFonts w:hint="eastAsia"/>
        </w:rPr>
        <w:t>相关理论，提出了</w:t>
      </w:r>
      <w:r w:rsidR="00496F0F">
        <w:rPr>
          <w:rFonts w:hint="eastAsia"/>
        </w:rPr>
        <w:t>关系感知图注意力网络</w:t>
      </w:r>
      <w:r w:rsidR="00C82C3F">
        <w:rPr>
          <w:rFonts w:hint="eastAsia"/>
        </w:rPr>
        <w:t>和异质知识图谱</w:t>
      </w:r>
      <w:r w:rsidR="00D767DD">
        <w:rPr>
          <w:rFonts w:hint="eastAsia"/>
        </w:rPr>
        <w:t>图神经网络两种模型</w:t>
      </w:r>
      <w:r w:rsidR="00496F0F">
        <w:rPr>
          <w:rFonts w:hint="eastAsia"/>
        </w:rPr>
        <w:t>。论文的主要工作内容及创新点如下：</w:t>
      </w:r>
    </w:p>
    <w:p w14:paraId="45E34AF0" w14:textId="04BBD365" w:rsidR="00C31D6D" w:rsidRDefault="00C31D6D" w:rsidP="00C31D6D">
      <w:pPr>
        <w:ind w:firstLine="480"/>
      </w:pPr>
      <w:r>
        <w:rPr>
          <w:rFonts w:hint="eastAsia"/>
        </w:rPr>
        <w:t>（</w:t>
      </w:r>
      <w:r>
        <w:rPr>
          <w:rFonts w:hint="eastAsia"/>
        </w:rPr>
        <w:t>1</w:t>
      </w:r>
      <w:r>
        <w:rPr>
          <w:rFonts w:hint="eastAsia"/>
        </w:rPr>
        <w:t>）</w:t>
      </w:r>
      <w:r w:rsidR="00CC435D">
        <w:rPr>
          <w:rFonts w:hint="eastAsia"/>
        </w:rPr>
        <w:t>针对目前</w:t>
      </w:r>
      <w:r w:rsidR="00D911E3">
        <w:rPr>
          <w:rFonts w:hint="eastAsia"/>
        </w:rPr>
        <w:t>的图神经网络</w:t>
      </w:r>
      <w:r w:rsidR="008A395C">
        <w:rPr>
          <w:rFonts w:hint="eastAsia"/>
        </w:rPr>
        <w:t>没有充分学习</w:t>
      </w:r>
      <w:r w:rsidR="00675144">
        <w:rPr>
          <w:rFonts w:hint="eastAsia"/>
        </w:rPr>
        <w:t>关系语义的问题，</w:t>
      </w:r>
      <w:r w:rsidR="00D4164C">
        <w:rPr>
          <w:rFonts w:hint="eastAsia"/>
        </w:rPr>
        <w:t>本文</w:t>
      </w:r>
      <w:r w:rsidR="00B365C7">
        <w:rPr>
          <w:rFonts w:hint="eastAsia"/>
        </w:rPr>
        <w:t>基于</w:t>
      </w:r>
      <w:r w:rsidR="007750FF">
        <w:rPr>
          <w:rFonts w:hint="eastAsia"/>
        </w:rPr>
        <w:t>直接引入</w:t>
      </w:r>
      <w:r w:rsidR="00CA188F">
        <w:rPr>
          <w:rFonts w:hint="eastAsia"/>
        </w:rPr>
        <w:t>特定的</w:t>
      </w:r>
      <w:r w:rsidR="007750FF">
        <w:rPr>
          <w:rFonts w:hint="eastAsia"/>
        </w:rPr>
        <w:t>关系参数，</w:t>
      </w:r>
      <w:r w:rsidR="000E5364">
        <w:rPr>
          <w:rFonts w:hint="eastAsia"/>
        </w:rPr>
        <w:t>增强</w:t>
      </w:r>
      <w:r w:rsidR="007B7497">
        <w:rPr>
          <w:rFonts w:hint="eastAsia"/>
        </w:rPr>
        <w:t>模型</w:t>
      </w:r>
      <w:r w:rsidR="000E5364">
        <w:rPr>
          <w:rFonts w:hint="eastAsia"/>
        </w:rPr>
        <w:t>在</w:t>
      </w:r>
      <w:r w:rsidR="002F1B79">
        <w:rPr>
          <w:rFonts w:hint="eastAsia"/>
        </w:rPr>
        <w:t>参数空间上</w:t>
      </w:r>
      <w:r w:rsidR="000E5364">
        <w:rPr>
          <w:rFonts w:hint="eastAsia"/>
        </w:rPr>
        <w:t>对</w:t>
      </w:r>
      <w:r w:rsidR="002F1B79">
        <w:rPr>
          <w:rFonts w:hint="eastAsia"/>
        </w:rPr>
        <w:t>关系</w:t>
      </w:r>
      <w:r w:rsidR="000E5364">
        <w:rPr>
          <w:rFonts w:hint="eastAsia"/>
        </w:rPr>
        <w:t>感知</w:t>
      </w:r>
      <w:r w:rsidR="002F1B79">
        <w:rPr>
          <w:rFonts w:hint="eastAsia"/>
        </w:rPr>
        <w:t>的</w:t>
      </w:r>
      <w:r w:rsidR="008114A2">
        <w:rPr>
          <w:rFonts w:hint="eastAsia"/>
        </w:rPr>
        <w:t>思想</w:t>
      </w:r>
      <w:r w:rsidR="002F1B79">
        <w:rPr>
          <w:rFonts w:hint="eastAsia"/>
        </w:rPr>
        <w:t>，</w:t>
      </w:r>
      <w:r w:rsidR="0007398F">
        <w:rPr>
          <w:rFonts w:hint="eastAsia"/>
        </w:rPr>
        <w:t>提出</w:t>
      </w:r>
      <w:r w:rsidR="00485B71">
        <w:rPr>
          <w:rFonts w:hint="eastAsia"/>
        </w:rPr>
        <w:t>基于</w:t>
      </w:r>
      <w:r w:rsidR="0007398F">
        <w:rPr>
          <w:rFonts w:hint="eastAsia"/>
        </w:rPr>
        <w:t>关系感知</w:t>
      </w:r>
      <w:r w:rsidR="00485B71">
        <w:rPr>
          <w:rFonts w:hint="eastAsia"/>
        </w:rPr>
        <w:t>的</w:t>
      </w:r>
      <w:r w:rsidR="0007398F">
        <w:rPr>
          <w:rFonts w:hint="eastAsia"/>
        </w:rPr>
        <w:t>图注意力网络</w:t>
      </w:r>
      <w:r w:rsidR="0058161C">
        <w:rPr>
          <w:rFonts w:hint="eastAsia"/>
        </w:rPr>
        <w:t>（</w:t>
      </w:r>
      <w:r w:rsidR="004E78B0" w:rsidRPr="00EE5327">
        <w:rPr>
          <w:rFonts w:cs="宋体"/>
          <w:kern w:val="0"/>
          <w:szCs w:val="20"/>
          <w:lang w:val="en-GB"/>
        </w:rPr>
        <w:t xml:space="preserve">Relation Aware Graph </w:t>
      </w:r>
      <w:proofErr w:type="spellStart"/>
      <w:r w:rsidR="004E78B0" w:rsidRPr="00EE5327">
        <w:rPr>
          <w:rFonts w:cs="宋体"/>
          <w:kern w:val="0"/>
          <w:szCs w:val="20"/>
          <w:lang w:val="en-GB"/>
        </w:rPr>
        <w:t>ATtention</w:t>
      </w:r>
      <w:proofErr w:type="spellEnd"/>
      <w:r w:rsidR="004E78B0" w:rsidRPr="00EE5327">
        <w:rPr>
          <w:rFonts w:cs="宋体"/>
          <w:kern w:val="0"/>
          <w:szCs w:val="20"/>
          <w:lang w:val="en-GB"/>
        </w:rPr>
        <w:t xml:space="preserve"> network</w:t>
      </w:r>
      <w:r w:rsidR="004E78B0">
        <w:rPr>
          <w:rFonts w:cs="宋体" w:hint="eastAsia"/>
          <w:kern w:val="0"/>
          <w:szCs w:val="20"/>
          <w:lang w:val="en-GB"/>
        </w:rPr>
        <w:t>，</w:t>
      </w:r>
      <w:r w:rsidR="004E78B0" w:rsidRPr="00EE5327">
        <w:rPr>
          <w:rFonts w:cs="宋体"/>
          <w:kern w:val="0"/>
          <w:szCs w:val="20"/>
          <w:lang w:val="en-GB"/>
        </w:rPr>
        <w:t>RAGAT</w:t>
      </w:r>
      <w:r w:rsidR="0058161C">
        <w:rPr>
          <w:rFonts w:hint="eastAsia"/>
        </w:rPr>
        <w:t>）</w:t>
      </w:r>
      <w:r>
        <w:rPr>
          <w:rFonts w:hint="eastAsia"/>
        </w:rPr>
        <w:t>。</w:t>
      </w:r>
      <w:r w:rsidR="00402D8D">
        <w:rPr>
          <w:rFonts w:hint="eastAsia"/>
        </w:rPr>
        <w:t>该算法</w:t>
      </w:r>
      <w:r w:rsidR="00EB016C">
        <w:rPr>
          <w:rFonts w:hint="eastAsia"/>
        </w:rPr>
        <w:t>通过定义额外的关系参数改进</w:t>
      </w:r>
      <w:r w:rsidR="00FD2E6E">
        <w:rPr>
          <w:rFonts w:hint="eastAsia"/>
        </w:rPr>
        <w:t>了</w:t>
      </w:r>
      <w:r w:rsidR="00EB016C">
        <w:rPr>
          <w:rFonts w:hint="eastAsia"/>
        </w:rPr>
        <w:t>目前的四种</w:t>
      </w:r>
      <w:r w:rsidR="007B6BDC">
        <w:rPr>
          <w:rFonts w:hint="eastAsia"/>
        </w:rPr>
        <w:t>基于组合的</w:t>
      </w:r>
      <w:r w:rsidR="00226D16">
        <w:rPr>
          <w:rFonts w:hint="eastAsia"/>
        </w:rPr>
        <w:t>消息构造函数</w:t>
      </w:r>
      <w:r w:rsidR="00EB016C">
        <w:rPr>
          <w:rFonts w:hint="eastAsia"/>
        </w:rPr>
        <w:t>，</w:t>
      </w:r>
      <w:r w:rsidR="00560D91">
        <w:rPr>
          <w:rFonts w:hint="eastAsia"/>
        </w:rPr>
        <w:t>同时还</w:t>
      </w:r>
      <w:r w:rsidR="009A5DBD">
        <w:rPr>
          <w:rFonts w:hint="eastAsia"/>
        </w:rPr>
        <w:t>提出</w:t>
      </w:r>
      <w:r w:rsidR="00560D91">
        <w:rPr>
          <w:rFonts w:hint="eastAsia"/>
        </w:rPr>
        <w:t>了</w:t>
      </w:r>
      <w:r w:rsidR="00963359">
        <w:rPr>
          <w:rFonts w:hint="eastAsia"/>
        </w:rPr>
        <w:t>一种新的基于交叉交互的</w:t>
      </w:r>
      <w:r w:rsidR="00ED07A0">
        <w:rPr>
          <w:rFonts w:hint="eastAsia"/>
        </w:rPr>
        <w:t>消息构造函数</w:t>
      </w:r>
      <w:r w:rsidR="00560D91">
        <w:rPr>
          <w:rFonts w:hint="eastAsia"/>
        </w:rPr>
        <w:t>；</w:t>
      </w:r>
      <w:r w:rsidR="007D47D8">
        <w:rPr>
          <w:rFonts w:hint="eastAsia"/>
        </w:rPr>
        <w:t>之后</w:t>
      </w:r>
      <w:r w:rsidR="000C5AB6">
        <w:rPr>
          <w:rFonts w:hint="eastAsia"/>
        </w:rPr>
        <w:t>为了</w:t>
      </w:r>
      <w:r w:rsidR="006116E6">
        <w:rPr>
          <w:rFonts w:hint="eastAsia"/>
        </w:rPr>
        <w:t>学习关系的方向性，</w:t>
      </w:r>
      <w:r w:rsidR="00EB3198">
        <w:rPr>
          <w:rFonts w:hint="eastAsia"/>
        </w:rPr>
        <w:t>该算法</w:t>
      </w:r>
      <w:r w:rsidR="000F51B5">
        <w:rPr>
          <w:rFonts w:hint="eastAsia"/>
        </w:rPr>
        <w:t>将不同关系划分到不同的方向分组，</w:t>
      </w:r>
      <w:r w:rsidR="007D47D8">
        <w:rPr>
          <w:rFonts w:hint="eastAsia"/>
        </w:rPr>
        <w:t>基于图注意力机制</w:t>
      </w:r>
      <w:r w:rsidR="00FB2097">
        <w:rPr>
          <w:rFonts w:hint="eastAsia"/>
        </w:rPr>
        <w:t>自适应的</w:t>
      </w:r>
      <w:r w:rsidR="009908C8">
        <w:rPr>
          <w:rFonts w:hint="eastAsia"/>
        </w:rPr>
        <w:t>聚合</w:t>
      </w:r>
      <w:r w:rsidR="00327BE4">
        <w:rPr>
          <w:rFonts w:hint="eastAsia"/>
        </w:rPr>
        <w:t>信息。</w:t>
      </w:r>
    </w:p>
    <w:p w14:paraId="5E413FEE" w14:textId="4AE4D231" w:rsidR="00804C94" w:rsidRDefault="00C31D6D" w:rsidP="00E55A18">
      <w:pPr>
        <w:ind w:firstLine="480"/>
      </w:pPr>
      <w:r>
        <w:rPr>
          <w:rFonts w:hint="eastAsia"/>
        </w:rPr>
        <w:t>（</w:t>
      </w:r>
      <w:r>
        <w:rPr>
          <w:rFonts w:hint="eastAsia"/>
        </w:rPr>
        <w:t>2</w:t>
      </w:r>
      <w:r>
        <w:rPr>
          <w:rFonts w:hint="eastAsia"/>
        </w:rPr>
        <w:t>）</w:t>
      </w:r>
      <w:r w:rsidR="002904E9">
        <w:rPr>
          <w:rFonts w:hint="eastAsia"/>
        </w:rPr>
        <w:t>针对</w:t>
      </w:r>
      <w:r w:rsidR="00332092">
        <w:rPr>
          <w:rFonts w:hint="eastAsia"/>
        </w:rPr>
        <w:t>引入</w:t>
      </w:r>
      <w:r w:rsidR="007C2752">
        <w:rPr>
          <w:rFonts w:hint="eastAsia"/>
        </w:rPr>
        <w:t>过多的</w:t>
      </w:r>
      <w:r w:rsidR="00C113B9">
        <w:rPr>
          <w:rFonts w:hint="eastAsia"/>
        </w:rPr>
        <w:t>关系参数会引起</w:t>
      </w:r>
      <w:r w:rsidR="00D942CE">
        <w:rPr>
          <w:rFonts w:hint="eastAsia"/>
        </w:rPr>
        <w:t>模型</w:t>
      </w:r>
      <w:r w:rsidR="00C113B9">
        <w:rPr>
          <w:rFonts w:hint="eastAsia"/>
        </w:rPr>
        <w:t>过度参数化的问题，本文</w:t>
      </w:r>
      <w:r w:rsidR="008705FC">
        <w:rPr>
          <w:rFonts w:hint="eastAsia"/>
        </w:rPr>
        <w:t>基于</w:t>
      </w:r>
      <w:r w:rsidR="006C389E">
        <w:rPr>
          <w:rFonts w:hint="eastAsia"/>
        </w:rPr>
        <w:t>参数</w:t>
      </w:r>
      <w:r w:rsidR="00296E88">
        <w:rPr>
          <w:rFonts w:hint="eastAsia"/>
        </w:rPr>
        <w:t>动态生成</w:t>
      </w:r>
      <w:r w:rsidR="00A8252D">
        <w:rPr>
          <w:rFonts w:hint="eastAsia"/>
        </w:rPr>
        <w:t>的思想，</w:t>
      </w:r>
      <w:r w:rsidR="00AB2CED">
        <w:rPr>
          <w:rFonts w:hint="eastAsia"/>
        </w:rPr>
        <w:t>让模型所需的关系参数直接</w:t>
      </w:r>
      <w:r w:rsidR="008A6A20">
        <w:rPr>
          <w:rFonts w:hint="eastAsia"/>
        </w:rPr>
        <w:t>从外部</w:t>
      </w:r>
      <w:r w:rsidR="009D7870">
        <w:rPr>
          <w:rFonts w:hint="eastAsia"/>
        </w:rPr>
        <w:t>网络</w:t>
      </w:r>
      <w:r w:rsidR="008A6A20">
        <w:rPr>
          <w:rFonts w:hint="eastAsia"/>
        </w:rPr>
        <w:t>获取</w:t>
      </w:r>
      <w:r w:rsidR="00203302">
        <w:rPr>
          <w:rFonts w:hint="eastAsia"/>
        </w:rPr>
        <w:t>，提出异质知识图谱图神经网络</w:t>
      </w:r>
      <w:r w:rsidR="002B1BC0">
        <w:rPr>
          <w:rFonts w:hint="eastAsia"/>
        </w:rPr>
        <w:t>（</w:t>
      </w:r>
      <w:r w:rsidR="000B72D2">
        <w:rPr>
          <w:rFonts w:hint="eastAsia"/>
        </w:rPr>
        <w:t>Heterogeneous</w:t>
      </w:r>
      <w:r w:rsidR="000B72D2">
        <w:t xml:space="preserve"> </w:t>
      </w:r>
      <w:r w:rsidR="000B72D2">
        <w:rPr>
          <w:rFonts w:hint="eastAsia"/>
        </w:rPr>
        <w:t>Knowledge</w:t>
      </w:r>
      <w:r w:rsidR="000B72D2">
        <w:t xml:space="preserve"> G</w:t>
      </w:r>
      <w:r w:rsidR="000B72D2">
        <w:rPr>
          <w:rFonts w:hint="eastAsia"/>
        </w:rPr>
        <w:t>raph</w:t>
      </w:r>
      <w:r w:rsidR="000B72D2">
        <w:t xml:space="preserve"> </w:t>
      </w:r>
      <w:r w:rsidR="000B72D2">
        <w:rPr>
          <w:rFonts w:hint="eastAsia"/>
        </w:rPr>
        <w:t>Neural</w:t>
      </w:r>
      <w:r w:rsidR="000B72D2">
        <w:t xml:space="preserve"> </w:t>
      </w:r>
      <w:r w:rsidR="000B72D2">
        <w:rPr>
          <w:rFonts w:hint="eastAsia"/>
        </w:rPr>
        <w:t>Network</w:t>
      </w:r>
      <w:r w:rsidR="000B72D2">
        <w:t>, HKGN</w:t>
      </w:r>
      <w:r w:rsidR="002B1BC0">
        <w:rPr>
          <w:rFonts w:hint="eastAsia"/>
        </w:rPr>
        <w:t>）</w:t>
      </w:r>
      <w:r w:rsidR="00E62577">
        <w:rPr>
          <w:rFonts w:hint="eastAsia"/>
        </w:rPr>
        <w:t>。该算法</w:t>
      </w:r>
      <w:r w:rsidR="00731C9B">
        <w:rPr>
          <w:rFonts w:hint="eastAsia"/>
        </w:rPr>
        <w:t>通过定义</w:t>
      </w:r>
      <w:r w:rsidR="00F77C77">
        <w:rPr>
          <w:rFonts w:hint="eastAsia"/>
        </w:rPr>
        <w:t>所有</w:t>
      </w:r>
      <w:r w:rsidR="004C4C66">
        <w:rPr>
          <w:rFonts w:hint="eastAsia"/>
        </w:rPr>
        <w:t>关系共享的</w:t>
      </w:r>
      <w:r w:rsidR="00C625DF">
        <w:rPr>
          <w:rFonts w:hint="eastAsia"/>
        </w:rPr>
        <w:t>外部网络，</w:t>
      </w:r>
      <w:r w:rsidR="009E29A3">
        <w:rPr>
          <w:rFonts w:hint="eastAsia"/>
        </w:rPr>
        <w:t>直接获得</w:t>
      </w:r>
      <w:r w:rsidR="00143ED8">
        <w:rPr>
          <w:rFonts w:hint="eastAsia"/>
        </w:rPr>
        <w:t>所需的关系参数，</w:t>
      </w:r>
      <w:r w:rsidR="002C3BCC">
        <w:rPr>
          <w:rFonts w:hint="eastAsia"/>
        </w:rPr>
        <w:t>从而</w:t>
      </w:r>
      <w:r w:rsidR="00721733">
        <w:rPr>
          <w:rFonts w:hint="eastAsia"/>
        </w:rPr>
        <w:t>达到</w:t>
      </w:r>
      <w:r w:rsidR="001129BA">
        <w:rPr>
          <w:rFonts w:hint="eastAsia"/>
        </w:rPr>
        <w:t>控制参数量的目的</w:t>
      </w:r>
      <w:r w:rsidR="0088646A">
        <w:rPr>
          <w:rFonts w:hint="eastAsia"/>
        </w:rPr>
        <w:t>。</w:t>
      </w:r>
      <w:r w:rsidR="006133D8">
        <w:rPr>
          <w:rFonts w:hint="eastAsia"/>
        </w:rPr>
        <w:t>在此基础上，</w:t>
      </w:r>
      <w:r w:rsidR="0060092E">
        <w:rPr>
          <w:rFonts w:hint="eastAsia"/>
        </w:rPr>
        <w:t>该算法</w:t>
      </w:r>
      <w:r w:rsidR="00A87221">
        <w:rPr>
          <w:rFonts w:hint="eastAsia"/>
        </w:rPr>
        <w:t>引入关系卷积层增加邻居实体与关系的特征交互，之后</w:t>
      </w:r>
      <w:r w:rsidR="00AA5E04">
        <w:rPr>
          <w:rFonts w:hint="eastAsia"/>
        </w:rPr>
        <w:t>基于图卷积操作，</w:t>
      </w:r>
      <w:r w:rsidR="001A62C0">
        <w:rPr>
          <w:rFonts w:hint="eastAsia"/>
        </w:rPr>
        <w:t>聚合来自</w:t>
      </w:r>
      <w:r w:rsidR="00E55B7B">
        <w:rPr>
          <w:rFonts w:hint="eastAsia"/>
        </w:rPr>
        <w:t>多关系图</w:t>
      </w:r>
      <w:r w:rsidR="001A62C0">
        <w:rPr>
          <w:rFonts w:hint="eastAsia"/>
        </w:rPr>
        <w:t>的</w:t>
      </w:r>
      <w:r w:rsidR="00C436A7">
        <w:rPr>
          <w:rFonts w:hint="eastAsia"/>
        </w:rPr>
        <w:t>信息</w:t>
      </w:r>
      <w:r w:rsidR="00364755">
        <w:rPr>
          <w:rFonts w:hint="eastAsia"/>
        </w:rPr>
        <w:t>。</w:t>
      </w:r>
    </w:p>
    <w:p w14:paraId="738BC402" w14:textId="0A0B9243" w:rsidR="00E020DF" w:rsidRDefault="00804C94" w:rsidP="00FE2AF6">
      <w:pPr>
        <w:ind w:firstLine="480"/>
      </w:pPr>
      <w:r>
        <w:rPr>
          <w:rFonts w:hint="eastAsia"/>
        </w:rPr>
        <w:t>（</w:t>
      </w:r>
      <w:r w:rsidR="00E64417">
        <w:t>3</w:t>
      </w:r>
      <w:r>
        <w:rPr>
          <w:rFonts w:hint="eastAsia"/>
        </w:rPr>
        <w:t>）</w:t>
      </w:r>
      <w:r w:rsidR="007D1FA6">
        <w:rPr>
          <w:rFonts w:hint="eastAsia"/>
        </w:rPr>
        <w:t>将提出的</w:t>
      </w:r>
      <w:r w:rsidR="007D1FA6">
        <w:rPr>
          <w:rFonts w:hint="eastAsia"/>
        </w:rPr>
        <w:t>R</w:t>
      </w:r>
      <w:r w:rsidR="007D1FA6">
        <w:t>AGAT</w:t>
      </w:r>
      <w:r w:rsidR="00AA7FB7">
        <w:rPr>
          <w:rFonts w:hint="eastAsia"/>
        </w:rPr>
        <w:t>和</w:t>
      </w:r>
      <w:r w:rsidR="00AA7FB7">
        <w:rPr>
          <w:rFonts w:hint="eastAsia"/>
        </w:rPr>
        <w:t>H</w:t>
      </w:r>
      <w:r w:rsidR="00AA7FB7">
        <w:t>KGN</w:t>
      </w:r>
      <w:r w:rsidR="00011221">
        <w:rPr>
          <w:rFonts w:hint="eastAsia"/>
        </w:rPr>
        <w:t>模型</w:t>
      </w:r>
      <w:r w:rsidR="007D1FA6">
        <w:rPr>
          <w:rFonts w:hint="eastAsia"/>
        </w:rPr>
        <w:t>在</w:t>
      </w:r>
      <w:r w:rsidR="00C31D6D">
        <w:rPr>
          <w:rFonts w:hint="eastAsia"/>
        </w:rPr>
        <w:t>常见的知识图谱</w:t>
      </w:r>
      <w:r w:rsidR="00C31D6D">
        <w:rPr>
          <w:rFonts w:hint="eastAsia"/>
        </w:rPr>
        <w:t>Free</w:t>
      </w:r>
      <w:r w:rsidR="00A9117B">
        <w:t>b</w:t>
      </w:r>
      <w:r w:rsidR="00C31D6D">
        <w:rPr>
          <w:rFonts w:hint="eastAsia"/>
        </w:rPr>
        <w:t>ase</w:t>
      </w:r>
      <w:r w:rsidR="00C31D6D">
        <w:rPr>
          <w:rFonts w:hint="eastAsia"/>
        </w:rPr>
        <w:t>和</w:t>
      </w:r>
      <w:r w:rsidR="00C31D6D">
        <w:rPr>
          <w:rFonts w:hint="eastAsia"/>
        </w:rPr>
        <w:t>WordNet</w:t>
      </w:r>
      <w:r w:rsidR="00CB10F0">
        <w:rPr>
          <w:rFonts w:hint="eastAsia"/>
        </w:rPr>
        <w:t>上进行实验。</w:t>
      </w:r>
      <w:r w:rsidR="005071B7">
        <w:rPr>
          <w:rFonts w:hint="eastAsia"/>
        </w:rPr>
        <w:t>在不同的数据集下</w:t>
      </w:r>
      <w:r w:rsidR="00C31D6D">
        <w:rPr>
          <w:rFonts w:hint="eastAsia"/>
        </w:rPr>
        <w:t>通过</w:t>
      </w:r>
      <w:r w:rsidR="005071B7">
        <w:rPr>
          <w:rFonts w:hint="eastAsia"/>
        </w:rPr>
        <w:t>与基线模型比较</w:t>
      </w:r>
      <w:r w:rsidR="00C31D6D">
        <w:rPr>
          <w:rFonts w:hint="eastAsia"/>
        </w:rPr>
        <w:t>证明模型的</w:t>
      </w:r>
      <w:r w:rsidR="005071B7">
        <w:rPr>
          <w:rFonts w:hint="eastAsia"/>
        </w:rPr>
        <w:t>整体</w:t>
      </w:r>
      <w:r w:rsidR="00C31D6D">
        <w:rPr>
          <w:rFonts w:hint="eastAsia"/>
        </w:rPr>
        <w:t>性能；利用消融实验验证关键设计的有效性。</w:t>
      </w:r>
    </w:p>
    <w:p w14:paraId="72A14D90" w14:textId="51673460" w:rsidR="0047720D" w:rsidRPr="00BB76AB" w:rsidRDefault="00E020DF" w:rsidP="00BB76AB">
      <w:pPr>
        <w:ind w:firstLineChars="0" w:firstLine="420"/>
        <w:rPr>
          <w:rFonts w:ascii="黑体" w:eastAsia="黑体" w:hAnsi="黑体"/>
        </w:rPr>
      </w:pPr>
      <w:r w:rsidRPr="004D396B">
        <w:rPr>
          <w:rFonts w:ascii="黑体" w:eastAsia="黑体" w:hAnsi="黑体" w:hint="eastAsia"/>
          <w:b/>
          <w:bCs/>
        </w:rPr>
        <w:t>关键词</w:t>
      </w:r>
      <w:r w:rsidRPr="00745233">
        <w:rPr>
          <w:rFonts w:ascii="黑体" w:eastAsia="黑体" w:hAnsi="黑体" w:hint="eastAsia"/>
        </w:rPr>
        <w:t>：</w:t>
      </w:r>
      <w:r w:rsidR="002E5951" w:rsidRPr="006D7C08">
        <w:rPr>
          <w:rFonts w:ascii="黑体" w:eastAsia="黑体" w:hAnsi="黑体" w:hint="eastAsia"/>
        </w:rPr>
        <w:t>知识图谱，</w:t>
      </w:r>
      <w:r w:rsidRPr="006D7C08">
        <w:rPr>
          <w:rFonts w:ascii="黑体" w:eastAsia="黑体" w:hAnsi="黑体" w:hint="eastAsia"/>
        </w:rPr>
        <w:t>知识表示学习算法，图神经网络</w:t>
      </w:r>
    </w:p>
    <w:p w14:paraId="3D916900" w14:textId="046C0D83" w:rsidR="00D867BD" w:rsidRPr="00A4432B" w:rsidRDefault="00D867BD" w:rsidP="00BC2F65">
      <w:pPr>
        <w:spacing w:before="50" w:after="50" w:line="240" w:lineRule="auto"/>
        <w:ind w:firstLineChars="0" w:firstLine="0"/>
        <w:jc w:val="center"/>
        <w:rPr>
          <w:b/>
          <w:bCs/>
          <w:sz w:val="32"/>
          <w:szCs w:val="32"/>
        </w:rPr>
      </w:pPr>
      <w:bookmarkStart w:id="24" w:name="_Toc183524610"/>
      <w:bookmarkStart w:id="25" w:name="_Toc119987388"/>
      <w:bookmarkStart w:id="26" w:name="_Toc372486120"/>
      <w:bookmarkStart w:id="27" w:name="_Toc373192088"/>
      <w:bookmarkStart w:id="28" w:name="_Toc373246015"/>
      <w:bookmarkStart w:id="29" w:name="_Toc404692242"/>
      <w:bookmarkStart w:id="30" w:name="_Toc404858111"/>
      <w:bookmarkStart w:id="31" w:name="_Toc404858549"/>
      <w:bookmarkStart w:id="32" w:name="_Toc404858743"/>
      <w:bookmarkStart w:id="33" w:name="_Toc404859039"/>
      <w:bookmarkStart w:id="34" w:name="_Toc406417470"/>
      <w:bookmarkStart w:id="35" w:name="_Toc406519395"/>
      <w:bookmarkStart w:id="36" w:name="_Toc406603411"/>
      <w:bookmarkStart w:id="37" w:name="_Toc469783227"/>
      <w:bookmarkStart w:id="38" w:name="_Toc469784672"/>
      <w:bookmarkStart w:id="39" w:name="_Toc469909591"/>
      <w:bookmarkStart w:id="40" w:name="_Toc470184751"/>
      <w:bookmarkStart w:id="41" w:name="_Toc495492974"/>
      <w:bookmarkStart w:id="42" w:name="_Toc496458363"/>
      <w:bookmarkStart w:id="43" w:name="_Toc504364683"/>
      <w:bookmarkStart w:id="44" w:name="_Toc504644108"/>
      <w:bookmarkStart w:id="45" w:name="_Toc507542444"/>
      <w:bookmarkStart w:id="46" w:name="_Toc507542821"/>
      <w:bookmarkStart w:id="47" w:name="_Toc507547091"/>
      <w:bookmarkStart w:id="48" w:name="_Toc507595730"/>
      <w:bookmarkStart w:id="49" w:name="_Toc507675293"/>
      <w:bookmarkStart w:id="50" w:name="_Toc507680778"/>
      <w:bookmarkStart w:id="51" w:name="_Toc507732990"/>
      <w:bookmarkStart w:id="52" w:name="_Toc508033687"/>
      <w:bookmarkStart w:id="53" w:name="_Toc508050407"/>
      <w:bookmarkStart w:id="54" w:name="_Toc508289602"/>
      <w:bookmarkStart w:id="55" w:name="_Toc508301577"/>
      <w:bookmarkStart w:id="56" w:name="_Toc50791867"/>
      <w:bookmarkStart w:id="57" w:name="_Toc75279342"/>
      <w:r w:rsidRPr="00A4432B">
        <w:rPr>
          <w:b/>
          <w:bCs/>
          <w:sz w:val="32"/>
          <w:szCs w:val="32"/>
        </w:rPr>
        <w:lastRenderedPageBreak/>
        <w:t>A</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sidR="005A5ED9" w:rsidRPr="00A4432B">
        <w:rPr>
          <w:b/>
          <w:bCs/>
          <w:sz w:val="32"/>
          <w:szCs w:val="32"/>
        </w:rPr>
        <w:t>bstract</w:t>
      </w:r>
      <w:bookmarkEnd w:id="57"/>
    </w:p>
    <w:p w14:paraId="6DBD9782" w14:textId="77777777" w:rsidR="00287974" w:rsidRPr="00287974" w:rsidRDefault="00287974" w:rsidP="00287974">
      <w:pPr>
        <w:ind w:firstLine="480"/>
        <w:rPr>
          <w:lang/>
        </w:rPr>
      </w:pPr>
    </w:p>
    <w:p w14:paraId="1C61902E" w14:textId="12E4E312" w:rsidR="00F35E7B" w:rsidRDefault="00050485" w:rsidP="00C4311E">
      <w:pPr>
        <w:pStyle w:val="mainbody"/>
        <w:ind w:firstLine="480"/>
      </w:pPr>
      <w:r w:rsidRPr="00050485">
        <w:t>Knowledge graphs have been widely utilized in numerous fields as the knowledge base for describing the real world. However, the original data of knowledge graphs is in textual form and is hard to be directly used by various machine learning algorithms. Besides, knowledge graphs contain rich semantic information that can be mined. The knowledge graph representation learning algorithm is proposed to solve the problems and has aroused considerable research attention. The algorithm can learn the representations of entities and relations of knowledge graphs in low-dimensional, continuous space and explore how to make full use of the information contained in knowledge graphs. Aiming to exploit graph structures of knowledge graphs, a new relation aware graph attention neural network and a novel heterogeneous knowledge graph neural network are proposed based on the theories of graph neural networks. The main contents and innovations of the paper are as follows</w:t>
      </w:r>
      <w:r w:rsidR="00F35E7B" w:rsidRPr="00F35E7B">
        <w:t xml:space="preserve">: </w:t>
      </w:r>
    </w:p>
    <w:p w14:paraId="644B4B8D" w14:textId="77777777" w:rsidR="00D25429" w:rsidRDefault="00AA4AC9" w:rsidP="00C4311E">
      <w:pPr>
        <w:pStyle w:val="mainbody"/>
        <w:ind w:firstLine="480"/>
      </w:pPr>
      <w:r w:rsidRPr="00AA4AC9">
        <w:t xml:space="preserve">(1) </w:t>
      </w:r>
      <w:r w:rsidR="00D25429" w:rsidRPr="00D25429">
        <w:t xml:space="preserve">A Relation Aware Graph ATtention network (RAGAT) is proposed to solve the problem that current graph neural networks do not thoroughly learn the relational semantics. The model introduces relation-specific parameters to improve the model’s ability to learn the semantics of relations in parameter spaces. The algorithm improves four current composition-based message construction methods by defining additional relational parameters and a new cross-based message function. Then various relations are divided into distinct directional groups to learn the directionality of relations. The information is aggregated adaptively by using the graph attention mechanism. </w:t>
      </w:r>
    </w:p>
    <w:p w14:paraId="7ACF9F09" w14:textId="1CFCB966" w:rsidR="00823C97" w:rsidRDefault="00AA4AC9" w:rsidP="009158E7">
      <w:pPr>
        <w:pStyle w:val="mainbody"/>
        <w:ind w:firstLine="480"/>
      </w:pPr>
      <w:r w:rsidRPr="00AA4AC9">
        <w:t xml:space="preserve">(2) </w:t>
      </w:r>
      <w:r w:rsidR="00C4454F">
        <w:t>A</w:t>
      </w:r>
      <w:r w:rsidR="00823C97" w:rsidRPr="00823C97">
        <w:t xml:space="preserve"> Heterogeneous Knowledge Graph Neural network (HKGN) is proposed to solve the problem that too many relational parameters will lead to the over-parameterization of the model. The model obtains the model's relational parameters from an external network by dynamic parameter generation. The algorithm obtains the required parameters through an external network shared by all relations to control the number of parameters. With this foundation, the algorithm introduces a relational convolution layer to increase the feature interaction between </w:t>
      </w:r>
      <w:r w:rsidR="00823C97" w:rsidRPr="00823C97">
        <w:lastRenderedPageBreak/>
        <w:t xml:space="preserve">neighbor entities and relations and then aggregates the information from multiple relation subgraphs utilizing graph convolution operation. </w:t>
      </w:r>
    </w:p>
    <w:p w14:paraId="7F0E7317" w14:textId="341A94EA" w:rsidR="00ED6100" w:rsidRPr="009158E7" w:rsidRDefault="00AA4AC9" w:rsidP="009158E7">
      <w:pPr>
        <w:pStyle w:val="mainbody"/>
        <w:ind w:firstLine="480"/>
      </w:pPr>
      <w:r w:rsidRPr="00AA4AC9">
        <w:t>(3) The RAGAT and HKGN are evaluated on two standard knowledge graphs: Freebase and WordNet. The model's overall performance is verified by comparing baseline models in different data sets. The effectiveness of key designs is demonstrated by conducting ablation experiments.</w:t>
      </w:r>
    </w:p>
    <w:p w14:paraId="501C7302" w14:textId="53DA852C" w:rsidR="00CA636A" w:rsidRPr="0060537E" w:rsidRDefault="006F261B" w:rsidP="001046EC">
      <w:pPr>
        <w:widowControl/>
        <w:ind w:firstLineChars="0" w:firstLine="420"/>
        <w:rPr>
          <w:rFonts w:cs="宋体"/>
          <w:kern w:val="0"/>
          <w:szCs w:val="20"/>
          <w:lang w:val="en-GB"/>
        </w:rPr>
      </w:pPr>
      <w:r w:rsidRPr="007B2DEA">
        <w:rPr>
          <w:rFonts w:cs="宋体"/>
          <w:b/>
          <w:bCs/>
          <w:kern w:val="0"/>
          <w:szCs w:val="20"/>
          <w:lang w:val="en-GB"/>
        </w:rPr>
        <w:t>K</w:t>
      </w:r>
      <w:r w:rsidRPr="007B2DEA">
        <w:rPr>
          <w:rFonts w:cs="宋体" w:hint="eastAsia"/>
          <w:b/>
          <w:bCs/>
          <w:kern w:val="0"/>
          <w:szCs w:val="20"/>
          <w:lang w:val="en-GB"/>
        </w:rPr>
        <w:t>ey</w:t>
      </w:r>
      <w:r w:rsidRPr="007B2DEA">
        <w:rPr>
          <w:rFonts w:cs="宋体"/>
          <w:b/>
          <w:bCs/>
          <w:kern w:val="0"/>
          <w:szCs w:val="20"/>
          <w:lang w:val="en-GB"/>
        </w:rPr>
        <w:t>words</w:t>
      </w:r>
      <w:r w:rsidRPr="004D396B">
        <w:rPr>
          <w:rFonts w:cs="宋体"/>
          <w:kern w:val="0"/>
          <w:szCs w:val="20"/>
          <w:lang w:val="en-GB"/>
        </w:rPr>
        <w:t>:</w:t>
      </w:r>
      <w:r w:rsidRPr="001F415A">
        <w:rPr>
          <w:rFonts w:cs="宋体"/>
          <w:kern w:val="0"/>
          <w:szCs w:val="20"/>
          <w:lang w:val="en-GB"/>
        </w:rPr>
        <w:t xml:space="preserve"> </w:t>
      </w:r>
      <w:r w:rsidR="00D57E7E" w:rsidRPr="004D396B">
        <w:rPr>
          <w:rFonts w:cs="宋体"/>
          <w:kern w:val="0"/>
          <w:szCs w:val="20"/>
          <w:lang w:val="en-GB"/>
        </w:rPr>
        <w:t xml:space="preserve">Knowledge Graph, </w:t>
      </w:r>
      <w:r w:rsidR="00271317" w:rsidRPr="004D396B">
        <w:rPr>
          <w:rFonts w:cs="宋体"/>
          <w:kern w:val="0"/>
          <w:szCs w:val="20"/>
          <w:lang w:val="en-GB"/>
        </w:rPr>
        <w:t xml:space="preserve">Knowledge </w:t>
      </w:r>
      <w:r w:rsidR="00D955E9" w:rsidRPr="004D396B">
        <w:rPr>
          <w:rFonts w:cs="宋体"/>
          <w:kern w:val="0"/>
          <w:szCs w:val="20"/>
          <w:lang w:val="en-GB"/>
        </w:rPr>
        <w:t>G</w:t>
      </w:r>
      <w:r w:rsidR="00271317" w:rsidRPr="004D396B">
        <w:rPr>
          <w:rFonts w:cs="宋体"/>
          <w:kern w:val="0"/>
          <w:szCs w:val="20"/>
          <w:lang w:val="en-GB"/>
        </w:rPr>
        <w:t xml:space="preserve">raph </w:t>
      </w:r>
      <w:r w:rsidR="00D955E9" w:rsidRPr="004D396B">
        <w:rPr>
          <w:rFonts w:cs="宋体"/>
          <w:kern w:val="0"/>
          <w:szCs w:val="20"/>
          <w:lang w:val="en-GB"/>
        </w:rPr>
        <w:t>R</w:t>
      </w:r>
      <w:r w:rsidR="00271317" w:rsidRPr="004D396B">
        <w:rPr>
          <w:rFonts w:cs="宋体" w:hint="eastAsia"/>
          <w:kern w:val="0"/>
          <w:szCs w:val="20"/>
          <w:lang w:val="en-GB"/>
        </w:rPr>
        <w:t>epresentation,</w:t>
      </w:r>
      <w:r w:rsidR="00271317" w:rsidRPr="004D396B">
        <w:rPr>
          <w:rFonts w:cs="宋体"/>
          <w:kern w:val="0"/>
          <w:szCs w:val="20"/>
          <w:lang w:val="en-GB"/>
        </w:rPr>
        <w:t xml:space="preserve"> </w:t>
      </w:r>
      <w:r w:rsidR="00D955E9" w:rsidRPr="004D396B">
        <w:rPr>
          <w:rFonts w:cs="宋体"/>
          <w:kern w:val="0"/>
          <w:szCs w:val="20"/>
          <w:lang w:val="en-GB"/>
        </w:rPr>
        <w:t>G</w:t>
      </w:r>
      <w:r w:rsidR="00271317" w:rsidRPr="004D396B">
        <w:rPr>
          <w:rFonts w:cs="宋体"/>
          <w:kern w:val="0"/>
          <w:szCs w:val="20"/>
          <w:lang w:val="en-GB"/>
        </w:rPr>
        <w:t xml:space="preserve">raph </w:t>
      </w:r>
      <w:r w:rsidR="00D955E9" w:rsidRPr="004D396B">
        <w:rPr>
          <w:rFonts w:cs="宋体"/>
          <w:kern w:val="0"/>
          <w:szCs w:val="20"/>
          <w:lang w:val="en-GB"/>
        </w:rPr>
        <w:t>N</w:t>
      </w:r>
      <w:r w:rsidR="00271317" w:rsidRPr="004D396B">
        <w:rPr>
          <w:rFonts w:cs="宋体"/>
          <w:kern w:val="0"/>
          <w:szCs w:val="20"/>
          <w:lang w:val="en-GB"/>
        </w:rPr>
        <w:t xml:space="preserve">eural </w:t>
      </w:r>
      <w:r w:rsidR="00D955E9" w:rsidRPr="004D396B">
        <w:rPr>
          <w:rFonts w:cs="宋体"/>
          <w:kern w:val="0"/>
          <w:szCs w:val="20"/>
          <w:lang w:val="en-GB"/>
        </w:rPr>
        <w:t>N</w:t>
      </w:r>
      <w:r w:rsidR="00271317" w:rsidRPr="004D396B">
        <w:rPr>
          <w:rFonts w:cs="宋体"/>
          <w:kern w:val="0"/>
          <w:szCs w:val="20"/>
          <w:lang w:val="en-GB"/>
        </w:rPr>
        <w:t>etwork</w:t>
      </w:r>
    </w:p>
    <w:p w14:paraId="7167D804" w14:textId="17738FC3" w:rsidR="00C8305A" w:rsidRPr="00913803" w:rsidRDefault="008755BD" w:rsidP="00DA1613">
      <w:pPr>
        <w:widowControl/>
        <w:spacing w:before="50" w:after="50"/>
        <w:ind w:firstLineChars="0" w:firstLine="0"/>
        <w:jc w:val="left"/>
        <w:rPr>
          <w:kern w:val="0"/>
          <w:sz w:val="21"/>
          <w:szCs w:val="21"/>
        </w:rPr>
      </w:pPr>
      <w:r w:rsidRPr="00713211">
        <w:br w:type="page"/>
      </w:r>
      <w:bookmarkStart w:id="58" w:name="_Toc136319511"/>
    </w:p>
    <w:bookmarkEnd w:id="58"/>
    <w:p w14:paraId="7B2B368D" w14:textId="378346E3" w:rsidR="00101D87" w:rsidRPr="009D2EBF" w:rsidRDefault="00BD324D" w:rsidP="0058737F">
      <w:pPr>
        <w:spacing w:line="240" w:lineRule="auto"/>
        <w:ind w:firstLineChars="0" w:firstLine="0"/>
        <w:jc w:val="center"/>
        <w:rPr>
          <w:rFonts w:ascii="黑体" w:eastAsia="黑体" w:hAnsi="黑体"/>
          <w:b/>
          <w:bCs/>
          <w:sz w:val="36"/>
          <w:szCs w:val="36"/>
        </w:rPr>
      </w:pPr>
      <w:r w:rsidRPr="009D2EBF">
        <w:rPr>
          <w:rFonts w:ascii="黑体" w:eastAsia="黑体" w:hint="eastAsia"/>
          <w:b/>
          <w:bCs/>
          <w:sz w:val="36"/>
          <w:szCs w:val="36"/>
        </w:rPr>
        <w:lastRenderedPageBreak/>
        <w:t>目  录</w:t>
      </w:r>
    </w:p>
    <w:bookmarkStart w:id="59" w:name="_Toc74671226"/>
    <w:bookmarkStart w:id="60" w:name="_Toc136319512"/>
    <w:p w14:paraId="34053B75" w14:textId="6E2BAAFC" w:rsidR="000767F6" w:rsidRDefault="007104A6">
      <w:pPr>
        <w:pStyle w:val="TOC1"/>
        <w:spacing w:before="163"/>
        <w:rPr>
          <w:rFonts w:asciiTheme="minorHAnsi" w:eastAsiaTheme="minorEastAsia" w:hAnsiTheme="minorHAnsi" w:cstheme="minorBidi"/>
          <w:iCs w:val="0"/>
          <w:sz w:val="21"/>
          <w:lang/>
        </w:rPr>
      </w:pPr>
      <w:r>
        <w:rPr>
          <w:b/>
        </w:rPr>
        <w:fldChar w:fldCharType="begin"/>
      </w:r>
      <w:r>
        <w:rPr>
          <w:b/>
        </w:rPr>
        <w:instrText xml:space="preserve"> TOC \o "1-3" \h \z \u </w:instrText>
      </w:r>
      <w:r>
        <w:rPr>
          <w:b/>
        </w:rPr>
        <w:fldChar w:fldCharType="separate"/>
      </w:r>
      <w:hyperlink w:anchor="_Toc100257482" w:history="1">
        <w:r w:rsidR="000767F6" w:rsidRPr="00094C95">
          <w:rPr>
            <w:rStyle w:val="ae"/>
            <w:rFonts w:hint="eastAsia"/>
          </w:rPr>
          <w:t>第一章</w:t>
        </w:r>
        <w:r w:rsidR="000767F6" w:rsidRPr="00094C95">
          <w:rPr>
            <w:rStyle w:val="ae"/>
          </w:rPr>
          <w:t xml:space="preserve"> </w:t>
        </w:r>
        <w:r w:rsidR="000767F6" w:rsidRPr="00094C95">
          <w:rPr>
            <w:rStyle w:val="ae"/>
            <w:rFonts w:hint="eastAsia"/>
          </w:rPr>
          <w:t>绪论</w:t>
        </w:r>
        <w:r w:rsidR="000767F6">
          <w:rPr>
            <w:webHidden/>
          </w:rPr>
          <w:tab/>
        </w:r>
        <w:r w:rsidR="000767F6">
          <w:rPr>
            <w:webHidden/>
          </w:rPr>
          <w:fldChar w:fldCharType="begin"/>
        </w:r>
        <w:r w:rsidR="000767F6">
          <w:rPr>
            <w:webHidden/>
          </w:rPr>
          <w:instrText xml:space="preserve"> PAGEREF _Toc100257482 \h </w:instrText>
        </w:r>
        <w:r w:rsidR="000767F6">
          <w:rPr>
            <w:webHidden/>
          </w:rPr>
        </w:r>
        <w:r w:rsidR="000767F6">
          <w:rPr>
            <w:webHidden/>
          </w:rPr>
          <w:fldChar w:fldCharType="separate"/>
        </w:r>
        <w:r w:rsidR="008F5279">
          <w:rPr>
            <w:webHidden/>
          </w:rPr>
          <w:t>1</w:t>
        </w:r>
        <w:r w:rsidR="000767F6">
          <w:rPr>
            <w:webHidden/>
          </w:rPr>
          <w:fldChar w:fldCharType="end"/>
        </w:r>
      </w:hyperlink>
    </w:p>
    <w:p w14:paraId="47C6D683" w14:textId="18A764E1" w:rsidR="000767F6" w:rsidRDefault="007E366D">
      <w:pPr>
        <w:pStyle w:val="TOC2"/>
        <w:rPr>
          <w:rFonts w:asciiTheme="minorHAnsi" w:eastAsiaTheme="minorEastAsia" w:hAnsiTheme="minorHAnsi" w:cstheme="minorBidi"/>
          <w:bCs w:val="0"/>
          <w:sz w:val="21"/>
          <w:szCs w:val="24"/>
          <w:lang/>
        </w:rPr>
      </w:pPr>
      <w:hyperlink w:anchor="_Toc100257483" w:history="1">
        <w:r w:rsidR="000767F6" w:rsidRPr="00094C95">
          <w:rPr>
            <w:rStyle w:val="ae"/>
          </w:rPr>
          <w:t xml:space="preserve">1.1 </w:t>
        </w:r>
        <w:r w:rsidR="000767F6" w:rsidRPr="00094C95">
          <w:rPr>
            <w:rStyle w:val="ae"/>
            <w:rFonts w:hint="eastAsia"/>
          </w:rPr>
          <w:t>研究背景与意义</w:t>
        </w:r>
        <w:r w:rsidR="000767F6">
          <w:rPr>
            <w:webHidden/>
          </w:rPr>
          <w:tab/>
        </w:r>
        <w:r w:rsidR="000767F6">
          <w:rPr>
            <w:webHidden/>
          </w:rPr>
          <w:fldChar w:fldCharType="begin"/>
        </w:r>
        <w:r w:rsidR="000767F6">
          <w:rPr>
            <w:webHidden/>
          </w:rPr>
          <w:instrText xml:space="preserve"> PAGEREF _Toc100257483 \h </w:instrText>
        </w:r>
        <w:r w:rsidR="000767F6">
          <w:rPr>
            <w:webHidden/>
          </w:rPr>
        </w:r>
        <w:r w:rsidR="000767F6">
          <w:rPr>
            <w:webHidden/>
          </w:rPr>
          <w:fldChar w:fldCharType="separate"/>
        </w:r>
        <w:r w:rsidR="008F5279">
          <w:rPr>
            <w:webHidden/>
          </w:rPr>
          <w:t>1</w:t>
        </w:r>
        <w:r w:rsidR="000767F6">
          <w:rPr>
            <w:webHidden/>
          </w:rPr>
          <w:fldChar w:fldCharType="end"/>
        </w:r>
      </w:hyperlink>
    </w:p>
    <w:p w14:paraId="322045B8" w14:textId="6C0407EA" w:rsidR="000767F6" w:rsidRDefault="007E366D">
      <w:pPr>
        <w:pStyle w:val="TOC2"/>
        <w:rPr>
          <w:rFonts w:asciiTheme="minorHAnsi" w:eastAsiaTheme="minorEastAsia" w:hAnsiTheme="minorHAnsi" w:cstheme="minorBidi"/>
          <w:bCs w:val="0"/>
          <w:sz w:val="21"/>
          <w:szCs w:val="24"/>
          <w:lang/>
        </w:rPr>
      </w:pPr>
      <w:hyperlink w:anchor="_Toc100257484" w:history="1">
        <w:r w:rsidR="000767F6" w:rsidRPr="00094C95">
          <w:rPr>
            <w:rStyle w:val="ae"/>
          </w:rPr>
          <w:t xml:space="preserve">1.2 </w:t>
        </w:r>
        <w:r w:rsidR="000767F6" w:rsidRPr="00094C95">
          <w:rPr>
            <w:rStyle w:val="ae"/>
            <w:rFonts w:hint="eastAsia"/>
          </w:rPr>
          <w:t>国内外研究现状</w:t>
        </w:r>
        <w:r w:rsidR="000767F6">
          <w:rPr>
            <w:webHidden/>
          </w:rPr>
          <w:tab/>
        </w:r>
        <w:r w:rsidR="000767F6">
          <w:rPr>
            <w:webHidden/>
          </w:rPr>
          <w:fldChar w:fldCharType="begin"/>
        </w:r>
        <w:r w:rsidR="000767F6">
          <w:rPr>
            <w:webHidden/>
          </w:rPr>
          <w:instrText xml:space="preserve"> PAGEREF _Toc100257484 \h </w:instrText>
        </w:r>
        <w:r w:rsidR="000767F6">
          <w:rPr>
            <w:webHidden/>
          </w:rPr>
        </w:r>
        <w:r w:rsidR="000767F6">
          <w:rPr>
            <w:webHidden/>
          </w:rPr>
          <w:fldChar w:fldCharType="separate"/>
        </w:r>
        <w:r w:rsidR="008F5279">
          <w:rPr>
            <w:webHidden/>
          </w:rPr>
          <w:t>2</w:t>
        </w:r>
        <w:r w:rsidR="000767F6">
          <w:rPr>
            <w:webHidden/>
          </w:rPr>
          <w:fldChar w:fldCharType="end"/>
        </w:r>
      </w:hyperlink>
    </w:p>
    <w:p w14:paraId="1B1F6D6D" w14:textId="1FCFF082" w:rsidR="000767F6" w:rsidRDefault="007E366D">
      <w:pPr>
        <w:pStyle w:val="TOC3"/>
        <w:ind w:left="960"/>
        <w:rPr>
          <w:rFonts w:asciiTheme="minorHAnsi" w:eastAsiaTheme="minorEastAsia" w:hAnsiTheme="minorHAnsi" w:cstheme="minorBidi"/>
          <w:noProof/>
          <w:szCs w:val="24"/>
          <w:lang/>
        </w:rPr>
      </w:pPr>
      <w:hyperlink w:anchor="_Toc100257485" w:history="1">
        <w:r w:rsidR="000767F6" w:rsidRPr="00094C95">
          <w:rPr>
            <w:rStyle w:val="ae"/>
            <w:noProof/>
          </w:rPr>
          <w:t xml:space="preserve">1.2.1 </w:t>
        </w:r>
        <w:r w:rsidR="000767F6" w:rsidRPr="00094C95">
          <w:rPr>
            <w:rStyle w:val="ae"/>
            <w:rFonts w:hint="eastAsia"/>
            <w:noProof/>
          </w:rPr>
          <w:t>相关研究发展现状</w:t>
        </w:r>
        <w:r w:rsidR="000767F6">
          <w:rPr>
            <w:noProof/>
            <w:webHidden/>
          </w:rPr>
          <w:tab/>
        </w:r>
        <w:r w:rsidR="000767F6">
          <w:rPr>
            <w:noProof/>
            <w:webHidden/>
          </w:rPr>
          <w:fldChar w:fldCharType="begin"/>
        </w:r>
        <w:r w:rsidR="000767F6">
          <w:rPr>
            <w:noProof/>
            <w:webHidden/>
          </w:rPr>
          <w:instrText xml:space="preserve"> PAGEREF _Toc100257485 \h </w:instrText>
        </w:r>
        <w:r w:rsidR="000767F6">
          <w:rPr>
            <w:noProof/>
            <w:webHidden/>
          </w:rPr>
        </w:r>
        <w:r w:rsidR="000767F6">
          <w:rPr>
            <w:noProof/>
            <w:webHidden/>
          </w:rPr>
          <w:fldChar w:fldCharType="separate"/>
        </w:r>
        <w:r w:rsidR="008F5279">
          <w:rPr>
            <w:noProof/>
            <w:webHidden/>
          </w:rPr>
          <w:t>2</w:t>
        </w:r>
        <w:r w:rsidR="000767F6">
          <w:rPr>
            <w:noProof/>
            <w:webHidden/>
          </w:rPr>
          <w:fldChar w:fldCharType="end"/>
        </w:r>
      </w:hyperlink>
    </w:p>
    <w:p w14:paraId="1FB5B050" w14:textId="4B36F007" w:rsidR="000767F6" w:rsidRDefault="007E366D">
      <w:pPr>
        <w:pStyle w:val="TOC3"/>
        <w:ind w:left="960"/>
        <w:rPr>
          <w:rFonts w:asciiTheme="minorHAnsi" w:eastAsiaTheme="minorEastAsia" w:hAnsiTheme="minorHAnsi" w:cstheme="minorBidi"/>
          <w:noProof/>
          <w:szCs w:val="24"/>
          <w:lang/>
        </w:rPr>
      </w:pPr>
      <w:hyperlink w:anchor="_Toc100257486" w:history="1">
        <w:r w:rsidR="000767F6" w:rsidRPr="00094C95">
          <w:rPr>
            <w:rStyle w:val="ae"/>
            <w:noProof/>
          </w:rPr>
          <w:t xml:space="preserve">1.2.2 </w:t>
        </w:r>
        <w:r w:rsidR="000767F6" w:rsidRPr="00094C95">
          <w:rPr>
            <w:rStyle w:val="ae"/>
            <w:rFonts w:hint="eastAsia"/>
            <w:noProof/>
          </w:rPr>
          <w:t>对比分析</w:t>
        </w:r>
        <w:r w:rsidR="000767F6">
          <w:rPr>
            <w:noProof/>
            <w:webHidden/>
          </w:rPr>
          <w:tab/>
        </w:r>
        <w:r w:rsidR="000767F6">
          <w:rPr>
            <w:noProof/>
            <w:webHidden/>
          </w:rPr>
          <w:fldChar w:fldCharType="begin"/>
        </w:r>
        <w:r w:rsidR="000767F6">
          <w:rPr>
            <w:noProof/>
            <w:webHidden/>
          </w:rPr>
          <w:instrText xml:space="preserve"> PAGEREF _Toc100257486 \h </w:instrText>
        </w:r>
        <w:r w:rsidR="000767F6">
          <w:rPr>
            <w:noProof/>
            <w:webHidden/>
          </w:rPr>
        </w:r>
        <w:r w:rsidR="000767F6">
          <w:rPr>
            <w:noProof/>
            <w:webHidden/>
          </w:rPr>
          <w:fldChar w:fldCharType="separate"/>
        </w:r>
        <w:r w:rsidR="008F5279">
          <w:rPr>
            <w:noProof/>
            <w:webHidden/>
          </w:rPr>
          <w:t>6</w:t>
        </w:r>
        <w:r w:rsidR="000767F6">
          <w:rPr>
            <w:noProof/>
            <w:webHidden/>
          </w:rPr>
          <w:fldChar w:fldCharType="end"/>
        </w:r>
      </w:hyperlink>
    </w:p>
    <w:p w14:paraId="1839AC01" w14:textId="2D5C36BD" w:rsidR="000767F6" w:rsidRDefault="007E366D">
      <w:pPr>
        <w:pStyle w:val="TOC2"/>
        <w:rPr>
          <w:rFonts w:asciiTheme="minorHAnsi" w:eastAsiaTheme="minorEastAsia" w:hAnsiTheme="minorHAnsi" w:cstheme="minorBidi"/>
          <w:bCs w:val="0"/>
          <w:sz w:val="21"/>
          <w:szCs w:val="24"/>
          <w:lang/>
        </w:rPr>
      </w:pPr>
      <w:hyperlink w:anchor="_Toc100257487" w:history="1">
        <w:r w:rsidR="000767F6" w:rsidRPr="00094C95">
          <w:rPr>
            <w:rStyle w:val="ae"/>
          </w:rPr>
          <w:t xml:space="preserve">1.3 </w:t>
        </w:r>
        <w:r w:rsidR="000767F6" w:rsidRPr="00094C95">
          <w:rPr>
            <w:rStyle w:val="ae"/>
            <w:rFonts w:hint="eastAsia"/>
          </w:rPr>
          <w:t>研究目标及内容</w:t>
        </w:r>
        <w:r w:rsidR="000767F6">
          <w:rPr>
            <w:webHidden/>
          </w:rPr>
          <w:tab/>
        </w:r>
        <w:r w:rsidR="000767F6">
          <w:rPr>
            <w:webHidden/>
          </w:rPr>
          <w:fldChar w:fldCharType="begin"/>
        </w:r>
        <w:r w:rsidR="000767F6">
          <w:rPr>
            <w:webHidden/>
          </w:rPr>
          <w:instrText xml:space="preserve"> PAGEREF _Toc100257487 \h </w:instrText>
        </w:r>
        <w:r w:rsidR="000767F6">
          <w:rPr>
            <w:webHidden/>
          </w:rPr>
        </w:r>
        <w:r w:rsidR="000767F6">
          <w:rPr>
            <w:webHidden/>
          </w:rPr>
          <w:fldChar w:fldCharType="separate"/>
        </w:r>
        <w:r w:rsidR="008F5279">
          <w:rPr>
            <w:webHidden/>
          </w:rPr>
          <w:t>7</w:t>
        </w:r>
        <w:r w:rsidR="000767F6">
          <w:rPr>
            <w:webHidden/>
          </w:rPr>
          <w:fldChar w:fldCharType="end"/>
        </w:r>
      </w:hyperlink>
    </w:p>
    <w:p w14:paraId="77886C04" w14:textId="104BE8E6" w:rsidR="000767F6" w:rsidRDefault="007E366D">
      <w:pPr>
        <w:pStyle w:val="TOC3"/>
        <w:ind w:left="960"/>
        <w:rPr>
          <w:rFonts w:asciiTheme="minorHAnsi" w:eastAsiaTheme="minorEastAsia" w:hAnsiTheme="minorHAnsi" w:cstheme="minorBidi"/>
          <w:noProof/>
          <w:szCs w:val="24"/>
          <w:lang/>
        </w:rPr>
      </w:pPr>
      <w:hyperlink w:anchor="_Toc100257488" w:history="1">
        <w:r w:rsidR="000767F6" w:rsidRPr="00094C95">
          <w:rPr>
            <w:rStyle w:val="ae"/>
            <w:noProof/>
          </w:rPr>
          <w:t xml:space="preserve">1.3.1 </w:t>
        </w:r>
        <w:r w:rsidR="000767F6" w:rsidRPr="00094C95">
          <w:rPr>
            <w:rStyle w:val="ae"/>
            <w:rFonts w:hint="eastAsia"/>
            <w:noProof/>
          </w:rPr>
          <w:t>研究目标</w:t>
        </w:r>
        <w:r w:rsidR="000767F6">
          <w:rPr>
            <w:noProof/>
            <w:webHidden/>
          </w:rPr>
          <w:tab/>
        </w:r>
        <w:r w:rsidR="000767F6">
          <w:rPr>
            <w:noProof/>
            <w:webHidden/>
          </w:rPr>
          <w:fldChar w:fldCharType="begin"/>
        </w:r>
        <w:r w:rsidR="000767F6">
          <w:rPr>
            <w:noProof/>
            <w:webHidden/>
          </w:rPr>
          <w:instrText xml:space="preserve"> PAGEREF _Toc100257488 \h </w:instrText>
        </w:r>
        <w:r w:rsidR="000767F6">
          <w:rPr>
            <w:noProof/>
            <w:webHidden/>
          </w:rPr>
        </w:r>
        <w:r w:rsidR="000767F6">
          <w:rPr>
            <w:noProof/>
            <w:webHidden/>
          </w:rPr>
          <w:fldChar w:fldCharType="separate"/>
        </w:r>
        <w:r w:rsidR="008F5279">
          <w:rPr>
            <w:noProof/>
            <w:webHidden/>
          </w:rPr>
          <w:t>7</w:t>
        </w:r>
        <w:r w:rsidR="000767F6">
          <w:rPr>
            <w:noProof/>
            <w:webHidden/>
          </w:rPr>
          <w:fldChar w:fldCharType="end"/>
        </w:r>
      </w:hyperlink>
    </w:p>
    <w:p w14:paraId="47A4C47F" w14:textId="6CC0E58E" w:rsidR="000767F6" w:rsidRDefault="007E366D">
      <w:pPr>
        <w:pStyle w:val="TOC3"/>
        <w:ind w:left="960"/>
        <w:rPr>
          <w:rFonts w:asciiTheme="minorHAnsi" w:eastAsiaTheme="minorEastAsia" w:hAnsiTheme="minorHAnsi" w:cstheme="minorBidi"/>
          <w:noProof/>
          <w:szCs w:val="24"/>
          <w:lang/>
        </w:rPr>
      </w:pPr>
      <w:hyperlink w:anchor="_Toc100257489" w:history="1">
        <w:r w:rsidR="000767F6" w:rsidRPr="00094C95">
          <w:rPr>
            <w:rStyle w:val="ae"/>
            <w:noProof/>
          </w:rPr>
          <w:t xml:space="preserve">1.3.2 </w:t>
        </w:r>
        <w:r w:rsidR="000767F6" w:rsidRPr="00094C95">
          <w:rPr>
            <w:rStyle w:val="ae"/>
            <w:rFonts w:hint="eastAsia"/>
            <w:noProof/>
          </w:rPr>
          <w:t>研究内容</w:t>
        </w:r>
        <w:r w:rsidR="000767F6">
          <w:rPr>
            <w:noProof/>
            <w:webHidden/>
          </w:rPr>
          <w:tab/>
        </w:r>
        <w:r w:rsidR="000767F6">
          <w:rPr>
            <w:noProof/>
            <w:webHidden/>
          </w:rPr>
          <w:fldChar w:fldCharType="begin"/>
        </w:r>
        <w:r w:rsidR="000767F6">
          <w:rPr>
            <w:noProof/>
            <w:webHidden/>
          </w:rPr>
          <w:instrText xml:space="preserve"> PAGEREF _Toc100257489 \h </w:instrText>
        </w:r>
        <w:r w:rsidR="000767F6">
          <w:rPr>
            <w:noProof/>
            <w:webHidden/>
          </w:rPr>
        </w:r>
        <w:r w:rsidR="000767F6">
          <w:rPr>
            <w:noProof/>
            <w:webHidden/>
          </w:rPr>
          <w:fldChar w:fldCharType="separate"/>
        </w:r>
        <w:r w:rsidR="008F5279">
          <w:rPr>
            <w:noProof/>
            <w:webHidden/>
          </w:rPr>
          <w:t>7</w:t>
        </w:r>
        <w:r w:rsidR="000767F6">
          <w:rPr>
            <w:noProof/>
            <w:webHidden/>
          </w:rPr>
          <w:fldChar w:fldCharType="end"/>
        </w:r>
      </w:hyperlink>
    </w:p>
    <w:p w14:paraId="17131D79" w14:textId="3143D672" w:rsidR="000767F6" w:rsidRDefault="007E366D">
      <w:pPr>
        <w:pStyle w:val="TOC2"/>
        <w:rPr>
          <w:rFonts w:asciiTheme="minorHAnsi" w:eastAsiaTheme="minorEastAsia" w:hAnsiTheme="minorHAnsi" w:cstheme="minorBidi"/>
          <w:bCs w:val="0"/>
          <w:sz w:val="21"/>
          <w:szCs w:val="24"/>
          <w:lang/>
        </w:rPr>
      </w:pPr>
      <w:hyperlink w:anchor="_Toc100257490" w:history="1">
        <w:r w:rsidR="000767F6" w:rsidRPr="00094C95">
          <w:rPr>
            <w:rStyle w:val="ae"/>
          </w:rPr>
          <w:t xml:space="preserve">1.4 </w:t>
        </w:r>
        <w:r w:rsidR="000767F6" w:rsidRPr="00094C95">
          <w:rPr>
            <w:rStyle w:val="ae"/>
            <w:rFonts w:hint="eastAsia"/>
          </w:rPr>
          <w:t>论文组织安排</w:t>
        </w:r>
        <w:r w:rsidR="000767F6">
          <w:rPr>
            <w:webHidden/>
          </w:rPr>
          <w:tab/>
        </w:r>
        <w:r w:rsidR="000767F6">
          <w:rPr>
            <w:webHidden/>
          </w:rPr>
          <w:fldChar w:fldCharType="begin"/>
        </w:r>
        <w:r w:rsidR="000767F6">
          <w:rPr>
            <w:webHidden/>
          </w:rPr>
          <w:instrText xml:space="preserve"> PAGEREF _Toc100257490 \h </w:instrText>
        </w:r>
        <w:r w:rsidR="000767F6">
          <w:rPr>
            <w:webHidden/>
          </w:rPr>
        </w:r>
        <w:r w:rsidR="000767F6">
          <w:rPr>
            <w:webHidden/>
          </w:rPr>
          <w:fldChar w:fldCharType="separate"/>
        </w:r>
        <w:r w:rsidR="008F5279">
          <w:rPr>
            <w:webHidden/>
          </w:rPr>
          <w:t>8</w:t>
        </w:r>
        <w:r w:rsidR="000767F6">
          <w:rPr>
            <w:webHidden/>
          </w:rPr>
          <w:fldChar w:fldCharType="end"/>
        </w:r>
      </w:hyperlink>
    </w:p>
    <w:p w14:paraId="535E5C8F" w14:textId="52B193CB" w:rsidR="000767F6" w:rsidRDefault="007E366D">
      <w:pPr>
        <w:pStyle w:val="TOC1"/>
        <w:spacing w:before="163"/>
        <w:rPr>
          <w:rFonts w:asciiTheme="minorHAnsi" w:eastAsiaTheme="minorEastAsia" w:hAnsiTheme="minorHAnsi" w:cstheme="minorBidi"/>
          <w:iCs w:val="0"/>
          <w:sz w:val="21"/>
          <w:lang/>
        </w:rPr>
      </w:pPr>
      <w:hyperlink w:anchor="_Toc100257491" w:history="1">
        <w:r w:rsidR="000767F6" w:rsidRPr="00094C95">
          <w:rPr>
            <w:rStyle w:val="ae"/>
            <w:rFonts w:hint="eastAsia"/>
          </w:rPr>
          <w:t>第二章</w:t>
        </w:r>
        <w:r w:rsidR="000767F6" w:rsidRPr="00094C95">
          <w:rPr>
            <w:rStyle w:val="ae"/>
          </w:rPr>
          <w:t xml:space="preserve"> </w:t>
        </w:r>
        <w:r w:rsidR="000767F6" w:rsidRPr="00094C95">
          <w:rPr>
            <w:rStyle w:val="ae"/>
            <w:rFonts w:hint="eastAsia"/>
          </w:rPr>
          <w:t>相关理论基础</w:t>
        </w:r>
        <w:r w:rsidR="000767F6">
          <w:rPr>
            <w:webHidden/>
          </w:rPr>
          <w:tab/>
        </w:r>
        <w:r w:rsidR="000767F6">
          <w:rPr>
            <w:webHidden/>
          </w:rPr>
          <w:fldChar w:fldCharType="begin"/>
        </w:r>
        <w:r w:rsidR="000767F6">
          <w:rPr>
            <w:webHidden/>
          </w:rPr>
          <w:instrText xml:space="preserve"> PAGEREF _Toc100257491 \h </w:instrText>
        </w:r>
        <w:r w:rsidR="000767F6">
          <w:rPr>
            <w:webHidden/>
          </w:rPr>
        </w:r>
        <w:r w:rsidR="000767F6">
          <w:rPr>
            <w:webHidden/>
          </w:rPr>
          <w:fldChar w:fldCharType="separate"/>
        </w:r>
        <w:r w:rsidR="008F5279">
          <w:rPr>
            <w:webHidden/>
          </w:rPr>
          <w:t>9</w:t>
        </w:r>
        <w:r w:rsidR="000767F6">
          <w:rPr>
            <w:webHidden/>
          </w:rPr>
          <w:fldChar w:fldCharType="end"/>
        </w:r>
      </w:hyperlink>
    </w:p>
    <w:p w14:paraId="6611BD3A" w14:textId="1D3483D3" w:rsidR="000767F6" w:rsidRDefault="007E366D">
      <w:pPr>
        <w:pStyle w:val="TOC2"/>
        <w:rPr>
          <w:rFonts w:asciiTheme="minorHAnsi" w:eastAsiaTheme="minorEastAsia" w:hAnsiTheme="minorHAnsi" w:cstheme="minorBidi"/>
          <w:bCs w:val="0"/>
          <w:sz w:val="21"/>
          <w:szCs w:val="24"/>
          <w:lang/>
        </w:rPr>
      </w:pPr>
      <w:hyperlink w:anchor="_Toc100257492" w:history="1">
        <w:r w:rsidR="000767F6" w:rsidRPr="00094C95">
          <w:rPr>
            <w:rStyle w:val="ae"/>
            <w:lang/>
          </w:rPr>
          <w:t xml:space="preserve">2.1 </w:t>
        </w:r>
        <w:r w:rsidR="000767F6" w:rsidRPr="00094C95">
          <w:rPr>
            <w:rStyle w:val="ae"/>
            <w:rFonts w:hint="eastAsia"/>
            <w:lang/>
          </w:rPr>
          <w:t>图神经网络</w:t>
        </w:r>
        <w:r w:rsidR="000767F6">
          <w:rPr>
            <w:webHidden/>
          </w:rPr>
          <w:tab/>
        </w:r>
        <w:r w:rsidR="000767F6">
          <w:rPr>
            <w:webHidden/>
          </w:rPr>
          <w:fldChar w:fldCharType="begin"/>
        </w:r>
        <w:r w:rsidR="000767F6">
          <w:rPr>
            <w:webHidden/>
          </w:rPr>
          <w:instrText xml:space="preserve"> PAGEREF _Toc100257492 \h </w:instrText>
        </w:r>
        <w:r w:rsidR="000767F6">
          <w:rPr>
            <w:webHidden/>
          </w:rPr>
        </w:r>
        <w:r w:rsidR="000767F6">
          <w:rPr>
            <w:webHidden/>
          </w:rPr>
          <w:fldChar w:fldCharType="separate"/>
        </w:r>
        <w:r w:rsidR="008F5279">
          <w:rPr>
            <w:webHidden/>
          </w:rPr>
          <w:t>9</w:t>
        </w:r>
        <w:r w:rsidR="000767F6">
          <w:rPr>
            <w:webHidden/>
          </w:rPr>
          <w:fldChar w:fldCharType="end"/>
        </w:r>
      </w:hyperlink>
    </w:p>
    <w:p w14:paraId="51954DC2" w14:textId="02E6DF03" w:rsidR="000767F6" w:rsidRDefault="007E366D">
      <w:pPr>
        <w:pStyle w:val="TOC3"/>
        <w:ind w:left="960"/>
        <w:rPr>
          <w:rFonts w:asciiTheme="minorHAnsi" w:eastAsiaTheme="minorEastAsia" w:hAnsiTheme="minorHAnsi" w:cstheme="minorBidi"/>
          <w:noProof/>
          <w:szCs w:val="24"/>
          <w:lang/>
        </w:rPr>
      </w:pPr>
      <w:hyperlink w:anchor="_Toc100257493" w:history="1">
        <w:r w:rsidR="000767F6" w:rsidRPr="00094C95">
          <w:rPr>
            <w:rStyle w:val="ae"/>
            <w:noProof/>
          </w:rPr>
          <w:t xml:space="preserve">2.1.1 </w:t>
        </w:r>
        <w:r w:rsidR="000767F6" w:rsidRPr="00094C95">
          <w:rPr>
            <w:rStyle w:val="ae"/>
            <w:rFonts w:hint="eastAsia"/>
            <w:noProof/>
          </w:rPr>
          <w:t>图神经网络的介绍</w:t>
        </w:r>
        <w:r w:rsidR="000767F6">
          <w:rPr>
            <w:noProof/>
            <w:webHidden/>
          </w:rPr>
          <w:tab/>
        </w:r>
        <w:r w:rsidR="000767F6">
          <w:rPr>
            <w:noProof/>
            <w:webHidden/>
          </w:rPr>
          <w:fldChar w:fldCharType="begin"/>
        </w:r>
        <w:r w:rsidR="000767F6">
          <w:rPr>
            <w:noProof/>
            <w:webHidden/>
          </w:rPr>
          <w:instrText xml:space="preserve"> PAGEREF _Toc100257493 \h </w:instrText>
        </w:r>
        <w:r w:rsidR="000767F6">
          <w:rPr>
            <w:noProof/>
            <w:webHidden/>
          </w:rPr>
        </w:r>
        <w:r w:rsidR="000767F6">
          <w:rPr>
            <w:noProof/>
            <w:webHidden/>
          </w:rPr>
          <w:fldChar w:fldCharType="separate"/>
        </w:r>
        <w:r w:rsidR="008F5279">
          <w:rPr>
            <w:noProof/>
            <w:webHidden/>
          </w:rPr>
          <w:t>9</w:t>
        </w:r>
        <w:r w:rsidR="000767F6">
          <w:rPr>
            <w:noProof/>
            <w:webHidden/>
          </w:rPr>
          <w:fldChar w:fldCharType="end"/>
        </w:r>
      </w:hyperlink>
    </w:p>
    <w:p w14:paraId="67D4F6B2" w14:textId="7EB8E9CB" w:rsidR="000767F6" w:rsidRDefault="007E366D">
      <w:pPr>
        <w:pStyle w:val="TOC3"/>
        <w:ind w:left="960"/>
        <w:rPr>
          <w:rFonts w:asciiTheme="minorHAnsi" w:eastAsiaTheme="minorEastAsia" w:hAnsiTheme="minorHAnsi" w:cstheme="minorBidi"/>
          <w:noProof/>
          <w:szCs w:val="24"/>
          <w:lang/>
        </w:rPr>
      </w:pPr>
      <w:hyperlink w:anchor="_Toc100257494" w:history="1">
        <w:r w:rsidR="000767F6" w:rsidRPr="00094C95">
          <w:rPr>
            <w:rStyle w:val="ae"/>
            <w:noProof/>
          </w:rPr>
          <w:t xml:space="preserve">2.1.2 </w:t>
        </w:r>
        <w:r w:rsidR="000767F6" w:rsidRPr="00094C95">
          <w:rPr>
            <w:rStyle w:val="ae"/>
            <w:rFonts w:hint="eastAsia"/>
            <w:noProof/>
          </w:rPr>
          <w:t>异质图神经网络</w:t>
        </w:r>
        <w:r w:rsidR="000767F6">
          <w:rPr>
            <w:noProof/>
            <w:webHidden/>
          </w:rPr>
          <w:tab/>
        </w:r>
        <w:r w:rsidR="000767F6">
          <w:rPr>
            <w:noProof/>
            <w:webHidden/>
          </w:rPr>
          <w:fldChar w:fldCharType="begin"/>
        </w:r>
        <w:r w:rsidR="000767F6">
          <w:rPr>
            <w:noProof/>
            <w:webHidden/>
          </w:rPr>
          <w:instrText xml:space="preserve"> PAGEREF _Toc100257494 \h </w:instrText>
        </w:r>
        <w:r w:rsidR="000767F6">
          <w:rPr>
            <w:noProof/>
            <w:webHidden/>
          </w:rPr>
        </w:r>
        <w:r w:rsidR="000767F6">
          <w:rPr>
            <w:noProof/>
            <w:webHidden/>
          </w:rPr>
          <w:fldChar w:fldCharType="separate"/>
        </w:r>
        <w:r w:rsidR="008F5279">
          <w:rPr>
            <w:noProof/>
            <w:webHidden/>
          </w:rPr>
          <w:t>13</w:t>
        </w:r>
        <w:r w:rsidR="000767F6">
          <w:rPr>
            <w:noProof/>
            <w:webHidden/>
          </w:rPr>
          <w:fldChar w:fldCharType="end"/>
        </w:r>
      </w:hyperlink>
    </w:p>
    <w:p w14:paraId="70090817" w14:textId="45DF0E18" w:rsidR="000767F6" w:rsidRDefault="007E366D">
      <w:pPr>
        <w:pStyle w:val="TOC2"/>
        <w:rPr>
          <w:rFonts w:asciiTheme="minorHAnsi" w:eastAsiaTheme="minorEastAsia" w:hAnsiTheme="minorHAnsi" w:cstheme="minorBidi"/>
          <w:bCs w:val="0"/>
          <w:sz w:val="21"/>
          <w:szCs w:val="24"/>
          <w:lang/>
        </w:rPr>
      </w:pPr>
      <w:hyperlink w:anchor="_Toc100257495" w:history="1">
        <w:r w:rsidR="000767F6" w:rsidRPr="00094C95">
          <w:rPr>
            <w:rStyle w:val="ae"/>
            <w:lang/>
          </w:rPr>
          <w:t>2.2</w:t>
        </w:r>
        <w:r w:rsidR="000767F6" w:rsidRPr="00094C95">
          <w:rPr>
            <w:rStyle w:val="ae"/>
            <w:rFonts w:hint="eastAsia"/>
            <w:lang/>
          </w:rPr>
          <w:t>知识图谱表示学习算法</w:t>
        </w:r>
        <w:r w:rsidR="000767F6">
          <w:rPr>
            <w:webHidden/>
          </w:rPr>
          <w:tab/>
        </w:r>
        <w:r w:rsidR="000767F6">
          <w:rPr>
            <w:webHidden/>
          </w:rPr>
          <w:fldChar w:fldCharType="begin"/>
        </w:r>
        <w:r w:rsidR="000767F6">
          <w:rPr>
            <w:webHidden/>
          </w:rPr>
          <w:instrText xml:space="preserve"> PAGEREF _Toc100257495 \h </w:instrText>
        </w:r>
        <w:r w:rsidR="000767F6">
          <w:rPr>
            <w:webHidden/>
          </w:rPr>
        </w:r>
        <w:r w:rsidR="000767F6">
          <w:rPr>
            <w:webHidden/>
          </w:rPr>
          <w:fldChar w:fldCharType="separate"/>
        </w:r>
        <w:r w:rsidR="008F5279">
          <w:rPr>
            <w:webHidden/>
          </w:rPr>
          <w:t>14</w:t>
        </w:r>
        <w:r w:rsidR="000767F6">
          <w:rPr>
            <w:webHidden/>
          </w:rPr>
          <w:fldChar w:fldCharType="end"/>
        </w:r>
      </w:hyperlink>
    </w:p>
    <w:p w14:paraId="25885D1B" w14:textId="5BDBCEFE" w:rsidR="000767F6" w:rsidRDefault="007E366D">
      <w:pPr>
        <w:pStyle w:val="TOC3"/>
        <w:ind w:left="960"/>
        <w:rPr>
          <w:rFonts w:asciiTheme="minorHAnsi" w:eastAsiaTheme="minorEastAsia" w:hAnsiTheme="minorHAnsi" w:cstheme="minorBidi"/>
          <w:noProof/>
          <w:szCs w:val="24"/>
          <w:lang/>
        </w:rPr>
      </w:pPr>
      <w:hyperlink w:anchor="_Toc100257496" w:history="1">
        <w:r w:rsidR="000767F6" w:rsidRPr="00094C95">
          <w:rPr>
            <w:rStyle w:val="ae"/>
            <w:noProof/>
          </w:rPr>
          <w:t xml:space="preserve">2.2.1 </w:t>
        </w:r>
        <w:r w:rsidR="000767F6" w:rsidRPr="00094C95">
          <w:rPr>
            <w:rStyle w:val="ae"/>
            <w:rFonts w:hint="eastAsia"/>
            <w:noProof/>
          </w:rPr>
          <w:t>传统的知识图谱表示学习算法</w:t>
        </w:r>
        <w:r w:rsidR="000767F6">
          <w:rPr>
            <w:noProof/>
            <w:webHidden/>
          </w:rPr>
          <w:tab/>
        </w:r>
        <w:r w:rsidR="000767F6">
          <w:rPr>
            <w:noProof/>
            <w:webHidden/>
          </w:rPr>
          <w:fldChar w:fldCharType="begin"/>
        </w:r>
        <w:r w:rsidR="000767F6">
          <w:rPr>
            <w:noProof/>
            <w:webHidden/>
          </w:rPr>
          <w:instrText xml:space="preserve"> PAGEREF _Toc100257496 \h </w:instrText>
        </w:r>
        <w:r w:rsidR="000767F6">
          <w:rPr>
            <w:noProof/>
            <w:webHidden/>
          </w:rPr>
        </w:r>
        <w:r w:rsidR="000767F6">
          <w:rPr>
            <w:noProof/>
            <w:webHidden/>
          </w:rPr>
          <w:fldChar w:fldCharType="separate"/>
        </w:r>
        <w:r w:rsidR="008F5279">
          <w:rPr>
            <w:noProof/>
            <w:webHidden/>
          </w:rPr>
          <w:t>14</w:t>
        </w:r>
        <w:r w:rsidR="000767F6">
          <w:rPr>
            <w:noProof/>
            <w:webHidden/>
          </w:rPr>
          <w:fldChar w:fldCharType="end"/>
        </w:r>
      </w:hyperlink>
    </w:p>
    <w:p w14:paraId="7B68AD4C" w14:textId="249AC2D6" w:rsidR="000767F6" w:rsidRDefault="007E366D">
      <w:pPr>
        <w:pStyle w:val="TOC3"/>
        <w:ind w:left="960"/>
        <w:rPr>
          <w:rFonts w:asciiTheme="minorHAnsi" w:eastAsiaTheme="minorEastAsia" w:hAnsiTheme="minorHAnsi" w:cstheme="minorBidi"/>
          <w:noProof/>
          <w:szCs w:val="24"/>
          <w:lang/>
        </w:rPr>
      </w:pPr>
      <w:hyperlink w:anchor="_Toc100257497" w:history="1">
        <w:r w:rsidR="000767F6" w:rsidRPr="00094C95">
          <w:rPr>
            <w:rStyle w:val="ae"/>
            <w:noProof/>
          </w:rPr>
          <w:t xml:space="preserve">2.2.2 </w:t>
        </w:r>
        <w:r w:rsidR="000767F6" w:rsidRPr="00094C95">
          <w:rPr>
            <w:rStyle w:val="ae"/>
            <w:rFonts w:hint="eastAsia"/>
            <w:noProof/>
          </w:rPr>
          <w:t>基于图神经网络的知识图谱表示学习算法</w:t>
        </w:r>
        <w:r w:rsidR="000767F6">
          <w:rPr>
            <w:noProof/>
            <w:webHidden/>
          </w:rPr>
          <w:tab/>
        </w:r>
        <w:r w:rsidR="000767F6">
          <w:rPr>
            <w:noProof/>
            <w:webHidden/>
          </w:rPr>
          <w:fldChar w:fldCharType="begin"/>
        </w:r>
        <w:r w:rsidR="000767F6">
          <w:rPr>
            <w:noProof/>
            <w:webHidden/>
          </w:rPr>
          <w:instrText xml:space="preserve"> PAGEREF _Toc100257497 \h </w:instrText>
        </w:r>
        <w:r w:rsidR="000767F6">
          <w:rPr>
            <w:noProof/>
            <w:webHidden/>
          </w:rPr>
        </w:r>
        <w:r w:rsidR="000767F6">
          <w:rPr>
            <w:noProof/>
            <w:webHidden/>
          </w:rPr>
          <w:fldChar w:fldCharType="separate"/>
        </w:r>
        <w:r w:rsidR="008F5279">
          <w:rPr>
            <w:noProof/>
            <w:webHidden/>
          </w:rPr>
          <w:t>16</w:t>
        </w:r>
        <w:r w:rsidR="000767F6">
          <w:rPr>
            <w:noProof/>
            <w:webHidden/>
          </w:rPr>
          <w:fldChar w:fldCharType="end"/>
        </w:r>
      </w:hyperlink>
    </w:p>
    <w:p w14:paraId="79CD2A4D" w14:textId="614C7FB9" w:rsidR="000767F6" w:rsidRDefault="007E366D">
      <w:pPr>
        <w:pStyle w:val="TOC2"/>
        <w:rPr>
          <w:rFonts w:asciiTheme="minorHAnsi" w:eastAsiaTheme="minorEastAsia" w:hAnsiTheme="minorHAnsi" w:cstheme="minorBidi"/>
          <w:bCs w:val="0"/>
          <w:sz w:val="21"/>
          <w:szCs w:val="24"/>
          <w:lang/>
        </w:rPr>
      </w:pPr>
      <w:hyperlink w:anchor="_Toc100257498" w:history="1">
        <w:r w:rsidR="000767F6" w:rsidRPr="00094C95">
          <w:rPr>
            <w:rStyle w:val="ae"/>
          </w:rPr>
          <w:t xml:space="preserve">2.3 </w:t>
        </w:r>
        <w:r w:rsidR="000767F6" w:rsidRPr="00094C95">
          <w:rPr>
            <w:rStyle w:val="ae"/>
            <w:rFonts w:hint="eastAsia"/>
          </w:rPr>
          <w:t>超网络</w:t>
        </w:r>
        <w:r w:rsidR="000767F6">
          <w:rPr>
            <w:webHidden/>
          </w:rPr>
          <w:tab/>
        </w:r>
        <w:r w:rsidR="000767F6">
          <w:rPr>
            <w:webHidden/>
          </w:rPr>
          <w:fldChar w:fldCharType="begin"/>
        </w:r>
        <w:r w:rsidR="000767F6">
          <w:rPr>
            <w:webHidden/>
          </w:rPr>
          <w:instrText xml:space="preserve"> PAGEREF _Toc100257498 \h </w:instrText>
        </w:r>
        <w:r w:rsidR="000767F6">
          <w:rPr>
            <w:webHidden/>
          </w:rPr>
        </w:r>
        <w:r w:rsidR="000767F6">
          <w:rPr>
            <w:webHidden/>
          </w:rPr>
          <w:fldChar w:fldCharType="separate"/>
        </w:r>
        <w:r w:rsidR="008F5279">
          <w:rPr>
            <w:webHidden/>
          </w:rPr>
          <w:t>18</w:t>
        </w:r>
        <w:r w:rsidR="000767F6">
          <w:rPr>
            <w:webHidden/>
          </w:rPr>
          <w:fldChar w:fldCharType="end"/>
        </w:r>
      </w:hyperlink>
    </w:p>
    <w:p w14:paraId="4EDCC92D" w14:textId="20BE0186" w:rsidR="000767F6" w:rsidRDefault="007E366D">
      <w:pPr>
        <w:pStyle w:val="TOC2"/>
        <w:rPr>
          <w:rFonts w:asciiTheme="minorHAnsi" w:eastAsiaTheme="minorEastAsia" w:hAnsiTheme="minorHAnsi" w:cstheme="minorBidi"/>
          <w:bCs w:val="0"/>
          <w:sz w:val="21"/>
          <w:szCs w:val="24"/>
          <w:lang/>
        </w:rPr>
      </w:pPr>
      <w:hyperlink w:anchor="_Toc100257499" w:history="1">
        <w:r w:rsidR="000767F6" w:rsidRPr="00094C95">
          <w:rPr>
            <w:rStyle w:val="ae"/>
            <w:lang/>
          </w:rPr>
          <w:t xml:space="preserve">2.4 </w:t>
        </w:r>
        <w:r w:rsidR="000767F6" w:rsidRPr="00094C95">
          <w:rPr>
            <w:rStyle w:val="ae"/>
            <w:rFonts w:hint="eastAsia"/>
            <w:lang/>
          </w:rPr>
          <w:t>本章小结</w:t>
        </w:r>
        <w:r w:rsidR="000767F6">
          <w:rPr>
            <w:webHidden/>
          </w:rPr>
          <w:tab/>
        </w:r>
        <w:r w:rsidR="000767F6">
          <w:rPr>
            <w:webHidden/>
          </w:rPr>
          <w:fldChar w:fldCharType="begin"/>
        </w:r>
        <w:r w:rsidR="000767F6">
          <w:rPr>
            <w:webHidden/>
          </w:rPr>
          <w:instrText xml:space="preserve"> PAGEREF _Toc100257499 \h </w:instrText>
        </w:r>
        <w:r w:rsidR="000767F6">
          <w:rPr>
            <w:webHidden/>
          </w:rPr>
        </w:r>
        <w:r w:rsidR="000767F6">
          <w:rPr>
            <w:webHidden/>
          </w:rPr>
          <w:fldChar w:fldCharType="separate"/>
        </w:r>
        <w:r w:rsidR="008F5279">
          <w:rPr>
            <w:webHidden/>
          </w:rPr>
          <w:t>19</w:t>
        </w:r>
        <w:r w:rsidR="000767F6">
          <w:rPr>
            <w:webHidden/>
          </w:rPr>
          <w:fldChar w:fldCharType="end"/>
        </w:r>
      </w:hyperlink>
    </w:p>
    <w:p w14:paraId="071EB145" w14:textId="0E666368" w:rsidR="000767F6" w:rsidRDefault="007E366D">
      <w:pPr>
        <w:pStyle w:val="TOC1"/>
        <w:spacing w:before="163"/>
        <w:rPr>
          <w:rFonts w:asciiTheme="minorHAnsi" w:eastAsiaTheme="minorEastAsia" w:hAnsiTheme="minorHAnsi" w:cstheme="minorBidi"/>
          <w:iCs w:val="0"/>
          <w:sz w:val="21"/>
          <w:lang/>
        </w:rPr>
      </w:pPr>
      <w:hyperlink w:anchor="_Toc100257500" w:history="1">
        <w:r w:rsidR="000767F6" w:rsidRPr="00094C95">
          <w:rPr>
            <w:rStyle w:val="ae"/>
            <w:rFonts w:hint="eastAsia"/>
          </w:rPr>
          <w:t>第三章</w:t>
        </w:r>
        <w:r w:rsidR="000767F6" w:rsidRPr="00094C95">
          <w:rPr>
            <w:rStyle w:val="ae"/>
          </w:rPr>
          <w:t xml:space="preserve"> </w:t>
        </w:r>
        <w:r w:rsidR="000767F6" w:rsidRPr="00094C95">
          <w:rPr>
            <w:rStyle w:val="ae"/>
            <w:rFonts w:hint="eastAsia"/>
          </w:rPr>
          <w:t>基于关系感知的图注意力网络</w:t>
        </w:r>
        <w:r w:rsidR="000767F6">
          <w:rPr>
            <w:webHidden/>
          </w:rPr>
          <w:tab/>
        </w:r>
        <w:r w:rsidR="000767F6">
          <w:rPr>
            <w:webHidden/>
          </w:rPr>
          <w:fldChar w:fldCharType="begin"/>
        </w:r>
        <w:r w:rsidR="000767F6">
          <w:rPr>
            <w:webHidden/>
          </w:rPr>
          <w:instrText xml:space="preserve"> PAGEREF _Toc100257500 \h </w:instrText>
        </w:r>
        <w:r w:rsidR="000767F6">
          <w:rPr>
            <w:webHidden/>
          </w:rPr>
        </w:r>
        <w:r w:rsidR="000767F6">
          <w:rPr>
            <w:webHidden/>
          </w:rPr>
          <w:fldChar w:fldCharType="separate"/>
        </w:r>
        <w:r w:rsidR="008F5279">
          <w:rPr>
            <w:webHidden/>
          </w:rPr>
          <w:t>20</w:t>
        </w:r>
        <w:r w:rsidR="000767F6">
          <w:rPr>
            <w:webHidden/>
          </w:rPr>
          <w:fldChar w:fldCharType="end"/>
        </w:r>
      </w:hyperlink>
    </w:p>
    <w:p w14:paraId="3F836973" w14:textId="689CE1EF" w:rsidR="000767F6" w:rsidRDefault="007E366D">
      <w:pPr>
        <w:pStyle w:val="TOC2"/>
        <w:rPr>
          <w:rFonts w:asciiTheme="minorHAnsi" w:eastAsiaTheme="minorEastAsia" w:hAnsiTheme="minorHAnsi" w:cstheme="minorBidi"/>
          <w:bCs w:val="0"/>
          <w:sz w:val="21"/>
          <w:szCs w:val="24"/>
          <w:lang/>
        </w:rPr>
      </w:pPr>
      <w:hyperlink w:anchor="_Toc100257501" w:history="1">
        <w:r w:rsidR="000767F6" w:rsidRPr="00094C95">
          <w:rPr>
            <w:rStyle w:val="ae"/>
          </w:rPr>
          <w:t xml:space="preserve">3.1 </w:t>
        </w:r>
        <w:r w:rsidR="000767F6" w:rsidRPr="00094C95">
          <w:rPr>
            <w:rStyle w:val="ae"/>
            <w:rFonts w:hint="eastAsia"/>
          </w:rPr>
          <w:t>现有问题分析</w:t>
        </w:r>
        <w:r w:rsidR="000767F6">
          <w:rPr>
            <w:webHidden/>
          </w:rPr>
          <w:tab/>
        </w:r>
        <w:r w:rsidR="000767F6">
          <w:rPr>
            <w:webHidden/>
          </w:rPr>
          <w:fldChar w:fldCharType="begin"/>
        </w:r>
        <w:r w:rsidR="000767F6">
          <w:rPr>
            <w:webHidden/>
          </w:rPr>
          <w:instrText xml:space="preserve"> PAGEREF _Toc100257501 \h </w:instrText>
        </w:r>
        <w:r w:rsidR="000767F6">
          <w:rPr>
            <w:webHidden/>
          </w:rPr>
        </w:r>
        <w:r w:rsidR="000767F6">
          <w:rPr>
            <w:webHidden/>
          </w:rPr>
          <w:fldChar w:fldCharType="separate"/>
        </w:r>
        <w:r w:rsidR="008F5279">
          <w:rPr>
            <w:webHidden/>
          </w:rPr>
          <w:t>20</w:t>
        </w:r>
        <w:r w:rsidR="000767F6">
          <w:rPr>
            <w:webHidden/>
          </w:rPr>
          <w:fldChar w:fldCharType="end"/>
        </w:r>
      </w:hyperlink>
    </w:p>
    <w:p w14:paraId="2F714243" w14:textId="0A7649A1" w:rsidR="000767F6" w:rsidRDefault="007E366D">
      <w:pPr>
        <w:pStyle w:val="TOC2"/>
        <w:rPr>
          <w:rFonts w:asciiTheme="minorHAnsi" w:eastAsiaTheme="minorEastAsia" w:hAnsiTheme="minorHAnsi" w:cstheme="minorBidi"/>
          <w:bCs w:val="0"/>
          <w:sz w:val="21"/>
          <w:szCs w:val="24"/>
          <w:lang/>
        </w:rPr>
      </w:pPr>
      <w:hyperlink w:anchor="_Toc100257502" w:history="1">
        <w:r w:rsidR="000767F6" w:rsidRPr="00094C95">
          <w:rPr>
            <w:rStyle w:val="ae"/>
          </w:rPr>
          <w:t>3.2 RAGAT</w:t>
        </w:r>
        <w:r w:rsidR="000767F6" w:rsidRPr="00094C95">
          <w:rPr>
            <w:rStyle w:val="ae"/>
            <w:rFonts w:hint="eastAsia"/>
          </w:rPr>
          <w:t>总体结构</w:t>
        </w:r>
        <w:r w:rsidR="000767F6">
          <w:rPr>
            <w:webHidden/>
          </w:rPr>
          <w:tab/>
        </w:r>
        <w:r w:rsidR="000767F6">
          <w:rPr>
            <w:webHidden/>
          </w:rPr>
          <w:fldChar w:fldCharType="begin"/>
        </w:r>
        <w:r w:rsidR="000767F6">
          <w:rPr>
            <w:webHidden/>
          </w:rPr>
          <w:instrText xml:space="preserve"> PAGEREF _Toc100257502 \h </w:instrText>
        </w:r>
        <w:r w:rsidR="000767F6">
          <w:rPr>
            <w:webHidden/>
          </w:rPr>
        </w:r>
        <w:r w:rsidR="000767F6">
          <w:rPr>
            <w:webHidden/>
          </w:rPr>
          <w:fldChar w:fldCharType="separate"/>
        </w:r>
        <w:r w:rsidR="008F5279">
          <w:rPr>
            <w:webHidden/>
          </w:rPr>
          <w:t>22</w:t>
        </w:r>
        <w:r w:rsidR="000767F6">
          <w:rPr>
            <w:webHidden/>
          </w:rPr>
          <w:fldChar w:fldCharType="end"/>
        </w:r>
      </w:hyperlink>
    </w:p>
    <w:p w14:paraId="2707C3E2" w14:textId="72B115FE" w:rsidR="000767F6" w:rsidRDefault="007E366D">
      <w:pPr>
        <w:pStyle w:val="TOC3"/>
        <w:ind w:left="960"/>
        <w:rPr>
          <w:rFonts w:asciiTheme="minorHAnsi" w:eastAsiaTheme="minorEastAsia" w:hAnsiTheme="minorHAnsi" w:cstheme="minorBidi"/>
          <w:noProof/>
          <w:szCs w:val="24"/>
          <w:lang/>
        </w:rPr>
      </w:pPr>
      <w:hyperlink w:anchor="_Toc100257503" w:history="1">
        <w:r w:rsidR="000767F6" w:rsidRPr="00094C95">
          <w:rPr>
            <w:rStyle w:val="ae"/>
            <w:noProof/>
          </w:rPr>
          <w:t xml:space="preserve">3.2.1 </w:t>
        </w:r>
        <w:r w:rsidR="000767F6" w:rsidRPr="00094C95">
          <w:rPr>
            <w:rStyle w:val="ae"/>
            <w:rFonts w:hint="eastAsia"/>
            <w:noProof/>
          </w:rPr>
          <w:t>符号定义</w:t>
        </w:r>
        <w:r w:rsidR="000767F6">
          <w:rPr>
            <w:noProof/>
            <w:webHidden/>
          </w:rPr>
          <w:tab/>
        </w:r>
        <w:r w:rsidR="000767F6">
          <w:rPr>
            <w:noProof/>
            <w:webHidden/>
          </w:rPr>
          <w:fldChar w:fldCharType="begin"/>
        </w:r>
        <w:r w:rsidR="000767F6">
          <w:rPr>
            <w:noProof/>
            <w:webHidden/>
          </w:rPr>
          <w:instrText xml:space="preserve"> PAGEREF _Toc100257503 \h </w:instrText>
        </w:r>
        <w:r w:rsidR="000767F6">
          <w:rPr>
            <w:noProof/>
            <w:webHidden/>
          </w:rPr>
        </w:r>
        <w:r w:rsidR="000767F6">
          <w:rPr>
            <w:noProof/>
            <w:webHidden/>
          </w:rPr>
          <w:fldChar w:fldCharType="separate"/>
        </w:r>
        <w:r w:rsidR="008F5279">
          <w:rPr>
            <w:noProof/>
            <w:webHidden/>
          </w:rPr>
          <w:t>22</w:t>
        </w:r>
        <w:r w:rsidR="000767F6">
          <w:rPr>
            <w:noProof/>
            <w:webHidden/>
          </w:rPr>
          <w:fldChar w:fldCharType="end"/>
        </w:r>
      </w:hyperlink>
    </w:p>
    <w:p w14:paraId="6FF269C6" w14:textId="02FB8513" w:rsidR="000767F6" w:rsidRDefault="007E366D">
      <w:pPr>
        <w:pStyle w:val="TOC3"/>
        <w:ind w:left="960"/>
        <w:rPr>
          <w:rFonts w:asciiTheme="minorHAnsi" w:eastAsiaTheme="minorEastAsia" w:hAnsiTheme="minorHAnsi" w:cstheme="minorBidi"/>
          <w:noProof/>
          <w:szCs w:val="24"/>
          <w:lang/>
        </w:rPr>
      </w:pPr>
      <w:hyperlink w:anchor="_Toc100257504" w:history="1">
        <w:r w:rsidR="000767F6" w:rsidRPr="00094C95">
          <w:rPr>
            <w:rStyle w:val="ae"/>
            <w:noProof/>
          </w:rPr>
          <w:t xml:space="preserve">3.2.2 </w:t>
        </w:r>
        <w:r w:rsidR="000767F6" w:rsidRPr="00094C95">
          <w:rPr>
            <w:rStyle w:val="ae"/>
            <w:rFonts w:hint="eastAsia"/>
            <w:noProof/>
          </w:rPr>
          <w:t>网络结构</w:t>
        </w:r>
        <w:r w:rsidR="000767F6">
          <w:rPr>
            <w:noProof/>
            <w:webHidden/>
          </w:rPr>
          <w:tab/>
        </w:r>
        <w:r w:rsidR="000767F6">
          <w:rPr>
            <w:noProof/>
            <w:webHidden/>
          </w:rPr>
          <w:fldChar w:fldCharType="begin"/>
        </w:r>
        <w:r w:rsidR="000767F6">
          <w:rPr>
            <w:noProof/>
            <w:webHidden/>
          </w:rPr>
          <w:instrText xml:space="preserve"> PAGEREF _Toc100257504 \h </w:instrText>
        </w:r>
        <w:r w:rsidR="000767F6">
          <w:rPr>
            <w:noProof/>
            <w:webHidden/>
          </w:rPr>
        </w:r>
        <w:r w:rsidR="000767F6">
          <w:rPr>
            <w:noProof/>
            <w:webHidden/>
          </w:rPr>
          <w:fldChar w:fldCharType="separate"/>
        </w:r>
        <w:r w:rsidR="008F5279">
          <w:rPr>
            <w:noProof/>
            <w:webHidden/>
          </w:rPr>
          <w:t>24</w:t>
        </w:r>
        <w:r w:rsidR="000767F6">
          <w:rPr>
            <w:noProof/>
            <w:webHidden/>
          </w:rPr>
          <w:fldChar w:fldCharType="end"/>
        </w:r>
      </w:hyperlink>
    </w:p>
    <w:p w14:paraId="41D0C55E" w14:textId="02BCBDD7" w:rsidR="000767F6" w:rsidRDefault="007E366D">
      <w:pPr>
        <w:pStyle w:val="TOC2"/>
        <w:rPr>
          <w:rFonts w:asciiTheme="minorHAnsi" w:eastAsiaTheme="minorEastAsia" w:hAnsiTheme="minorHAnsi" w:cstheme="minorBidi"/>
          <w:bCs w:val="0"/>
          <w:sz w:val="21"/>
          <w:szCs w:val="24"/>
          <w:lang/>
        </w:rPr>
      </w:pPr>
      <w:hyperlink w:anchor="_Toc100257505" w:history="1">
        <w:r w:rsidR="000767F6" w:rsidRPr="00094C95">
          <w:rPr>
            <w:rStyle w:val="ae"/>
          </w:rPr>
          <w:t>3.2 RAGAT</w:t>
        </w:r>
        <w:r w:rsidR="000767F6" w:rsidRPr="00094C95">
          <w:rPr>
            <w:rStyle w:val="ae"/>
            <w:rFonts w:hint="eastAsia"/>
          </w:rPr>
          <w:t>关键步骤</w:t>
        </w:r>
        <w:r w:rsidR="000767F6">
          <w:rPr>
            <w:webHidden/>
          </w:rPr>
          <w:tab/>
        </w:r>
        <w:r w:rsidR="000767F6">
          <w:rPr>
            <w:webHidden/>
          </w:rPr>
          <w:fldChar w:fldCharType="begin"/>
        </w:r>
        <w:r w:rsidR="000767F6">
          <w:rPr>
            <w:webHidden/>
          </w:rPr>
          <w:instrText xml:space="preserve"> PAGEREF _Toc100257505 \h </w:instrText>
        </w:r>
        <w:r w:rsidR="000767F6">
          <w:rPr>
            <w:webHidden/>
          </w:rPr>
        </w:r>
        <w:r w:rsidR="000767F6">
          <w:rPr>
            <w:webHidden/>
          </w:rPr>
          <w:fldChar w:fldCharType="separate"/>
        </w:r>
        <w:r w:rsidR="008F5279">
          <w:rPr>
            <w:webHidden/>
          </w:rPr>
          <w:t>26</w:t>
        </w:r>
        <w:r w:rsidR="000767F6">
          <w:rPr>
            <w:webHidden/>
          </w:rPr>
          <w:fldChar w:fldCharType="end"/>
        </w:r>
      </w:hyperlink>
    </w:p>
    <w:p w14:paraId="01308B7B" w14:textId="23692C58" w:rsidR="000767F6" w:rsidRDefault="007E366D">
      <w:pPr>
        <w:pStyle w:val="TOC3"/>
        <w:ind w:left="960"/>
        <w:rPr>
          <w:rFonts w:asciiTheme="minorHAnsi" w:eastAsiaTheme="minorEastAsia" w:hAnsiTheme="minorHAnsi" w:cstheme="minorBidi"/>
          <w:noProof/>
          <w:szCs w:val="24"/>
          <w:lang/>
        </w:rPr>
      </w:pPr>
      <w:hyperlink w:anchor="_Toc100257506" w:history="1">
        <w:r w:rsidR="000767F6" w:rsidRPr="00094C95">
          <w:rPr>
            <w:rStyle w:val="ae"/>
            <w:noProof/>
          </w:rPr>
          <w:t xml:space="preserve">3.2.1 </w:t>
        </w:r>
        <w:r w:rsidR="000767F6" w:rsidRPr="00094C95">
          <w:rPr>
            <w:rStyle w:val="ae"/>
            <w:rFonts w:hint="eastAsia"/>
            <w:noProof/>
          </w:rPr>
          <w:t>基于关系感知的消息构造</w:t>
        </w:r>
        <w:r w:rsidR="000767F6">
          <w:rPr>
            <w:noProof/>
            <w:webHidden/>
          </w:rPr>
          <w:tab/>
        </w:r>
        <w:r w:rsidR="000767F6">
          <w:rPr>
            <w:noProof/>
            <w:webHidden/>
          </w:rPr>
          <w:fldChar w:fldCharType="begin"/>
        </w:r>
        <w:r w:rsidR="000767F6">
          <w:rPr>
            <w:noProof/>
            <w:webHidden/>
          </w:rPr>
          <w:instrText xml:space="preserve"> PAGEREF _Toc100257506 \h </w:instrText>
        </w:r>
        <w:r w:rsidR="000767F6">
          <w:rPr>
            <w:noProof/>
            <w:webHidden/>
          </w:rPr>
        </w:r>
        <w:r w:rsidR="000767F6">
          <w:rPr>
            <w:noProof/>
            <w:webHidden/>
          </w:rPr>
          <w:fldChar w:fldCharType="separate"/>
        </w:r>
        <w:r w:rsidR="008F5279">
          <w:rPr>
            <w:noProof/>
            <w:webHidden/>
          </w:rPr>
          <w:t>26</w:t>
        </w:r>
        <w:r w:rsidR="000767F6">
          <w:rPr>
            <w:noProof/>
            <w:webHidden/>
          </w:rPr>
          <w:fldChar w:fldCharType="end"/>
        </w:r>
      </w:hyperlink>
    </w:p>
    <w:p w14:paraId="3E63A97A" w14:textId="12B9E4EA" w:rsidR="000767F6" w:rsidRDefault="007E366D">
      <w:pPr>
        <w:pStyle w:val="TOC3"/>
        <w:ind w:left="960"/>
        <w:rPr>
          <w:rFonts w:asciiTheme="minorHAnsi" w:eastAsiaTheme="minorEastAsia" w:hAnsiTheme="minorHAnsi" w:cstheme="minorBidi"/>
          <w:noProof/>
          <w:szCs w:val="24"/>
          <w:lang/>
        </w:rPr>
      </w:pPr>
      <w:hyperlink w:anchor="_Toc100257507" w:history="1">
        <w:r w:rsidR="000767F6" w:rsidRPr="00094C95">
          <w:rPr>
            <w:rStyle w:val="ae"/>
            <w:noProof/>
          </w:rPr>
          <w:t xml:space="preserve">3.2.2 </w:t>
        </w:r>
        <w:r w:rsidR="000767F6" w:rsidRPr="00094C95">
          <w:rPr>
            <w:rStyle w:val="ae"/>
            <w:rFonts w:hint="eastAsia"/>
            <w:noProof/>
          </w:rPr>
          <w:t>基于注意力的多方向消息聚合</w:t>
        </w:r>
        <w:r w:rsidR="000767F6">
          <w:rPr>
            <w:noProof/>
            <w:webHidden/>
          </w:rPr>
          <w:tab/>
        </w:r>
        <w:r w:rsidR="000767F6">
          <w:rPr>
            <w:noProof/>
            <w:webHidden/>
          </w:rPr>
          <w:fldChar w:fldCharType="begin"/>
        </w:r>
        <w:r w:rsidR="000767F6">
          <w:rPr>
            <w:noProof/>
            <w:webHidden/>
          </w:rPr>
          <w:instrText xml:space="preserve"> PAGEREF _Toc100257507 \h </w:instrText>
        </w:r>
        <w:r w:rsidR="000767F6">
          <w:rPr>
            <w:noProof/>
            <w:webHidden/>
          </w:rPr>
        </w:r>
        <w:r w:rsidR="000767F6">
          <w:rPr>
            <w:noProof/>
            <w:webHidden/>
          </w:rPr>
          <w:fldChar w:fldCharType="separate"/>
        </w:r>
        <w:r w:rsidR="008F5279">
          <w:rPr>
            <w:noProof/>
            <w:webHidden/>
          </w:rPr>
          <w:t>30</w:t>
        </w:r>
        <w:r w:rsidR="000767F6">
          <w:rPr>
            <w:noProof/>
            <w:webHidden/>
          </w:rPr>
          <w:fldChar w:fldCharType="end"/>
        </w:r>
      </w:hyperlink>
    </w:p>
    <w:p w14:paraId="10698537" w14:textId="23D330F0" w:rsidR="000767F6" w:rsidRDefault="007E366D">
      <w:pPr>
        <w:pStyle w:val="TOC3"/>
        <w:ind w:left="960"/>
        <w:rPr>
          <w:rFonts w:asciiTheme="minorHAnsi" w:eastAsiaTheme="minorEastAsia" w:hAnsiTheme="minorHAnsi" w:cstheme="minorBidi"/>
          <w:noProof/>
          <w:szCs w:val="24"/>
          <w:lang/>
        </w:rPr>
      </w:pPr>
      <w:hyperlink w:anchor="_Toc100257508" w:history="1">
        <w:r w:rsidR="000767F6" w:rsidRPr="00094C95">
          <w:rPr>
            <w:rStyle w:val="ae"/>
            <w:noProof/>
          </w:rPr>
          <w:t xml:space="preserve">3.2.3 </w:t>
        </w:r>
        <w:r w:rsidR="000767F6" w:rsidRPr="00094C95">
          <w:rPr>
            <w:rStyle w:val="ae"/>
            <w:rFonts w:hint="eastAsia"/>
            <w:noProof/>
          </w:rPr>
          <w:t>得分函数的选择</w:t>
        </w:r>
        <w:r w:rsidR="000767F6">
          <w:rPr>
            <w:noProof/>
            <w:webHidden/>
          </w:rPr>
          <w:tab/>
        </w:r>
        <w:r w:rsidR="000767F6">
          <w:rPr>
            <w:noProof/>
            <w:webHidden/>
          </w:rPr>
          <w:fldChar w:fldCharType="begin"/>
        </w:r>
        <w:r w:rsidR="000767F6">
          <w:rPr>
            <w:noProof/>
            <w:webHidden/>
          </w:rPr>
          <w:instrText xml:space="preserve"> PAGEREF _Toc100257508 \h </w:instrText>
        </w:r>
        <w:r w:rsidR="000767F6">
          <w:rPr>
            <w:noProof/>
            <w:webHidden/>
          </w:rPr>
        </w:r>
        <w:r w:rsidR="000767F6">
          <w:rPr>
            <w:noProof/>
            <w:webHidden/>
          </w:rPr>
          <w:fldChar w:fldCharType="separate"/>
        </w:r>
        <w:r w:rsidR="008F5279">
          <w:rPr>
            <w:noProof/>
            <w:webHidden/>
          </w:rPr>
          <w:t>34</w:t>
        </w:r>
        <w:r w:rsidR="000767F6">
          <w:rPr>
            <w:noProof/>
            <w:webHidden/>
          </w:rPr>
          <w:fldChar w:fldCharType="end"/>
        </w:r>
      </w:hyperlink>
    </w:p>
    <w:p w14:paraId="3B285065" w14:textId="15D7094E" w:rsidR="000767F6" w:rsidRDefault="007E366D">
      <w:pPr>
        <w:pStyle w:val="TOC2"/>
        <w:rPr>
          <w:rFonts w:asciiTheme="minorHAnsi" w:eastAsiaTheme="minorEastAsia" w:hAnsiTheme="minorHAnsi" w:cstheme="minorBidi"/>
          <w:bCs w:val="0"/>
          <w:sz w:val="21"/>
          <w:szCs w:val="24"/>
          <w:lang/>
        </w:rPr>
      </w:pPr>
      <w:hyperlink w:anchor="_Toc100257509" w:history="1">
        <w:r w:rsidR="000767F6" w:rsidRPr="00094C95">
          <w:rPr>
            <w:rStyle w:val="ae"/>
          </w:rPr>
          <w:t xml:space="preserve">3.3 </w:t>
        </w:r>
        <w:r w:rsidR="000767F6" w:rsidRPr="00094C95">
          <w:rPr>
            <w:rStyle w:val="ae"/>
            <w:rFonts w:hint="eastAsia"/>
          </w:rPr>
          <w:t>本章小结</w:t>
        </w:r>
        <w:r w:rsidR="000767F6">
          <w:rPr>
            <w:webHidden/>
          </w:rPr>
          <w:tab/>
        </w:r>
        <w:r w:rsidR="000767F6">
          <w:rPr>
            <w:webHidden/>
          </w:rPr>
          <w:fldChar w:fldCharType="begin"/>
        </w:r>
        <w:r w:rsidR="000767F6">
          <w:rPr>
            <w:webHidden/>
          </w:rPr>
          <w:instrText xml:space="preserve"> PAGEREF _Toc100257509 \h </w:instrText>
        </w:r>
        <w:r w:rsidR="000767F6">
          <w:rPr>
            <w:webHidden/>
          </w:rPr>
        </w:r>
        <w:r w:rsidR="000767F6">
          <w:rPr>
            <w:webHidden/>
          </w:rPr>
          <w:fldChar w:fldCharType="separate"/>
        </w:r>
        <w:r w:rsidR="008F5279">
          <w:rPr>
            <w:webHidden/>
          </w:rPr>
          <w:t>36</w:t>
        </w:r>
        <w:r w:rsidR="000767F6">
          <w:rPr>
            <w:webHidden/>
          </w:rPr>
          <w:fldChar w:fldCharType="end"/>
        </w:r>
      </w:hyperlink>
    </w:p>
    <w:p w14:paraId="14A0FC20" w14:textId="3331A2D6" w:rsidR="000767F6" w:rsidRDefault="007E366D">
      <w:pPr>
        <w:pStyle w:val="TOC1"/>
        <w:spacing w:before="163"/>
        <w:rPr>
          <w:rFonts w:asciiTheme="minorHAnsi" w:eastAsiaTheme="minorEastAsia" w:hAnsiTheme="minorHAnsi" w:cstheme="minorBidi"/>
          <w:iCs w:val="0"/>
          <w:sz w:val="21"/>
          <w:lang/>
        </w:rPr>
      </w:pPr>
      <w:hyperlink w:anchor="_Toc100257510" w:history="1">
        <w:r w:rsidR="000767F6" w:rsidRPr="00094C95">
          <w:rPr>
            <w:rStyle w:val="ae"/>
            <w:rFonts w:hint="eastAsia"/>
          </w:rPr>
          <w:t>第四章</w:t>
        </w:r>
        <w:r w:rsidR="000767F6" w:rsidRPr="00094C95">
          <w:rPr>
            <w:rStyle w:val="ae"/>
          </w:rPr>
          <w:t xml:space="preserve"> </w:t>
        </w:r>
        <w:r w:rsidR="000767F6" w:rsidRPr="00094C95">
          <w:rPr>
            <w:rStyle w:val="ae"/>
            <w:rFonts w:hint="eastAsia"/>
          </w:rPr>
          <w:t>异质知识图谱图神经网络</w:t>
        </w:r>
        <w:r w:rsidR="000767F6">
          <w:rPr>
            <w:webHidden/>
          </w:rPr>
          <w:tab/>
        </w:r>
        <w:r w:rsidR="000767F6">
          <w:rPr>
            <w:webHidden/>
          </w:rPr>
          <w:fldChar w:fldCharType="begin"/>
        </w:r>
        <w:r w:rsidR="000767F6">
          <w:rPr>
            <w:webHidden/>
          </w:rPr>
          <w:instrText xml:space="preserve"> PAGEREF _Toc100257510 \h </w:instrText>
        </w:r>
        <w:r w:rsidR="000767F6">
          <w:rPr>
            <w:webHidden/>
          </w:rPr>
        </w:r>
        <w:r w:rsidR="000767F6">
          <w:rPr>
            <w:webHidden/>
          </w:rPr>
          <w:fldChar w:fldCharType="separate"/>
        </w:r>
        <w:r w:rsidR="008F5279">
          <w:rPr>
            <w:webHidden/>
          </w:rPr>
          <w:t>37</w:t>
        </w:r>
        <w:r w:rsidR="000767F6">
          <w:rPr>
            <w:webHidden/>
          </w:rPr>
          <w:fldChar w:fldCharType="end"/>
        </w:r>
      </w:hyperlink>
    </w:p>
    <w:p w14:paraId="7EF50B66" w14:textId="568A5D99" w:rsidR="000767F6" w:rsidRDefault="007E366D">
      <w:pPr>
        <w:pStyle w:val="TOC2"/>
        <w:rPr>
          <w:rFonts w:asciiTheme="minorHAnsi" w:eastAsiaTheme="minorEastAsia" w:hAnsiTheme="minorHAnsi" w:cstheme="minorBidi"/>
          <w:bCs w:val="0"/>
          <w:sz w:val="21"/>
          <w:szCs w:val="24"/>
          <w:lang/>
        </w:rPr>
      </w:pPr>
      <w:hyperlink w:anchor="_Toc100257511" w:history="1">
        <w:r w:rsidR="000767F6" w:rsidRPr="00094C95">
          <w:rPr>
            <w:rStyle w:val="ae"/>
            <w:lang/>
          </w:rPr>
          <w:t xml:space="preserve">4.1 </w:t>
        </w:r>
        <w:r w:rsidR="000767F6" w:rsidRPr="00094C95">
          <w:rPr>
            <w:rStyle w:val="ae"/>
            <w:rFonts w:hint="eastAsia"/>
            <w:lang/>
          </w:rPr>
          <w:t>现有问题分析</w:t>
        </w:r>
        <w:r w:rsidR="000767F6">
          <w:rPr>
            <w:webHidden/>
          </w:rPr>
          <w:tab/>
        </w:r>
        <w:r w:rsidR="000767F6">
          <w:rPr>
            <w:webHidden/>
          </w:rPr>
          <w:fldChar w:fldCharType="begin"/>
        </w:r>
        <w:r w:rsidR="000767F6">
          <w:rPr>
            <w:webHidden/>
          </w:rPr>
          <w:instrText xml:space="preserve"> PAGEREF _Toc100257511 \h </w:instrText>
        </w:r>
        <w:r w:rsidR="000767F6">
          <w:rPr>
            <w:webHidden/>
          </w:rPr>
        </w:r>
        <w:r w:rsidR="000767F6">
          <w:rPr>
            <w:webHidden/>
          </w:rPr>
          <w:fldChar w:fldCharType="separate"/>
        </w:r>
        <w:r w:rsidR="008F5279">
          <w:rPr>
            <w:webHidden/>
          </w:rPr>
          <w:t>37</w:t>
        </w:r>
        <w:r w:rsidR="000767F6">
          <w:rPr>
            <w:webHidden/>
          </w:rPr>
          <w:fldChar w:fldCharType="end"/>
        </w:r>
      </w:hyperlink>
    </w:p>
    <w:p w14:paraId="19C3359A" w14:textId="442E82AE" w:rsidR="000767F6" w:rsidRDefault="007E366D">
      <w:pPr>
        <w:pStyle w:val="TOC2"/>
        <w:rPr>
          <w:rFonts w:asciiTheme="minorHAnsi" w:eastAsiaTheme="minorEastAsia" w:hAnsiTheme="minorHAnsi" w:cstheme="minorBidi"/>
          <w:bCs w:val="0"/>
          <w:sz w:val="21"/>
          <w:szCs w:val="24"/>
          <w:lang/>
        </w:rPr>
      </w:pPr>
      <w:hyperlink w:anchor="_Toc100257512" w:history="1">
        <w:r w:rsidR="000767F6" w:rsidRPr="00094C95">
          <w:rPr>
            <w:rStyle w:val="ae"/>
            <w:lang/>
          </w:rPr>
          <w:t>4.2 HKGN</w:t>
        </w:r>
        <w:r w:rsidR="000767F6" w:rsidRPr="00094C95">
          <w:rPr>
            <w:rStyle w:val="ae"/>
            <w:rFonts w:hint="eastAsia"/>
            <w:lang/>
          </w:rPr>
          <w:t>模型结构</w:t>
        </w:r>
        <w:r w:rsidR="000767F6">
          <w:rPr>
            <w:webHidden/>
          </w:rPr>
          <w:tab/>
        </w:r>
        <w:r w:rsidR="000767F6">
          <w:rPr>
            <w:webHidden/>
          </w:rPr>
          <w:fldChar w:fldCharType="begin"/>
        </w:r>
        <w:r w:rsidR="000767F6">
          <w:rPr>
            <w:webHidden/>
          </w:rPr>
          <w:instrText xml:space="preserve"> PAGEREF _Toc100257512 \h </w:instrText>
        </w:r>
        <w:r w:rsidR="000767F6">
          <w:rPr>
            <w:webHidden/>
          </w:rPr>
        </w:r>
        <w:r w:rsidR="000767F6">
          <w:rPr>
            <w:webHidden/>
          </w:rPr>
          <w:fldChar w:fldCharType="separate"/>
        </w:r>
        <w:r w:rsidR="008F5279">
          <w:rPr>
            <w:webHidden/>
          </w:rPr>
          <w:t>39</w:t>
        </w:r>
        <w:r w:rsidR="000767F6">
          <w:rPr>
            <w:webHidden/>
          </w:rPr>
          <w:fldChar w:fldCharType="end"/>
        </w:r>
      </w:hyperlink>
    </w:p>
    <w:p w14:paraId="70EC1DFF" w14:textId="1CDBE404" w:rsidR="000767F6" w:rsidRDefault="007E366D">
      <w:pPr>
        <w:pStyle w:val="TOC3"/>
        <w:ind w:left="960"/>
        <w:rPr>
          <w:rFonts w:asciiTheme="minorHAnsi" w:eastAsiaTheme="minorEastAsia" w:hAnsiTheme="minorHAnsi" w:cstheme="minorBidi"/>
          <w:noProof/>
          <w:szCs w:val="24"/>
          <w:lang/>
        </w:rPr>
      </w:pPr>
      <w:hyperlink w:anchor="_Toc100257513" w:history="1">
        <w:r w:rsidR="000767F6" w:rsidRPr="00094C95">
          <w:rPr>
            <w:rStyle w:val="ae"/>
            <w:noProof/>
          </w:rPr>
          <w:t xml:space="preserve">4.2.1 </w:t>
        </w:r>
        <w:r w:rsidR="000767F6" w:rsidRPr="00094C95">
          <w:rPr>
            <w:rStyle w:val="ae"/>
            <w:rFonts w:hint="eastAsia"/>
            <w:noProof/>
          </w:rPr>
          <w:t>符号定义</w:t>
        </w:r>
        <w:r w:rsidR="000767F6">
          <w:rPr>
            <w:noProof/>
            <w:webHidden/>
          </w:rPr>
          <w:tab/>
        </w:r>
        <w:r w:rsidR="000767F6">
          <w:rPr>
            <w:noProof/>
            <w:webHidden/>
          </w:rPr>
          <w:fldChar w:fldCharType="begin"/>
        </w:r>
        <w:r w:rsidR="000767F6">
          <w:rPr>
            <w:noProof/>
            <w:webHidden/>
          </w:rPr>
          <w:instrText xml:space="preserve"> PAGEREF _Toc100257513 \h </w:instrText>
        </w:r>
        <w:r w:rsidR="000767F6">
          <w:rPr>
            <w:noProof/>
            <w:webHidden/>
          </w:rPr>
        </w:r>
        <w:r w:rsidR="000767F6">
          <w:rPr>
            <w:noProof/>
            <w:webHidden/>
          </w:rPr>
          <w:fldChar w:fldCharType="separate"/>
        </w:r>
        <w:r w:rsidR="008F5279">
          <w:rPr>
            <w:noProof/>
            <w:webHidden/>
          </w:rPr>
          <w:t>39</w:t>
        </w:r>
        <w:r w:rsidR="000767F6">
          <w:rPr>
            <w:noProof/>
            <w:webHidden/>
          </w:rPr>
          <w:fldChar w:fldCharType="end"/>
        </w:r>
      </w:hyperlink>
    </w:p>
    <w:p w14:paraId="2D47C3A9" w14:textId="075AB8B4" w:rsidR="000767F6" w:rsidRDefault="007E366D">
      <w:pPr>
        <w:pStyle w:val="TOC3"/>
        <w:ind w:left="960"/>
        <w:rPr>
          <w:rFonts w:asciiTheme="minorHAnsi" w:eastAsiaTheme="minorEastAsia" w:hAnsiTheme="minorHAnsi" w:cstheme="minorBidi"/>
          <w:noProof/>
          <w:szCs w:val="24"/>
          <w:lang/>
        </w:rPr>
      </w:pPr>
      <w:hyperlink w:anchor="_Toc100257514" w:history="1">
        <w:r w:rsidR="000767F6" w:rsidRPr="00094C95">
          <w:rPr>
            <w:rStyle w:val="ae"/>
            <w:noProof/>
          </w:rPr>
          <w:t>4.2.2</w:t>
        </w:r>
        <w:r w:rsidR="000767F6" w:rsidRPr="00094C95">
          <w:rPr>
            <w:rStyle w:val="ae"/>
            <w:rFonts w:hint="eastAsia"/>
            <w:noProof/>
          </w:rPr>
          <w:t>超网络的引入</w:t>
        </w:r>
        <w:r w:rsidR="000767F6">
          <w:rPr>
            <w:noProof/>
            <w:webHidden/>
          </w:rPr>
          <w:tab/>
        </w:r>
        <w:r w:rsidR="000767F6">
          <w:rPr>
            <w:noProof/>
            <w:webHidden/>
          </w:rPr>
          <w:fldChar w:fldCharType="begin"/>
        </w:r>
        <w:r w:rsidR="000767F6">
          <w:rPr>
            <w:noProof/>
            <w:webHidden/>
          </w:rPr>
          <w:instrText xml:space="preserve"> PAGEREF _Toc100257514 \h </w:instrText>
        </w:r>
        <w:r w:rsidR="000767F6">
          <w:rPr>
            <w:noProof/>
            <w:webHidden/>
          </w:rPr>
        </w:r>
        <w:r w:rsidR="000767F6">
          <w:rPr>
            <w:noProof/>
            <w:webHidden/>
          </w:rPr>
          <w:fldChar w:fldCharType="separate"/>
        </w:r>
        <w:r w:rsidR="008F5279">
          <w:rPr>
            <w:noProof/>
            <w:webHidden/>
          </w:rPr>
          <w:t>40</w:t>
        </w:r>
        <w:r w:rsidR="000767F6">
          <w:rPr>
            <w:noProof/>
            <w:webHidden/>
          </w:rPr>
          <w:fldChar w:fldCharType="end"/>
        </w:r>
      </w:hyperlink>
    </w:p>
    <w:p w14:paraId="352A0655" w14:textId="61A2A7CE" w:rsidR="000767F6" w:rsidRDefault="007E366D">
      <w:pPr>
        <w:pStyle w:val="TOC3"/>
        <w:ind w:left="960"/>
        <w:rPr>
          <w:rFonts w:asciiTheme="minorHAnsi" w:eastAsiaTheme="minorEastAsia" w:hAnsiTheme="minorHAnsi" w:cstheme="minorBidi"/>
          <w:noProof/>
          <w:szCs w:val="24"/>
          <w:lang/>
        </w:rPr>
      </w:pPr>
      <w:hyperlink w:anchor="_Toc100257515" w:history="1">
        <w:r w:rsidR="000767F6" w:rsidRPr="00094C95">
          <w:rPr>
            <w:rStyle w:val="ae"/>
            <w:noProof/>
          </w:rPr>
          <w:t xml:space="preserve">4.2.3 </w:t>
        </w:r>
        <w:r w:rsidR="000767F6" w:rsidRPr="00094C95">
          <w:rPr>
            <w:rStyle w:val="ae"/>
            <w:rFonts w:hint="eastAsia"/>
            <w:noProof/>
          </w:rPr>
          <w:t>消息构造方法</w:t>
        </w:r>
        <w:r w:rsidR="000767F6">
          <w:rPr>
            <w:noProof/>
            <w:webHidden/>
          </w:rPr>
          <w:tab/>
        </w:r>
        <w:r w:rsidR="000767F6">
          <w:rPr>
            <w:noProof/>
            <w:webHidden/>
          </w:rPr>
          <w:fldChar w:fldCharType="begin"/>
        </w:r>
        <w:r w:rsidR="000767F6">
          <w:rPr>
            <w:noProof/>
            <w:webHidden/>
          </w:rPr>
          <w:instrText xml:space="preserve"> PAGEREF _Toc100257515 \h </w:instrText>
        </w:r>
        <w:r w:rsidR="000767F6">
          <w:rPr>
            <w:noProof/>
            <w:webHidden/>
          </w:rPr>
        </w:r>
        <w:r w:rsidR="000767F6">
          <w:rPr>
            <w:noProof/>
            <w:webHidden/>
          </w:rPr>
          <w:fldChar w:fldCharType="separate"/>
        </w:r>
        <w:r w:rsidR="008F5279">
          <w:rPr>
            <w:noProof/>
            <w:webHidden/>
          </w:rPr>
          <w:t>42</w:t>
        </w:r>
        <w:r w:rsidR="000767F6">
          <w:rPr>
            <w:noProof/>
            <w:webHidden/>
          </w:rPr>
          <w:fldChar w:fldCharType="end"/>
        </w:r>
      </w:hyperlink>
    </w:p>
    <w:p w14:paraId="2841BFD9" w14:textId="511BD5B4" w:rsidR="000767F6" w:rsidRDefault="007E366D">
      <w:pPr>
        <w:pStyle w:val="TOC3"/>
        <w:ind w:left="960"/>
        <w:rPr>
          <w:rFonts w:asciiTheme="minorHAnsi" w:eastAsiaTheme="minorEastAsia" w:hAnsiTheme="minorHAnsi" w:cstheme="minorBidi"/>
          <w:noProof/>
          <w:szCs w:val="24"/>
          <w:lang/>
        </w:rPr>
      </w:pPr>
      <w:hyperlink w:anchor="_Toc100257516" w:history="1">
        <w:r w:rsidR="000767F6" w:rsidRPr="00094C95">
          <w:rPr>
            <w:rStyle w:val="ae"/>
            <w:noProof/>
          </w:rPr>
          <w:t xml:space="preserve">4.2.4 </w:t>
        </w:r>
        <w:r w:rsidR="000767F6" w:rsidRPr="00094C95">
          <w:rPr>
            <w:rStyle w:val="ae"/>
            <w:rFonts w:hint="eastAsia"/>
            <w:noProof/>
          </w:rPr>
          <w:t>多关系图聚合方法</w:t>
        </w:r>
        <w:r w:rsidR="000767F6">
          <w:rPr>
            <w:noProof/>
            <w:webHidden/>
          </w:rPr>
          <w:tab/>
        </w:r>
        <w:r w:rsidR="000767F6">
          <w:rPr>
            <w:noProof/>
            <w:webHidden/>
          </w:rPr>
          <w:fldChar w:fldCharType="begin"/>
        </w:r>
        <w:r w:rsidR="000767F6">
          <w:rPr>
            <w:noProof/>
            <w:webHidden/>
          </w:rPr>
          <w:instrText xml:space="preserve"> PAGEREF _Toc100257516 \h </w:instrText>
        </w:r>
        <w:r w:rsidR="000767F6">
          <w:rPr>
            <w:noProof/>
            <w:webHidden/>
          </w:rPr>
        </w:r>
        <w:r w:rsidR="000767F6">
          <w:rPr>
            <w:noProof/>
            <w:webHidden/>
          </w:rPr>
          <w:fldChar w:fldCharType="separate"/>
        </w:r>
        <w:r w:rsidR="008F5279">
          <w:rPr>
            <w:noProof/>
            <w:webHidden/>
          </w:rPr>
          <w:t>44</w:t>
        </w:r>
        <w:r w:rsidR="000767F6">
          <w:rPr>
            <w:noProof/>
            <w:webHidden/>
          </w:rPr>
          <w:fldChar w:fldCharType="end"/>
        </w:r>
      </w:hyperlink>
    </w:p>
    <w:p w14:paraId="7D69C0EB" w14:textId="0B3667DD" w:rsidR="000767F6" w:rsidRDefault="007E366D">
      <w:pPr>
        <w:pStyle w:val="TOC2"/>
        <w:rPr>
          <w:rFonts w:asciiTheme="minorHAnsi" w:eastAsiaTheme="minorEastAsia" w:hAnsiTheme="minorHAnsi" w:cstheme="minorBidi"/>
          <w:bCs w:val="0"/>
          <w:sz w:val="21"/>
          <w:szCs w:val="24"/>
          <w:lang/>
        </w:rPr>
      </w:pPr>
      <w:hyperlink w:anchor="_Toc100257517" w:history="1">
        <w:r w:rsidR="000767F6" w:rsidRPr="00094C95">
          <w:rPr>
            <w:rStyle w:val="ae"/>
          </w:rPr>
          <w:t xml:space="preserve">4.4 </w:t>
        </w:r>
        <w:r w:rsidR="000767F6" w:rsidRPr="00094C95">
          <w:rPr>
            <w:rStyle w:val="ae"/>
            <w:rFonts w:hint="eastAsia"/>
          </w:rPr>
          <w:t>本章小结</w:t>
        </w:r>
        <w:r w:rsidR="000767F6">
          <w:rPr>
            <w:webHidden/>
          </w:rPr>
          <w:tab/>
        </w:r>
        <w:r w:rsidR="000767F6">
          <w:rPr>
            <w:webHidden/>
          </w:rPr>
          <w:fldChar w:fldCharType="begin"/>
        </w:r>
        <w:r w:rsidR="000767F6">
          <w:rPr>
            <w:webHidden/>
          </w:rPr>
          <w:instrText xml:space="preserve"> PAGEREF _Toc100257517 \h </w:instrText>
        </w:r>
        <w:r w:rsidR="000767F6">
          <w:rPr>
            <w:webHidden/>
          </w:rPr>
        </w:r>
        <w:r w:rsidR="000767F6">
          <w:rPr>
            <w:webHidden/>
          </w:rPr>
          <w:fldChar w:fldCharType="separate"/>
        </w:r>
        <w:r w:rsidR="008F5279">
          <w:rPr>
            <w:webHidden/>
          </w:rPr>
          <w:t>47</w:t>
        </w:r>
        <w:r w:rsidR="000767F6">
          <w:rPr>
            <w:webHidden/>
          </w:rPr>
          <w:fldChar w:fldCharType="end"/>
        </w:r>
      </w:hyperlink>
    </w:p>
    <w:p w14:paraId="5D1AF673" w14:textId="18E19327" w:rsidR="000767F6" w:rsidRDefault="007E366D">
      <w:pPr>
        <w:pStyle w:val="TOC1"/>
        <w:spacing w:before="163"/>
        <w:rPr>
          <w:rFonts w:asciiTheme="minorHAnsi" w:eastAsiaTheme="minorEastAsia" w:hAnsiTheme="minorHAnsi" w:cstheme="minorBidi"/>
          <w:iCs w:val="0"/>
          <w:sz w:val="21"/>
          <w:lang/>
        </w:rPr>
      </w:pPr>
      <w:hyperlink w:anchor="_Toc100257518" w:history="1">
        <w:r w:rsidR="000767F6" w:rsidRPr="00094C95">
          <w:rPr>
            <w:rStyle w:val="ae"/>
            <w:rFonts w:hint="eastAsia"/>
          </w:rPr>
          <w:t>第五章</w:t>
        </w:r>
        <w:r w:rsidR="000767F6" w:rsidRPr="00094C95">
          <w:rPr>
            <w:rStyle w:val="ae"/>
          </w:rPr>
          <w:t xml:space="preserve"> </w:t>
        </w:r>
        <w:r w:rsidR="000767F6" w:rsidRPr="00094C95">
          <w:rPr>
            <w:rStyle w:val="ae"/>
            <w:rFonts w:hint="eastAsia"/>
          </w:rPr>
          <w:t>实验与验证</w:t>
        </w:r>
        <w:r w:rsidR="000767F6">
          <w:rPr>
            <w:webHidden/>
          </w:rPr>
          <w:tab/>
        </w:r>
        <w:r w:rsidR="000767F6">
          <w:rPr>
            <w:webHidden/>
          </w:rPr>
          <w:fldChar w:fldCharType="begin"/>
        </w:r>
        <w:r w:rsidR="000767F6">
          <w:rPr>
            <w:webHidden/>
          </w:rPr>
          <w:instrText xml:space="preserve"> PAGEREF _Toc100257518 \h </w:instrText>
        </w:r>
        <w:r w:rsidR="000767F6">
          <w:rPr>
            <w:webHidden/>
          </w:rPr>
        </w:r>
        <w:r w:rsidR="000767F6">
          <w:rPr>
            <w:webHidden/>
          </w:rPr>
          <w:fldChar w:fldCharType="separate"/>
        </w:r>
        <w:r w:rsidR="008F5279">
          <w:rPr>
            <w:webHidden/>
          </w:rPr>
          <w:t>48</w:t>
        </w:r>
        <w:r w:rsidR="000767F6">
          <w:rPr>
            <w:webHidden/>
          </w:rPr>
          <w:fldChar w:fldCharType="end"/>
        </w:r>
      </w:hyperlink>
    </w:p>
    <w:p w14:paraId="6E6D7603" w14:textId="7246E8AE" w:rsidR="000767F6" w:rsidRDefault="007E366D">
      <w:pPr>
        <w:pStyle w:val="TOC2"/>
        <w:rPr>
          <w:rFonts w:asciiTheme="minorHAnsi" w:eastAsiaTheme="minorEastAsia" w:hAnsiTheme="minorHAnsi" w:cstheme="minorBidi"/>
          <w:bCs w:val="0"/>
          <w:sz w:val="21"/>
          <w:szCs w:val="24"/>
          <w:lang/>
        </w:rPr>
      </w:pPr>
      <w:hyperlink w:anchor="_Toc100257519" w:history="1">
        <w:r w:rsidR="000767F6" w:rsidRPr="00094C95">
          <w:rPr>
            <w:rStyle w:val="ae"/>
            <w:lang/>
          </w:rPr>
          <w:t xml:space="preserve">5.1 </w:t>
        </w:r>
        <w:r w:rsidR="000767F6" w:rsidRPr="00094C95">
          <w:rPr>
            <w:rStyle w:val="ae"/>
            <w:rFonts w:hint="eastAsia"/>
            <w:lang/>
          </w:rPr>
          <w:t>实验设计</w:t>
        </w:r>
        <w:r w:rsidR="000767F6">
          <w:rPr>
            <w:webHidden/>
          </w:rPr>
          <w:tab/>
        </w:r>
        <w:r w:rsidR="000767F6">
          <w:rPr>
            <w:webHidden/>
          </w:rPr>
          <w:fldChar w:fldCharType="begin"/>
        </w:r>
        <w:r w:rsidR="000767F6">
          <w:rPr>
            <w:webHidden/>
          </w:rPr>
          <w:instrText xml:space="preserve"> PAGEREF _Toc100257519 \h </w:instrText>
        </w:r>
        <w:r w:rsidR="000767F6">
          <w:rPr>
            <w:webHidden/>
          </w:rPr>
        </w:r>
        <w:r w:rsidR="000767F6">
          <w:rPr>
            <w:webHidden/>
          </w:rPr>
          <w:fldChar w:fldCharType="separate"/>
        </w:r>
        <w:r w:rsidR="008F5279">
          <w:rPr>
            <w:webHidden/>
          </w:rPr>
          <w:t>48</w:t>
        </w:r>
        <w:r w:rsidR="000767F6">
          <w:rPr>
            <w:webHidden/>
          </w:rPr>
          <w:fldChar w:fldCharType="end"/>
        </w:r>
      </w:hyperlink>
    </w:p>
    <w:p w14:paraId="785541EE" w14:textId="6BBF352C" w:rsidR="000767F6" w:rsidRDefault="007E366D">
      <w:pPr>
        <w:pStyle w:val="TOC3"/>
        <w:ind w:left="960"/>
        <w:rPr>
          <w:rFonts w:asciiTheme="minorHAnsi" w:eastAsiaTheme="minorEastAsia" w:hAnsiTheme="minorHAnsi" w:cstheme="minorBidi"/>
          <w:noProof/>
          <w:szCs w:val="24"/>
          <w:lang/>
        </w:rPr>
      </w:pPr>
      <w:hyperlink w:anchor="_Toc100257520" w:history="1">
        <w:r w:rsidR="000767F6" w:rsidRPr="00094C95">
          <w:rPr>
            <w:rStyle w:val="ae"/>
            <w:noProof/>
          </w:rPr>
          <w:t xml:space="preserve">5.1.1 </w:t>
        </w:r>
        <w:r w:rsidR="000767F6" w:rsidRPr="00094C95">
          <w:rPr>
            <w:rStyle w:val="ae"/>
            <w:rFonts w:hint="eastAsia"/>
            <w:noProof/>
          </w:rPr>
          <w:t>数据集介绍</w:t>
        </w:r>
        <w:r w:rsidR="000767F6">
          <w:rPr>
            <w:noProof/>
            <w:webHidden/>
          </w:rPr>
          <w:tab/>
        </w:r>
        <w:r w:rsidR="000767F6">
          <w:rPr>
            <w:noProof/>
            <w:webHidden/>
          </w:rPr>
          <w:fldChar w:fldCharType="begin"/>
        </w:r>
        <w:r w:rsidR="000767F6">
          <w:rPr>
            <w:noProof/>
            <w:webHidden/>
          </w:rPr>
          <w:instrText xml:space="preserve"> PAGEREF _Toc100257520 \h </w:instrText>
        </w:r>
        <w:r w:rsidR="000767F6">
          <w:rPr>
            <w:noProof/>
            <w:webHidden/>
          </w:rPr>
        </w:r>
        <w:r w:rsidR="000767F6">
          <w:rPr>
            <w:noProof/>
            <w:webHidden/>
          </w:rPr>
          <w:fldChar w:fldCharType="separate"/>
        </w:r>
        <w:r w:rsidR="008F5279">
          <w:rPr>
            <w:noProof/>
            <w:webHidden/>
          </w:rPr>
          <w:t>48</w:t>
        </w:r>
        <w:r w:rsidR="000767F6">
          <w:rPr>
            <w:noProof/>
            <w:webHidden/>
          </w:rPr>
          <w:fldChar w:fldCharType="end"/>
        </w:r>
      </w:hyperlink>
    </w:p>
    <w:p w14:paraId="79CF3694" w14:textId="25EA504C" w:rsidR="000767F6" w:rsidRDefault="007E366D">
      <w:pPr>
        <w:pStyle w:val="TOC3"/>
        <w:ind w:left="960"/>
        <w:rPr>
          <w:rFonts w:asciiTheme="minorHAnsi" w:eastAsiaTheme="minorEastAsia" w:hAnsiTheme="minorHAnsi" w:cstheme="minorBidi"/>
          <w:noProof/>
          <w:szCs w:val="24"/>
          <w:lang/>
        </w:rPr>
      </w:pPr>
      <w:hyperlink w:anchor="_Toc100257521" w:history="1">
        <w:r w:rsidR="000767F6" w:rsidRPr="00094C95">
          <w:rPr>
            <w:rStyle w:val="ae"/>
            <w:noProof/>
          </w:rPr>
          <w:t xml:space="preserve">5.1.2 </w:t>
        </w:r>
        <w:r w:rsidR="000767F6" w:rsidRPr="00094C95">
          <w:rPr>
            <w:rStyle w:val="ae"/>
            <w:rFonts w:hint="eastAsia"/>
            <w:noProof/>
          </w:rPr>
          <w:t>评估策略</w:t>
        </w:r>
        <w:r w:rsidR="000767F6">
          <w:rPr>
            <w:noProof/>
            <w:webHidden/>
          </w:rPr>
          <w:tab/>
        </w:r>
        <w:r w:rsidR="000767F6">
          <w:rPr>
            <w:noProof/>
            <w:webHidden/>
          </w:rPr>
          <w:fldChar w:fldCharType="begin"/>
        </w:r>
        <w:r w:rsidR="000767F6">
          <w:rPr>
            <w:noProof/>
            <w:webHidden/>
          </w:rPr>
          <w:instrText xml:space="preserve"> PAGEREF _Toc100257521 \h </w:instrText>
        </w:r>
        <w:r w:rsidR="000767F6">
          <w:rPr>
            <w:noProof/>
            <w:webHidden/>
          </w:rPr>
        </w:r>
        <w:r w:rsidR="000767F6">
          <w:rPr>
            <w:noProof/>
            <w:webHidden/>
          </w:rPr>
          <w:fldChar w:fldCharType="separate"/>
        </w:r>
        <w:r w:rsidR="008F5279">
          <w:rPr>
            <w:noProof/>
            <w:webHidden/>
          </w:rPr>
          <w:t>48</w:t>
        </w:r>
        <w:r w:rsidR="000767F6">
          <w:rPr>
            <w:noProof/>
            <w:webHidden/>
          </w:rPr>
          <w:fldChar w:fldCharType="end"/>
        </w:r>
      </w:hyperlink>
    </w:p>
    <w:p w14:paraId="1D6DB3FE" w14:textId="78B3639E" w:rsidR="000767F6" w:rsidRDefault="007E366D">
      <w:pPr>
        <w:pStyle w:val="TOC3"/>
        <w:ind w:left="960"/>
        <w:rPr>
          <w:rFonts w:asciiTheme="minorHAnsi" w:eastAsiaTheme="minorEastAsia" w:hAnsiTheme="minorHAnsi" w:cstheme="minorBidi"/>
          <w:noProof/>
          <w:szCs w:val="24"/>
          <w:lang/>
        </w:rPr>
      </w:pPr>
      <w:hyperlink w:anchor="_Toc100257522" w:history="1">
        <w:r w:rsidR="000767F6" w:rsidRPr="00094C95">
          <w:rPr>
            <w:rStyle w:val="ae"/>
            <w:noProof/>
          </w:rPr>
          <w:t xml:space="preserve">5.1.3 </w:t>
        </w:r>
        <w:r w:rsidR="000767F6" w:rsidRPr="00094C95">
          <w:rPr>
            <w:rStyle w:val="ae"/>
            <w:rFonts w:hint="eastAsia"/>
            <w:noProof/>
          </w:rPr>
          <w:t>实验环境</w:t>
        </w:r>
        <w:r w:rsidR="000767F6">
          <w:rPr>
            <w:noProof/>
            <w:webHidden/>
          </w:rPr>
          <w:tab/>
        </w:r>
        <w:r w:rsidR="000767F6">
          <w:rPr>
            <w:noProof/>
            <w:webHidden/>
          </w:rPr>
          <w:fldChar w:fldCharType="begin"/>
        </w:r>
        <w:r w:rsidR="000767F6">
          <w:rPr>
            <w:noProof/>
            <w:webHidden/>
          </w:rPr>
          <w:instrText xml:space="preserve"> PAGEREF _Toc100257522 \h </w:instrText>
        </w:r>
        <w:r w:rsidR="000767F6">
          <w:rPr>
            <w:noProof/>
            <w:webHidden/>
          </w:rPr>
        </w:r>
        <w:r w:rsidR="000767F6">
          <w:rPr>
            <w:noProof/>
            <w:webHidden/>
          </w:rPr>
          <w:fldChar w:fldCharType="separate"/>
        </w:r>
        <w:r w:rsidR="008F5279">
          <w:rPr>
            <w:noProof/>
            <w:webHidden/>
          </w:rPr>
          <w:t>50</w:t>
        </w:r>
        <w:r w:rsidR="000767F6">
          <w:rPr>
            <w:noProof/>
            <w:webHidden/>
          </w:rPr>
          <w:fldChar w:fldCharType="end"/>
        </w:r>
      </w:hyperlink>
    </w:p>
    <w:p w14:paraId="149EE43A" w14:textId="79EC66EF" w:rsidR="000767F6" w:rsidRDefault="007E366D">
      <w:pPr>
        <w:pStyle w:val="TOC2"/>
        <w:rPr>
          <w:rFonts w:asciiTheme="minorHAnsi" w:eastAsiaTheme="minorEastAsia" w:hAnsiTheme="minorHAnsi" w:cstheme="minorBidi"/>
          <w:bCs w:val="0"/>
          <w:sz w:val="21"/>
          <w:szCs w:val="24"/>
          <w:lang/>
        </w:rPr>
      </w:pPr>
      <w:hyperlink w:anchor="_Toc100257523" w:history="1">
        <w:r w:rsidR="000767F6" w:rsidRPr="00094C95">
          <w:rPr>
            <w:rStyle w:val="ae"/>
          </w:rPr>
          <w:t>5.2 RAGAT</w:t>
        </w:r>
        <w:r w:rsidR="000767F6" w:rsidRPr="00094C95">
          <w:rPr>
            <w:rStyle w:val="ae"/>
            <w:rFonts w:hint="eastAsia"/>
          </w:rPr>
          <w:t>实验结果分析</w:t>
        </w:r>
        <w:r w:rsidR="000767F6">
          <w:rPr>
            <w:webHidden/>
          </w:rPr>
          <w:tab/>
        </w:r>
        <w:r w:rsidR="000767F6">
          <w:rPr>
            <w:webHidden/>
          </w:rPr>
          <w:fldChar w:fldCharType="begin"/>
        </w:r>
        <w:r w:rsidR="000767F6">
          <w:rPr>
            <w:webHidden/>
          </w:rPr>
          <w:instrText xml:space="preserve"> PAGEREF _Toc100257523 \h </w:instrText>
        </w:r>
        <w:r w:rsidR="000767F6">
          <w:rPr>
            <w:webHidden/>
          </w:rPr>
        </w:r>
        <w:r w:rsidR="000767F6">
          <w:rPr>
            <w:webHidden/>
          </w:rPr>
          <w:fldChar w:fldCharType="separate"/>
        </w:r>
        <w:r w:rsidR="008F5279">
          <w:rPr>
            <w:webHidden/>
          </w:rPr>
          <w:t>50</w:t>
        </w:r>
        <w:r w:rsidR="000767F6">
          <w:rPr>
            <w:webHidden/>
          </w:rPr>
          <w:fldChar w:fldCharType="end"/>
        </w:r>
      </w:hyperlink>
    </w:p>
    <w:p w14:paraId="2EA64D74" w14:textId="17077DE0" w:rsidR="000767F6" w:rsidRDefault="007E366D">
      <w:pPr>
        <w:pStyle w:val="TOC3"/>
        <w:ind w:left="960"/>
        <w:rPr>
          <w:rFonts w:asciiTheme="minorHAnsi" w:eastAsiaTheme="minorEastAsia" w:hAnsiTheme="minorHAnsi" w:cstheme="minorBidi"/>
          <w:noProof/>
          <w:szCs w:val="24"/>
          <w:lang/>
        </w:rPr>
      </w:pPr>
      <w:hyperlink w:anchor="_Toc100257524" w:history="1">
        <w:r w:rsidR="000767F6" w:rsidRPr="00094C95">
          <w:rPr>
            <w:rStyle w:val="ae"/>
            <w:noProof/>
          </w:rPr>
          <w:t xml:space="preserve">5.2.1 </w:t>
        </w:r>
        <w:r w:rsidR="000767F6" w:rsidRPr="00094C95">
          <w:rPr>
            <w:rStyle w:val="ae"/>
            <w:rFonts w:hint="eastAsia"/>
            <w:noProof/>
          </w:rPr>
          <w:t>超参数设置</w:t>
        </w:r>
        <w:r w:rsidR="000767F6">
          <w:rPr>
            <w:noProof/>
            <w:webHidden/>
          </w:rPr>
          <w:tab/>
        </w:r>
        <w:r w:rsidR="000767F6">
          <w:rPr>
            <w:noProof/>
            <w:webHidden/>
          </w:rPr>
          <w:fldChar w:fldCharType="begin"/>
        </w:r>
        <w:r w:rsidR="000767F6">
          <w:rPr>
            <w:noProof/>
            <w:webHidden/>
          </w:rPr>
          <w:instrText xml:space="preserve"> PAGEREF _Toc100257524 \h </w:instrText>
        </w:r>
        <w:r w:rsidR="000767F6">
          <w:rPr>
            <w:noProof/>
            <w:webHidden/>
          </w:rPr>
        </w:r>
        <w:r w:rsidR="000767F6">
          <w:rPr>
            <w:noProof/>
            <w:webHidden/>
          </w:rPr>
          <w:fldChar w:fldCharType="separate"/>
        </w:r>
        <w:r w:rsidR="008F5279">
          <w:rPr>
            <w:noProof/>
            <w:webHidden/>
          </w:rPr>
          <w:t>50</w:t>
        </w:r>
        <w:r w:rsidR="000767F6">
          <w:rPr>
            <w:noProof/>
            <w:webHidden/>
          </w:rPr>
          <w:fldChar w:fldCharType="end"/>
        </w:r>
      </w:hyperlink>
    </w:p>
    <w:p w14:paraId="3CF62073" w14:textId="3AD937DD" w:rsidR="000767F6" w:rsidRDefault="007E366D">
      <w:pPr>
        <w:pStyle w:val="TOC3"/>
        <w:ind w:left="960"/>
        <w:rPr>
          <w:rFonts w:asciiTheme="minorHAnsi" w:eastAsiaTheme="minorEastAsia" w:hAnsiTheme="minorHAnsi" w:cstheme="minorBidi"/>
          <w:noProof/>
          <w:szCs w:val="24"/>
          <w:lang/>
        </w:rPr>
      </w:pPr>
      <w:hyperlink w:anchor="_Toc100257525" w:history="1">
        <w:r w:rsidR="000767F6" w:rsidRPr="00094C95">
          <w:rPr>
            <w:rStyle w:val="ae"/>
            <w:noProof/>
          </w:rPr>
          <w:t xml:space="preserve">5.2.2 </w:t>
        </w:r>
        <w:r w:rsidR="000767F6" w:rsidRPr="00094C95">
          <w:rPr>
            <w:rStyle w:val="ae"/>
            <w:rFonts w:hint="eastAsia"/>
            <w:noProof/>
          </w:rPr>
          <w:t>对比方法</w:t>
        </w:r>
        <w:r w:rsidR="000767F6">
          <w:rPr>
            <w:noProof/>
            <w:webHidden/>
          </w:rPr>
          <w:tab/>
        </w:r>
        <w:r w:rsidR="000767F6">
          <w:rPr>
            <w:noProof/>
            <w:webHidden/>
          </w:rPr>
          <w:fldChar w:fldCharType="begin"/>
        </w:r>
        <w:r w:rsidR="000767F6">
          <w:rPr>
            <w:noProof/>
            <w:webHidden/>
          </w:rPr>
          <w:instrText xml:space="preserve"> PAGEREF _Toc100257525 \h </w:instrText>
        </w:r>
        <w:r w:rsidR="000767F6">
          <w:rPr>
            <w:noProof/>
            <w:webHidden/>
          </w:rPr>
        </w:r>
        <w:r w:rsidR="000767F6">
          <w:rPr>
            <w:noProof/>
            <w:webHidden/>
          </w:rPr>
          <w:fldChar w:fldCharType="separate"/>
        </w:r>
        <w:r w:rsidR="008F5279">
          <w:rPr>
            <w:noProof/>
            <w:webHidden/>
          </w:rPr>
          <w:t>50</w:t>
        </w:r>
        <w:r w:rsidR="000767F6">
          <w:rPr>
            <w:noProof/>
            <w:webHidden/>
          </w:rPr>
          <w:fldChar w:fldCharType="end"/>
        </w:r>
      </w:hyperlink>
    </w:p>
    <w:p w14:paraId="4947B64A" w14:textId="691D9FE6" w:rsidR="000767F6" w:rsidRDefault="007E366D">
      <w:pPr>
        <w:pStyle w:val="TOC3"/>
        <w:ind w:left="960"/>
        <w:rPr>
          <w:rFonts w:asciiTheme="minorHAnsi" w:eastAsiaTheme="minorEastAsia" w:hAnsiTheme="minorHAnsi" w:cstheme="minorBidi"/>
          <w:noProof/>
          <w:szCs w:val="24"/>
          <w:lang/>
        </w:rPr>
      </w:pPr>
      <w:hyperlink w:anchor="_Toc100257526" w:history="1">
        <w:r w:rsidR="000767F6" w:rsidRPr="00094C95">
          <w:rPr>
            <w:rStyle w:val="ae"/>
            <w:noProof/>
          </w:rPr>
          <w:t xml:space="preserve">5.2.3 </w:t>
        </w:r>
        <w:r w:rsidR="000767F6" w:rsidRPr="00094C95">
          <w:rPr>
            <w:rStyle w:val="ae"/>
            <w:rFonts w:hint="eastAsia"/>
            <w:noProof/>
          </w:rPr>
          <w:t>整体性能分析</w:t>
        </w:r>
        <w:r w:rsidR="000767F6">
          <w:rPr>
            <w:noProof/>
            <w:webHidden/>
          </w:rPr>
          <w:tab/>
        </w:r>
        <w:r w:rsidR="000767F6">
          <w:rPr>
            <w:noProof/>
            <w:webHidden/>
          </w:rPr>
          <w:fldChar w:fldCharType="begin"/>
        </w:r>
        <w:r w:rsidR="000767F6">
          <w:rPr>
            <w:noProof/>
            <w:webHidden/>
          </w:rPr>
          <w:instrText xml:space="preserve"> PAGEREF _Toc100257526 \h </w:instrText>
        </w:r>
        <w:r w:rsidR="000767F6">
          <w:rPr>
            <w:noProof/>
            <w:webHidden/>
          </w:rPr>
        </w:r>
        <w:r w:rsidR="000767F6">
          <w:rPr>
            <w:noProof/>
            <w:webHidden/>
          </w:rPr>
          <w:fldChar w:fldCharType="separate"/>
        </w:r>
        <w:r w:rsidR="008F5279">
          <w:rPr>
            <w:noProof/>
            <w:webHidden/>
          </w:rPr>
          <w:t>51</w:t>
        </w:r>
        <w:r w:rsidR="000767F6">
          <w:rPr>
            <w:noProof/>
            <w:webHidden/>
          </w:rPr>
          <w:fldChar w:fldCharType="end"/>
        </w:r>
      </w:hyperlink>
    </w:p>
    <w:p w14:paraId="5F291EE8" w14:textId="0AE5A21F" w:rsidR="000767F6" w:rsidRDefault="007E366D">
      <w:pPr>
        <w:pStyle w:val="TOC3"/>
        <w:ind w:left="960"/>
        <w:rPr>
          <w:rFonts w:asciiTheme="minorHAnsi" w:eastAsiaTheme="minorEastAsia" w:hAnsiTheme="minorHAnsi" w:cstheme="minorBidi"/>
          <w:noProof/>
          <w:szCs w:val="24"/>
          <w:lang/>
        </w:rPr>
      </w:pPr>
      <w:hyperlink w:anchor="_Toc100257527" w:history="1">
        <w:r w:rsidR="000767F6" w:rsidRPr="00094C95">
          <w:rPr>
            <w:rStyle w:val="ae"/>
            <w:noProof/>
          </w:rPr>
          <w:t xml:space="preserve">5.2.4 </w:t>
        </w:r>
        <w:r w:rsidR="000767F6" w:rsidRPr="00094C95">
          <w:rPr>
            <w:rStyle w:val="ae"/>
            <w:rFonts w:hint="eastAsia"/>
            <w:noProof/>
          </w:rPr>
          <w:t>关键设计分析</w:t>
        </w:r>
        <w:r w:rsidR="000767F6">
          <w:rPr>
            <w:noProof/>
            <w:webHidden/>
          </w:rPr>
          <w:tab/>
        </w:r>
        <w:r w:rsidR="000767F6">
          <w:rPr>
            <w:noProof/>
            <w:webHidden/>
          </w:rPr>
          <w:fldChar w:fldCharType="begin"/>
        </w:r>
        <w:r w:rsidR="000767F6">
          <w:rPr>
            <w:noProof/>
            <w:webHidden/>
          </w:rPr>
          <w:instrText xml:space="preserve"> PAGEREF _Toc100257527 \h </w:instrText>
        </w:r>
        <w:r w:rsidR="000767F6">
          <w:rPr>
            <w:noProof/>
            <w:webHidden/>
          </w:rPr>
        </w:r>
        <w:r w:rsidR="000767F6">
          <w:rPr>
            <w:noProof/>
            <w:webHidden/>
          </w:rPr>
          <w:fldChar w:fldCharType="separate"/>
        </w:r>
        <w:r w:rsidR="008F5279">
          <w:rPr>
            <w:noProof/>
            <w:webHidden/>
          </w:rPr>
          <w:t>52</w:t>
        </w:r>
        <w:r w:rsidR="000767F6">
          <w:rPr>
            <w:noProof/>
            <w:webHidden/>
          </w:rPr>
          <w:fldChar w:fldCharType="end"/>
        </w:r>
      </w:hyperlink>
    </w:p>
    <w:p w14:paraId="479384F2" w14:textId="7B5D6C72" w:rsidR="000767F6" w:rsidRDefault="007E366D">
      <w:pPr>
        <w:pStyle w:val="TOC2"/>
        <w:rPr>
          <w:rFonts w:asciiTheme="minorHAnsi" w:eastAsiaTheme="minorEastAsia" w:hAnsiTheme="minorHAnsi" w:cstheme="minorBidi"/>
          <w:bCs w:val="0"/>
          <w:sz w:val="21"/>
          <w:szCs w:val="24"/>
          <w:lang/>
        </w:rPr>
      </w:pPr>
      <w:hyperlink w:anchor="_Toc100257528" w:history="1">
        <w:r w:rsidR="000767F6" w:rsidRPr="00094C95">
          <w:rPr>
            <w:rStyle w:val="ae"/>
            <w:lang/>
          </w:rPr>
          <w:t>5.3 HKGN</w:t>
        </w:r>
        <w:r w:rsidR="000767F6" w:rsidRPr="00094C95">
          <w:rPr>
            <w:rStyle w:val="ae"/>
            <w:rFonts w:hint="eastAsia"/>
            <w:lang/>
          </w:rPr>
          <w:t>实验结果分析</w:t>
        </w:r>
        <w:r w:rsidR="000767F6">
          <w:rPr>
            <w:webHidden/>
          </w:rPr>
          <w:tab/>
        </w:r>
        <w:r w:rsidR="000767F6">
          <w:rPr>
            <w:webHidden/>
          </w:rPr>
          <w:fldChar w:fldCharType="begin"/>
        </w:r>
        <w:r w:rsidR="000767F6">
          <w:rPr>
            <w:webHidden/>
          </w:rPr>
          <w:instrText xml:space="preserve"> PAGEREF _Toc100257528 \h </w:instrText>
        </w:r>
        <w:r w:rsidR="000767F6">
          <w:rPr>
            <w:webHidden/>
          </w:rPr>
        </w:r>
        <w:r w:rsidR="000767F6">
          <w:rPr>
            <w:webHidden/>
          </w:rPr>
          <w:fldChar w:fldCharType="separate"/>
        </w:r>
        <w:r w:rsidR="008F5279">
          <w:rPr>
            <w:webHidden/>
          </w:rPr>
          <w:t>55</w:t>
        </w:r>
        <w:r w:rsidR="000767F6">
          <w:rPr>
            <w:webHidden/>
          </w:rPr>
          <w:fldChar w:fldCharType="end"/>
        </w:r>
      </w:hyperlink>
    </w:p>
    <w:p w14:paraId="01600984" w14:textId="545FF67E" w:rsidR="000767F6" w:rsidRDefault="007E366D">
      <w:pPr>
        <w:pStyle w:val="TOC3"/>
        <w:ind w:left="960"/>
        <w:rPr>
          <w:rFonts w:asciiTheme="minorHAnsi" w:eastAsiaTheme="minorEastAsia" w:hAnsiTheme="minorHAnsi" w:cstheme="minorBidi"/>
          <w:noProof/>
          <w:szCs w:val="24"/>
          <w:lang/>
        </w:rPr>
      </w:pPr>
      <w:hyperlink w:anchor="_Toc100257529" w:history="1">
        <w:r w:rsidR="000767F6" w:rsidRPr="00094C95">
          <w:rPr>
            <w:rStyle w:val="ae"/>
            <w:noProof/>
          </w:rPr>
          <w:t xml:space="preserve">5.3.1 </w:t>
        </w:r>
        <w:r w:rsidR="000767F6" w:rsidRPr="00094C95">
          <w:rPr>
            <w:rStyle w:val="ae"/>
            <w:rFonts w:hint="eastAsia"/>
            <w:noProof/>
          </w:rPr>
          <w:t>超参数设置</w:t>
        </w:r>
        <w:r w:rsidR="000767F6">
          <w:rPr>
            <w:noProof/>
            <w:webHidden/>
          </w:rPr>
          <w:tab/>
        </w:r>
        <w:r w:rsidR="000767F6">
          <w:rPr>
            <w:noProof/>
            <w:webHidden/>
          </w:rPr>
          <w:fldChar w:fldCharType="begin"/>
        </w:r>
        <w:r w:rsidR="000767F6">
          <w:rPr>
            <w:noProof/>
            <w:webHidden/>
          </w:rPr>
          <w:instrText xml:space="preserve"> PAGEREF _Toc100257529 \h </w:instrText>
        </w:r>
        <w:r w:rsidR="000767F6">
          <w:rPr>
            <w:noProof/>
            <w:webHidden/>
          </w:rPr>
        </w:r>
        <w:r w:rsidR="000767F6">
          <w:rPr>
            <w:noProof/>
            <w:webHidden/>
          </w:rPr>
          <w:fldChar w:fldCharType="separate"/>
        </w:r>
        <w:r w:rsidR="008F5279">
          <w:rPr>
            <w:noProof/>
            <w:webHidden/>
          </w:rPr>
          <w:t>55</w:t>
        </w:r>
        <w:r w:rsidR="000767F6">
          <w:rPr>
            <w:noProof/>
            <w:webHidden/>
          </w:rPr>
          <w:fldChar w:fldCharType="end"/>
        </w:r>
      </w:hyperlink>
    </w:p>
    <w:p w14:paraId="5C59B902" w14:textId="4C079D5B" w:rsidR="000767F6" w:rsidRDefault="007E366D">
      <w:pPr>
        <w:pStyle w:val="TOC3"/>
        <w:ind w:left="960"/>
        <w:rPr>
          <w:rFonts w:asciiTheme="minorHAnsi" w:eastAsiaTheme="minorEastAsia" w:hAnsiTheme="minorHAnsi" w:cstheme="minorBidi"/>
          <w:noProof/>
          <w:szCs w:val="24"/>
          <w:lang/>
        </w:rPr>
      </w:pPr>
      <w:hyperlink w:anchor="_Toc100257530" w:history="1">
        <w:r w:rsidR="000767F6" w:rsidRPr="00094C95">
          <w:rPr>
            <w:rStyle w:val="ae"/>
            <w:noProof/>
          </w:rPr>
          <w:t xml:space="preserve">5.3.2 </w:t>
        </w:r>
        <w:r w:rsidR="000767F6" w:rsidRPr="00094C95">
          <w:rPr>
            <w:rStyle w:val="ae"/>
            <w:rFonts w:hint="eastAsia"/>
            <w:noProof/>
          </w:rPr>
          <w:t>对比方法</w:t>
        </w:r>
        <w:r w:rsidR="000767F6">
          <w:rPr>
            <w:noProof/>
            <w:webHidden/>
          </w:rPr>
          <w:tab/>
        </w:r>
        <w:r w:rsidR="000767F6">
          <w:rPr>
            <w:noProof/>
            <w:webHidden/>
          </w:rPr>
          <w:fldChar w:fldCharType="begin"/>
        </w:r>
        <w:r w:rsidR="000767F6">
          <w:rPr>
            <w:noProof/>
            <w:webHidden/>
          </w:rPr>
          <w:instrText xml:space="preserve"> PAGEREF _Toc100257530 \h </w:instrText>
        </w:r>
        <w:r w:rsidR="000767F6">
          <w:rPr>
            <w:noProof/>
            <w:webHidden/>
          </w:rPr>
        </w:r>
        <w:r w:rsidR="000767F6">
          <w:rPr>
            <w:noProof/>
            <w:webHidden/>
          </w:rPr>
          <w:fldChar w:fldCharType="separate"/>
        </w:r>
        <w:r w:rsidR="008F5279">
          <w:rPr>
            <w:noProof/>
            <w:webHidden/>
          </w:rPr>
          <w:t>56</w:t>
        </w:r>
        <w:r w:rsidR="000767F6">
          <w:rPr>
            <w:noProof/>
            <w:webHidden/>
          </w:rPr>
          <w:fldChar w:fldCharType="end"/>
        </w:r>
      </w:hyperlink>
    </w:p>
    <w:p w14:paraId="791B7A6F" w14:textId="56058698" w:rsidR="000767F6" w:rsidRDefault="007E366D">
      <w:pPr>
        <w:pStyle w:val="TOC3"/>
        <w:ind w:left="960"/>
        <w:rPr>
          <w:rFonts w:asciiTheme="minorHAnsi" w:eastAsiaTheme="minorEastAsia" w:hAnsiTheme="minorHAnsi" w:cstheme="minorBidi"/>
          <w:noProof/>
          <w:szCs w:val="24"/>
          <w:lang/>
        </w:rPr>
      </w:pPr>
      <w:hyperlink w:anchor="_Toc100257531" w:history="1">
        <w:r w:rsidR="000767F6" w:rsidRPr="00094C95">
          <w:rPr>
            <w:rStyle w:val="ae"/>
            <w:noProof/>
          </w:rPr>
          <w:t xml:space="preserve">5.3.3 </w:t>
        </w:r>
        <w:r w:rsidR="000767F6" w:rsidRPr="00094C95">
          <w:rPr>
            <w:rStyle w:val="ae"/>
            <w:rFonts w:hint="eastAsia"/>
            <w:noProof/>
          </w:rPr>
          <w:t>整体性能分析</w:t>
        </w:r>
        <w:r w:rsidR="000767F6">
          <w:rPr>
            <w:noProof/>
            <w:webHidden/>
          </w:rPr>
          <w:tab/>
        </w:r>
        <w:r w:rsidR="000767F6">
          <w:rPr>
            <w:noProof/>
            <w:webHidden/>
          </w:rPr>
          <w:fldChar w:fldCharType="begin"/>
        </w:r>
        <w:r w:rsidR="000767F6">
          <w:rPr>
            <w:noProof/>
            <w:webHidden/>
          </w:rPr>
          <w:instrText xml:space="preserve"> PAGEREF _Toc100257531 \h </w:instrText>
        </w:r>
        <w:r w:rsidR="000767F6">
          <w:rPr>
            <w:noProof/>
            <w:webHidden/>
          </w:rPr>
        </w:r>
        <w:r w:rsidR="000767F6">
          <w:rPr>
            <w:noProof/>
            <w:webHidden/>
          </w:rPr>
          <w:fldChar w:fldCharType="separate"/>
        </w:r>
        <w:r w:rsidR="008F5279">
          <w:rPr>
            <w:noProof/>
            <w:webHidden/>
          </w:rPr>
          <w:t>56</w:t>
        </w:r>
        <w:r w:rsidR="000767F6">
          <w:rPr>
            <w:noProof/>
            <w:webHidden/>
          </w:rPr>
          <w:fldChar w:fldCharType="end"/>
        </w:r>
      </w:hyperlink>
    </w:p>
    <w:p w14:paraId="2E34F188" w14:textId="5C38A0F1" w:rsidR="000767F6" w:rsidRDefault="007E366D">
      <w:pPr>
        <w:pStyle w:val="TOC3"/>
        <w:ind w:left="960"/>
        <w:rPr>
          <w:rFonts w:asciiTheme="minorHAnsi" w:eastAsiaTheme="minorEastAsia" w:hAnsiTheme="minorHAnsi" w:cstheme="minorBidi"/>
          <w:noProof/>
          <w:szCs w:val="24"/>
          <w:lang/>
        </w:rPr>
      </w:pPr>
      <w:hyperlink w:anchor="_Toc100257532" w:history="1">
        <w:r w:rsidR="000767F6" w:rsidRPr="00094C95">
          <w:rPr>
            <w:rStyle w:val="ae"/>
            <w:noProof/>
          </w:rPr>
          <w:t xml:space="preserve">5.3.4 </w:t>
        </w:r>
        <w:r w:rsidR="000767F6" w:rsidRPr="00094C95">
          <w:rPr>
            <w:rStyle w:val="ae"/>
            <w:rFonts w:hint="eastAsia"/>
            <w:noProof/>
          </w:rPr>
          <w:t>关键设计分析</w:t>
        </w:r>
        <w:r w:rsidR="000767F6">
          <w:rPr>
            <w:noProof/>
            <w:webHidden/>
          </w:rPr>
          <w:tab/>
        </w:r>
        <w:r w:rsidR="000767F6">
          <w:rPr>
            <w:noProof/>
            <w:webHidden/>
          </w:rPr>
          <w:fldChar w:fldCharType="begin"/>
        </w:r>
        <w:r w:rsidR="000767F6">
          <w:rPr>
            <w:noProof/>
            <w:webHidden/>
          </w:rPr>
          <w:instrText xml:space="preserve"> PAGEREF _Toc100257532 \h </w:instrText>
        </w:r>
        <w:r w:rsidR="000767F6">
          <w:rPr>
            <w:noProof/>
            <w:webHidden/>
          </w:rPr>
        </w:r>
        <w:r w:rsidR="000767F6">
          <w:rPr>
            <w:noProof/>
            <w:webHidden/>
          </w:rPr>
          <w:fldChar w:fldCharType="separate"/>
        </w:r>
        <w:r w:rsidR="008F5279">
          <w:rPr>
            <w:noProof/>
            <w:webHidden/>
          </w:rPr>
          <w:t>58</w:t>
        </w:r>
        <w:r w:rsidR="000767F6">
          <w:rPr>
            <w:noProof/>
            <w:webHidden/>
          </w:rPr>
          <w:fldChar w:fldCharType="end"/>
        </w:r>
      </w:hyperlink>
    </w:p>
    <w:p w14:paraId="4022B5F7" w14:textId="5B91B60B" w:rsidR="000767F6" w:rsidRDefault="007E366D">
      <w:pPr>
        <w:pStyle w:val="TOC3"/>
        <w:ind w:left="960"/>
        <w:rPr>
          <w:rFonts w:asciiTheme="minorHAnsi" w:eastAsiaTheme="minorEastAsia" w:hAnsiTheme="minorHAnsi" w:cstheme="minorBidi"/>
          <w:noProof/>
          <w:szCs w:val="24"/>
          <w:lang/>
        </w:rPr>
      </w:pPr>
      <w:hyperlink w:anchor="_Toc100257533" w:history="1">
        <w:r w:rsidR="000767F6" w:rsidRPr="00094C95">
          <w:rPr>
            <w:rStyle w:val="ae"/>
            <w:noProof/>
          </w:rPr>
          <w:t xml:space="preserve">5.3.5 </w:t>
        </w:r>
        <w:r w:rsidR="000767F6" w:rsidRPr="00094C95">
          <w:rPr>
            <w:rStyle w:val="ae"/>
            <w:rFonts w:hint="eastAsia"/>
            <w:noProof/>
          </w:rPr>
          <w:t>超参数影响分析</w:t>
        </w:r>
        <w:r w:rsidR="000767F6">
          <w:rPr>
            <w:noProof/>
            <w:webHidden/>
          </w:rPr>
          <w:tab/>
        </w:r>
        <w:r w:rsidR="000767F6">
          <w:rPr>
            <w:noProof/>
            <w:webHidden/>
          </w:rPr>
          <w:fldChar w:fldCharType="begin"/>
        </w:r>
        <w:r w:rsidR="000767F6">
          <w:rPr>
            <w:noProof/>
            <w:webHidden/>
          </w:rPr>
          <w:instrText xml:space="preserve"> PAGEREF _Toc100257533 \h </w:instrText>
        </w:r>
        <w:r w:rsidR="000767F6">
          <w:rPr>
            <w:noProof/>
            <w:webHidden/>
          </w:rPr>
        </w:r>
        <w:r w:rsidR="000767F6">
          <w:rPr>
            <w:noProof/>
            <w:webHidden/>
          </w:rPr>
          <w:fldChar w:fldCharType="separate"/>
        </w:r>
        <w:r w:rsidR="008F5279">
          <w:rPr>
            <w:noProof/>
            <w:webHidden/>
          </w:rPr>
          <w:t>61</w:t>
        </w:r>
        <w:r w:rsidR="000767F6">
          <w:rPr>
            <w:noProof/>
            <w:webHidden/>
          </w:rPr>
          <w:fldChar w:fldCharType="end"/>
        </w:r>
      </w:hyperlink>
    </w:p>
    <w:p w14:paraId="0EAB8A1E" w14:textId="5CE24071" w:rsidR="000767F6" w:rsidRDefault="007E366D">
      <w:pPr>
        <w:pStyle w:val="TOC2"/>
        <w:rPr>
          <w:rFonts w:asciiTheme="minorHAnsi" w:eastAsiaTheme="minorEastAsia" w:hAnsiTheme="minorHAnsi" w:cstheme="minorBidi"/>
          <w:bCs w:val="0"/>
          <w:sz w:val="21"/>
          <w:szCs w:val="24"/>
          <w:lang/>
        </w:rPr>
      </w:pPr>
      <w:hyperlink w:anchor="_Toc100257534" w:history="1">
        <w:r w:rsidR="000767F6" w:rsidRPr="00094C95">
          <w:rPr>
            <w:rStyle w:val="ae"/>
          </w:rPr>
          <w:t xml:space="preserve">5.4 </w:t>
        </w:r>
        <w:r w:rsidR="000767F6" w:rsidRPr="00094C95">
          <w:rPr>
            <w:rStyle w:val="ae"/>
            <w:rFonts w:hint="eastAsia"/>
          </w:rPr>
          <w:t>本章小结</w:t>
        </w:r>
        <w:r w:rsidR="000767F6">
          <w:rPr>
            <w:webHidden/>
          </w:rPr>
          <w:tab/>
        </w:r>
        <w:r w:rsidR="000767F6">
          <w:rPr>
            <w:webHidden/>
          </w:rPr>
          <w:fldChar w:fldCharType="begin"/>
        </w:r>
        <w:r w:rsidR="000767F6">
          <w:rPr>
            <w:webHidden/>
          </w:rPr>
          <w:instrText xml:space="preserve"> PAGEREF _Toc100257534 \h </w:instrText>
        </w:r>
        <w:r w:rsidR="000767F6">
          <w:rPr>
            <w:webHidden/>
          </w:rPr>
        </w:r>
        <w:r w:rsidR="000767F6">
          <w:rPr>
            <w:webHidden/>
          </w:rPr>
          <w:fldChar w:fldCharType="separate"/>
        </w:r>
        <w:r w:rsidR="008F5279">
          <w:rPr>
            <w:webHidden/>
          </w:rPr>
          <w:t>63</w:t>
        </w:r>
        <w:r w:rsidR="000767F6">
          <w:rPr>
            <w:webHidden/>
          </w:rPr>
          <w:fldChar w:fldCharType="end"/>
        </w:r>
      </w:hyperlink>
    </w:p>
    <w:p w14:paraId="65DE5C04" w14:textId="1A411396" w:rsidR="000767F6" w:rsidRDefault="007E366D">
      <w:pPr>
        <w:pStyle w:val="TOC1"/>
        <w:spacing w:before="163"/>
        <w:rPr>
          <w:rFonts w:asciiTheme="minorHAnsi" w:eastAsiaTheme="minorEastAsia" w:hAnsiTheme="minorHAnsi" w:cstheme="minorBidi"/>
          <w:iCs w:val="0"/>
          <w:sz w:val="21"/>
          <w:lang/>
        </w:rPr>
      </w:pPr>
      <w:hyperlink w:anchor="_Toc100257535" w:history="1">
        <w:r w:rsidR="000767F6" w:rsidRPr="00094C95">
          <w:rPr>
            <w:rStyle w:val="ae"/>
            <w:rFonts w:hint="eastAsia"/>
          </w:rPr>
          <w:t>总结与展望</w:t>
        </w:r>
        <w:r w:rsidR="000767F6">
          <w:rPr>
            <w:webHidden/>
          </w:rPr>
          <w:tab/>
        </w:r>
        <w:r w:rsidR="000767F6">
          <w:rPr>
            <w:webHidden/>
          </w:rPr>
          <w:fldChar w:fldCharType="begin"/>
        </w:r>
        <w:r w:rsidR="000767F6">
          <w:rPr>
            <w:webHidden/>
          </w:rPr>
          <w:instrText xml:space="preserve"> PAGEREF _Toc100257535 \h </w:instrText>
        </w:r>
        <w:r w:rsidR="000767F6">
          <w:rPr>
            <w:webHidden/>
          </w:rPr>
        </w:r>
        <w:r w:rsidR="000767F6">
          <w:rPr>
            <w:webHidden/>
          </w:rPr>
          <w:fldChar w:fldCharType="separate"/>
        </w:r>
        <w:r w:rsidR="008F5279">
          <w:rPr>
            <w:webHidden/>
          </w:rPr>
          <w:t>64</w:t>
        </w:r>
        <w:r w:rsidR="000767F6">
          <w:rPr>
            <w:webHidden/>
          </w:rPr>
          <w:fldChar w:fldCharType="end"/>
        </w:r>
      </w:hyperlink>
    </w:p>
    <w:p w14:paraId="1E7CEB5C" w14:textId="04EE7DF5" w:rsidR="000767F6" w:rsidRDefault="007E366D">
      <w:pPr>
        <w:pStyle w:val="TOC1"/>
        <w:spacing w:before="163"/>
        <w:rPr>
          <w:rFonts w:asciiTheme="minorHAnsi" w:eastAsiaTheme="minorEastAsia" w:hAnsiTheme="minorHAnsi" w:cstheme="minorBidi"/>
          <w:iCs w:val="0"/>
          <w:sz w:val="21"/>
          <w:lang/>
        </w:rPr>
      </w:pPr>
      <w:hyperlink w:anchor="_Toc100257536" w:history="1">
        <w:r w:rsidR="000767F6" w:rsidRPr="00094C95">
          <w:rPr>
            <w:rStyle w:val="ae"/>
            <w:rFonts w:hint="eastAsia"/>
          </w:rPr>
          <w:t>参考文献</w:t>
        </w:r>
        <w:r w:rsidR="000767F6">
          <w:rPr>
            <w:webHidden/>
          </w:rPr>
          <w:tab/>
        </w:r>
        <w:r w:rsidR="000767F6">
          <w:rPr>
            <w:webHidden/>
          </w:rPr>
          <w:fldChar w:fldCharType="begin"/>
        </w:r>
        <w:r w:rsidR="000767F6">
          <w:rPr>
            <w:webHidden/>
          </w:rPr>
          <w:instrText xml:space="preserve"> PAGEREF _Toc100257536 \h </w:instrText>
        </w:r>
        <w:r w:rsidR="000767F6">
          <w:rPr>
            <w:webHidden/>
          </w:rPr>
        </w:r>
        <w:r w:rsidR="000767F6">
          <w:rPr>
            <w:webHidden/>
          </w:rPr>
          <w:fldChar w:fldCharType="separate"/>
        </w:r>
        <w:r w:rsidR="008F5279">
          <w:rPr>
            <w:webHidden/>
          </w:rPr>
          <w:t>66</w:t>
        </w:r>
        <w:r w:rsidR="000767F6">
          <w:rPr>
            <w:webHidden/>
          </w:rPr>
          <w:fldChar w:fldCharType="end"/>
        </w:r>
      </w:hyperlink>
    </w:p>
    <w:p w14:paraId="395DDD19" w14:textId="0920C749" w:rsidR="000767F6" w:rsidRDefault="007E366D">
      <w:pPr>
        <w:pStyle w:val="TOC1"/>
        <w:spacing w:before="163"/>
        <w:rPr>
          <w:rFonts w:asciiTheme="minorHAnsi" w:eastAsiaTheme="minorEastAsia" w:hAnsiTheme="minorHAnsi" w:cstheme="minorBidi"/>
          <w:iCs w:val="0"/>
          <w:sz w:val="21"/>
          <w:lang/>
        </w:rPr>
      </w:pPr>
      <w:hyperlink w:anchor="_Toc100257537" w:history="1">
        <w:r w:rsidR="000767F6" w:rsidRPr="00094C95">
          <w:rPr>
            <w:rStyle w:val="ae"/>
            <w:rFonts w:hint="eastAsia"/>
          </w:rPr>
          <w:t>攻读硕士期间取得的学术成果</w:t>
        </w:r>
        <w:r w:rsidR="000767F6">
          <w:rPr>
            <w:webHidden/>
          </w:rPr>
          <w:tab/>
        </w:r>
        <w:r w:rsidR="000767F6">
          <w:rPr>
            <w:webHidden/>
          </w:rPr>
          <w:fldChar w:fldCharType="begin"/>
        </w:r>
        <w:r w:rsidR="000767F6">
          <w:rPr>
            <w:webHidden/>
          </w:rPr>
          <w:instrText xml:space="preserve"> PAGEREF _Toc100257537 \h </w:instrText>
        </w:r>
        <w:r w:rsidR="000767F6">
          <w:rPr>
            <w:webHidden/>
          </w:rPr>
        </w:r>
        <w:r w:rsidR="000767F6">
          <w:rPr>
            <w:webHidden/>
          </w:rPr>
          <w:fldChar w:fldCharType="separate"/>
        </w:r>
        <w:r w:rsidR="008F5279">
          <w:rPr>
            <w:webHidden/>
          </w:rPr>
          <w:t>74</w:t>
        </w:r>
        <w:r w:rsidR="000767F6">
          <w:rPr>
            <w:webHidden/>
          </w:rPr>
          <w:fldChar w:fldCharType="end"/>
        </w:r>
      </w:hyperlink>
    </w:p>
    <w:p w14:paraId="60F7D628" w14:textId="4DA2274A" w:rsidR="000767F6" w:rsidRDefault="007E366D">
      <w:pPr>
        <w:pStyle w:val="TOC1"/>
        <w:spacing w:before="163"/>
        <w:rPr>
          <w:rFonts w:asciiTheme="minorHAnsi" w:eastAsiaTheme="minorEastAsia" w:hAnsiTheme="minorHAnsi" w:cstheme="minorBidi"/>
          <w:iCs w:val="0"/>
          <w:sz w:val="21"/>
          <w:lang/>
        </w:rPr>
      </w:pPr>
      <w:hyperlink w:anchor="_Toc100257538" w:history="1">
        <w:r w:rsidR="000767F6" w:rsidRPr="00094C95">
          <w:rPr>
            <w:rStyle w:val="ae"/>
            <w:rFonts w:hint="eastAsia"/>
          </w:rPr>
          <w:t>致谢</w:t>
        </w:r>
        <w:r w:rsidR="000767F6">
          <w:rPr>
            <w:webHidden/>
          </w:rPr>
          <w:tab/>
        </w:r>
        <w:r w:rsidR="000767F6">
          <w:rPr>
            <w:webHidden/>
          </w:rPr>
          <w:fldChar w:fldCharType="begin"/>
        </w:r>
        <w:r w:rsidR="000767F6">
          <w:rPr>
            <w:webHidden/>
          </w:rPr>
          <w:instrText xml:space="preserve"> PAGEREF _Toc100257538 \h </w:instrText>
        </w:r>
        <w:r w:rsidR="000767F6">
          <w:rPr>
            <w:webHidden/>
          </w:rPr>
        </w:r>
        <w:r w:rsidR="000767F6">
          <w:rPr>
            <w:webHidden/>
          </w:rPr>
          <w:fldChar w:fldCharType="separate"/>
        </w:r>
        <w:r w:rsidR="008F5279">
          <w:rPr>
            <w:webHidden/>
          </w:rPr>
          <w:t>75</w:t>
        </w:r>
        <w:r w:rsidR="000767F6">
          <w:rPr>
            <w:webHidden/>
          </w:rPr>
          <w:fldChar w:fldCharType="end"/>
        </w:r>
      </w:hyperlink>
    </w:p>
    <w:p w14:paraId="46BA4549" w14:textId="1EDFA0B6" w:rsidR="00FC47C5" w:rsidRDefault="007104A6" w:rsidP="00B353BE">
      <w:pPr>
        <w:spacing w:line="240" w:lineRule="auto"/>
        <w:ind w:firstLineChars="0" w:firstLine="0"/>
      </w:pPr>
      <w:r>
        <w:rPr>
          <w:rFonts w:eastAsia="黑体" w:cs="Calibri"/>
          <w:b/>
          <w:noProof/>
        </w:rPr>
        <w:fldChar w:fldCharType="end"/>
      </w:r>
      <w:r w:rsidR="00FC47C5">
        <w:br w:type="page"/>
      </w:r>
    </w:p>
    <w:p w14:paraId="39AA53FD" w14:textId="77777777" w:rsidR="004D6817" w:rsidRDefault="003B19BC" w:rsidP="002650E7">
      <w:pPr>
        <w:widowControl/>
        <w:tabs>
          <w:tab w:val="right" w:leader="dot" w:pos="9061"/>
        </w:tabs>
        <w:spacing w:beforeLines="50" w:before="163" w:afterLines="50" w:after="163" w:line="240" w:lineRule="auto"/>
        <w:ind w:firstLineChars="0" w:firstLine="0"/>
        <w:jc w:val="center"/>
        <w:rPr>
          <w:noProof/>
        </w:rPr>
      </w:pPr>
      <w:r w:rsidRPr="006E0C0E">
        <w:rPr>
          <w:rFonts w:eastAsia="黑体" w:hAnsi="黑体" w:cs="Calibri" w:hint="eastAsia"/>
          <w:b/>
          <w:bCs/>
          <w:smallCaps/>
          <w:noProof/>
          <w:kern w:val="0"/>
          <w:sz w:val="36"/>
          <w:szCs w:val="36"/>
        </w:rPr>
        <w:lastRenderedPageBreak/>
        <w:t>图</w:t>
      </w:r>
      <w:r w:rsidRPr="006E0C0E">
        <w:rPr>
          <w:rFonts w:eastAsia="黑体" w:hAnsi="黑体" w:cs="Calibri" w:hint="eastAsia"/>
          <w:b/>
          <w:bCs/>
          <w:smallCaps/>
          <w:noProof/>
          <w:kern w:val="0"/>
          <w:sz w:val="36"/>
          <w:szCs w:val="36"/>
        </w:rPr>
        <w:t xml:space="preserve"> </w:t>
      </w:r>
      <w:r w:rsidRPr="006E0C0E">
        <w:rPr>
          <w:rFonts w:eastAsia="黑体" w:hAnsi="黑体" w:cs="Calibri" w:hint="eastAsia"/>
          <w:b/>
          <w:bCs/>
          <w:smallCaps/>
          <w:noProof/>
          <w:kern w:val="0"/>
          <w:sz w:val="36"/>
          <w:szCs w:val="36"/>
        </w:rPr>
        <w:t>目</w:t>
      </w:r>
      <w:r w:rsidRPr="006E0C0E">
        <w:rPr>
          <w:rFonts w:eastAsia="黑体" w:hAnsi="黑体" w:cs="Calibri" w:hint="eastAsia"/>
          <w:b/>
          <w:bCs/>
          <w:smallCaps/>
          <w:noProof/>
          <w:kern w:val="0"/>
          <w:sz w:val="36"/>
          <w:szCs w:val="36"/>
        </w:rPr>
        <w:t xml:space="preserve"> </w:t>
      </w:r>
      <w:r w:rsidRPr="006E0C0E">
        <w:rPr>
          <w:rFonts w:eastAsia="黑体" w:hAnsi="黑体" w:cs="Calibri" w:hint="eastAsia"/>
          <w:b/>
          <w:bCs/>
          <w:smallCaps/>
          <w:noProof/>
          <w:kern w:val="0"/>
          <w:sz w:val="36"/>
          <w:szCs w:val="36"/>
        </w:rPr>
        <w:t>录</w:t>
      </w:r>
      <w:r w:rsidR="009E149C">
        <w:fldChar w:fldCharType="begin"/>
      </w:r>
      <w:r w:rsidR="009E149C" w:rsidRPr="006E0C0E">
        <w:instrText xml:space="preserve"> TOC \h \z \c "</w:instrText>
      </w:r>
      <w:r w:rsidR="009E149C" w:rsidRPr="006E0C0E">
        <w:instrText>图</w:instrText>
      </w:r>
      <w:r w:rsidR="009E149C" w:rsidRPr="006E0C0E">
        <w:instrText xml:space="preserve">" </w:instrText>
      </w:r>
      <w:r w:rsidR="009E149C">
        <w:fldChar w:fldCharType="separate"/>
      </w:r>
    </w:p>
    <w:p w14:paraId="5664EDD2" w14:textId="0972C78F" w:rsidR="004D6817" w:rsidRDefault="007E366D">
      <w:pPr>
        <w:pStyle w:val="afe"/>
        <w:tabs>
          <w:tab w:val="right" w:leader="dot" w:pos="9060"/>
        </w:tabs>
        <w:rPr>
          <w:rFonts w:asciiTheme="minorHAnsi" w:eastAsiaTheme="minorEastAsia" w:hAnsiTheme="minorHAnsi" w:cstheme="minorBidi"/>
          <w:noProof/>
          <w:sz w:val="21"/>
          <w:lang/>
        </w:rPr>
      </w:pPr>
      <w:hyperlink w:anchor="_Toc100259290" w:history="1">
        <w:r w:rsidR="004D6817" w:rsidRPr="005579A4">
          <w:rPr>
            <w:rStyle w:val="ae"/>
            <w:rFonts w:hint="eastAsia"/>
            <w:noProof/>
          </w:rPr>
          <w:t>图</w:t>
        </w:r>
        <w:r w:rsidR="004D6817" w:rsidRPr="005579A4">
          <w:rPr>
            <w:rStyle w:val="ae"/>
            <w:noProof/>
          </w:rPr>
          <w:t xml:space="preserve">1  </w:t>
        </w:r>
        <w:r w:rsidR="004D6817" w:rsidRPr="005579A4">
          <w:rPr>
            <w:rStyle w:val="ae"/>
            <w:rFonts w:hint="eastAsia"/>
            <w:noProof/>
          </w:rPr>
          <w:t>研究内容示意图</w:t>
        </w:r>
        <w:r w:rsidR="004D6817">
          <w:rPr>
            <w:noProof/>
            <w:webHidden/>
          </w:rPr>
          <w:tab/>
        </w:r>
        <w:r w:rsidR="004D6817">
          <w:rPr>
            <w:noProof/>
            <w:webHidden/>
          </w:rPr>
          <w:fldChar w:fldCharType="begin"/>
        </w:r>
        <w:r w:rsidR="004D6817">
          <w:rPr>
            <w:noProof/>
            <w:webHidden/>
          </w:rPr>
          <w:instrText xml:space="preserve"> PAGEREF _Toc100259290 \h </w:instrText>
        </w:r>
        <w:r w:rsidR="004D6817">
          <w:rPr>
            <w:noProof/>
            <w:webHidden/>
          </w:rPr>
        </w:r>
        <w:r w:rsidR="004D6817">
          <w:rPr>
            <w:noProof/>
            <w:webHidden/>
          </w:rPr>
          <w:fldChar w:fldCharType="separate"/>
        </w:r>
        <w:r w:rsidR="008F5279">
          <w:rPr>
            <w:noProof/>
            <w:webHidden/>
          </w:rPr>
          <w:t>7</w:t>
        </w:r>
        <w:r w:rsidR="004D6817">
          <w:rPr>
            <w:noProof/>
            <w:webHidden/>
          </w:rPr>
          <w:fldChar w:fldCharType="end"/>
        </w:r>
      </w:hyperlink>
    </w:p>
    <w:p w14:paraId="7904741E" w14:textId="2A274F9D" w:rsidR="004D6817" w:rsidRDefault="007E366D">
      <w:pPr>
        <w:pStyle w:val="afe"/>
        <w:tabs>
          <w:tab w:val="right" w:leader="dot" w:pos="9060"/>
        </w:tabs>
        <w:rPr>
          <w:rFonts w:asciiTheme="minorHAnsi" w:eastAsiaTheme="minorEastAsia" w:hAnsiTheme="minorHAnsi" w:cstheme="minorBidi"/>
          <w:noProof/>
          <w:sz w:val="21"/>
          <w:lang/>
        </w:rPr>
      </w:pPr>
      <w:hyperlink w:anchor="_Toc100259291" w:history="1">
        <w:r w:rsidR="004D6817" w:rsidRPr="005579A4">
          <w:rPr>
            <w:rStyle w:val="ae"/>
            <w:rFonts w:hint="eastAsia"/>
            <w:noProof/>
          </w:rPr>
          <w:t>图</w:t>
        </w:r>
        <w:r w:rsidR="004D6817" w:rsidRPr="005579A4">
          <w:rPr>
            <w:rStyle w:val="ae"/>
            <w:noProof/>
          </w:rPr>
          <w:t>2  HyperRNN</w:t>
        </w:r>
        <w:r w:rsidR="004D6817" w:rsidRPr="005579A4">
          <w:rPr>
            <w:rStyle w:val="ae"/>
            <w:rFonts w:hint="eastAsia"/>
            <w:noProof/>
          </w:rPr>
          <w:t>示意图</w:t>
        </w:r>
        <w:r w:rsidR="004D6817">
          <w:rPr>
            <w:noProof/>
            <w:webHidden/>
          </w:rPr>
          <w:tab/>
        </w:r>
        <w:r w:rsidR="004D6817">
          <w:rPr>
            <w:noProof/>
            <w:webHidden/>
          </w:rPr>
          <w:fldChar w:fldCharType="begin"/>
        </w:r>
        <w:r w:rsidR="004D6817">
          <w:rPr>
            <w:noProof/>
            <w:webHidden/>
          </w:rPr>
          <w:instrText xml:space="preserve"> PAGEREF _Toc100259291 \h </w:instrText>
        </w:r>
        <w:r w:rsidR="004D6817">
          <w:rPr>
            <w:noProof/>
            <w:webHidden/>
          </w:rPr>
        </w:r>
        <w:r w:rsidR="004D6817">
          <w:rPr>
            <w:noProof/>
            <w:webHidden/>
          </w:rPr>
          <w:fldChar w:fldCharType="separate"/>
        </w:r>
        <w:r w:rsidR="008F5279">
          <w:rPr>
            <w:noProof/>
            <w:webHidden/>
          </w:rPr>
          <w:t>19</w:t>
        </w:r>
        <w:r w:rsidR="004D6817">
          <w:rPr>
            <w:noProof/>
            <w:webHidden/>
          </w:rPr>
          <w:fldChar w:fldCharType="end"/>
        </w:r>
      </w:hyperlink>
    </w:p>
    <w:p w14:paraId="3AE79324" w14:textId="6AE1208C" w:rsidR="004D6817" w:rsidRDefault="007E366D">
      <w:pPr>
        <w:pStyle w:val="afe"/>
        <w:tabs>
          <w:tab w:val="right" w:leader="dot" w:pos="9060"/>
        </w:tabs>
        <w:rPr>
          <w:rFonts w:asciiTheme="minorHAnsi" w:eastAsiaTheme="minorEastAsia" w:hAnsiTheme="minorHAnsi" w:cstheme="minorBidi"/>
          <w:noProof/>
          <w:sz w:val="21"/>
          <w:lang/>
        </w:rPr>
      </w:pPr>
      <w:hyperlink w:anchor="_Toc100259292" w:history="1">
        <w:r w:rsidR="004D6817" w:rsidRPr="005579A4">
          <w:rPr>
            <w:rStyle w:val="ae"/>
            <w:rFonts w:hint="eastAsia"/>
            <w:noProof/>
          </w:rPr>
          <w:t>图</w:t>
        </w:r>
        <w:r w:rsidR="004D6817" w:rsidRPr="005579A4">
          <w:rPr>
            <w:rStyle w:val="ae"/>
            <w:noProof/>
          </w:rPr>
          <w:t xml:space="preserve">3  </w:t>
        </w:r>
        <w:r w:rsidR="004D6817" w:rsidRPr="005579A4">
          <w:rPr>
            <w:rStyle w:val="ae"/>
            <w:rFonts w:hint="eastAsia"/>
            <w:noProof/>
          </w:rPr>
          <w:t>多关系知识图谱示例</w:t>
        </w:r>
        <w:r w:rsidR="004D6817">
          <w:rPr>
            <w:noProof/>
            <w:webHidden/>
          </w:rPr>
          <w:tab/>
        </w:r>
        <w:r w:rsidR="004D6817">
          <w:rPr>
            <w:noProof/>
            <w:webHidden/>
          </w:rPr>
          <w:fldChar w:fldCharType="begin"/>
        </w:r>
        <w:r w:rsidR="004D6817">
          <w:rPr>
            <w:noProof/>
            <w:webHidden/>
          </w:rPr>
          <w:instrText xml:space="preserve"> PAGEREF _Toc100259292 \h </w:instrText>
        </w:r>
        <w:r w:rsidR="004D6817">
          <w:rPr>
            <w:noProof/>
            <w:webHidden/>
          </w:rPr>
        </w:r>
        <w:r w:rsidR="004D6817">
          <w:rPr>
            <w:noProof/>
            <w:webHidden/>
          </w:rPr>
          <w:fldChar w:fldCharType="separate"/>
        </w:r>
        <w:r w:rsidR="008F5279">
          <w:rPr>
            <w:noProof/>
            <w:webHidden/>
          </w:rPr>
          <w:t>20</w:t>
        </w:r>
        <w:r w:rsidR="004D6817">
          <w:rPr>
            <w:noProof/>
            <w:webHidden/>
          </w:rPr>
          <w:fldChar w:fldCharType="end"/>
        </w:r>
      </w:hyperlink>
    </w:p>
    <w:p w14:paraId="6104A9D0" w14:textId="7F341BC4" w:rsidR="004D6817" w:rsidRDefault="007E366D">
      <w:pPr>
        <w:pStyle w:val="afe"/>
        <w:tabs>
          <w:tab w:val="right" w:leader="dot" w:pos="9060"/>
        </w:tabs>
        <w:rPr>
          <w:rFonts w:asciiTheme="minorHAnsi" w:eastAsiaTheme="minorEastAsia" w:hAnsiTheme="minorHAnsi" w:cstheme="minorBidi"/>
          <w:noProof/>
          <w:sz w:val="21"/>
          <w:lang/>
        </w:rPr>
      </w:pPr>
      <w:hyperlink w:anchor="_Toc100259293" w:history="1">
        <w:r w:rsidR="004D6817" w:rsidRPr="005579A4">
          <w:rPr>
            <w:rStyle w:val="ae"/>
            <w:rFonts w:hint="eastAsia"/>
            <w:noProof/>
          </w:rPr>
          <w:t>图</w:t>
        </w:r>
        <w:r w:rsidR="004D6817" w:rsidRPr="005579A4">
          <w:rPr>
            <w:rStyle w:val="ae"/>
            <w:noProof/>
          </w:rPr>
          <w:t xml:space="preserve">4  </w:t>
        </w:r>
        <w:r w:rsidR="004D6817" w:rsidRPr="005579A4">
          <w:rPr>
            <w:rStyle w:val="ae"/>
            <w:rFonts w:hint="eastAsia"/>
            <w:noProof/>
          </w:rPr>
          <w:t>关系的方向性示例</w:t>
        </w:r>
        <w:r w:rsidR="004D6817">
          <w:rPr>
            <w:noProof/>
            <w:webHidden/>
          </w:rPr>
          <w:tab/>
        </w:r>
        <w:r w:rsidR="004D6817">
          <w:rPr>
            <w:noProof/>
            <w:webHidden/>
          </w:rPr>
          <w:fldChar w:fldCharType="begin"/>
        </w:r>
        <w:r w:rsidR="004D6817">
          <w:rPr>
            <w:noProof/>
            <w:webHidden/>
          </w:rPr>
          <w:instrText xml:space="preserve"> PAGEREF _Toc100259293 \h </w:instrText>
        </w:r>
        <w:r w:rsidR="004D6817">
          <w:rPr>
            <w:noProof/>
            <w:webHidden/>
          </w:rPr>
        </w:r>
        <w:r w:rsidR="004D6817">
          <w:rPr>
            <w:noProof/>
            <w:webHidden/>
          </w:rPr>
          <w:fldChar w:fldCharType="separate"/>
        </w:r>
        <w:r w:rsidR="008F5279">
          <w:rPr>
            <w:noProof/>
            <w:webHidden/>
          </w:rPr>
          <w:t>22</w:t>
        </w:r>
        <w:r w:rsidR="004D6817">
          <w:rPr>
            <w:noProof/>
            <w:webHidden/>
          </w:rPr>
          <w:fldChar w:fldCharType="end"/>
        </w:r>
      </w:hyperlink>
    </w:p>
    <w:p w14:paraId="0AF37352" w14:textId="3F39CBB3" w:rsidR="004D6817" w:rsidRDefault="007E366D">
      <w:pPr>
        <w:pStyle w:val="afe"/>
        <w:tabs>
          <w:tab w:val="right" w:leader="dot" w:pos="9060"/>
        </w:tabs>
        <w:rPr>
          <w:rFonts w:asciiTheme="minorHAnsi" w:eastAsiaTheme="minorEastAsia" w:hAnsiTheme="minorHAnsi" w:cstheme="minorBidi"/>
          <w:noProof/>
          <w:sz w:val="21"/>
          <w:lang/>
        </w:rPr>
      </w:pPr>
      <w:hyperlink w:anchor="_Toc100259294" w:history="1">
        <w:r w:rsidR="004D6817" w:rsidRPr="005579A4">
          <w:rPr>
            <w:rStyle w:val="ae"/>
            <w:rFonts w:hint="eastAsia"/>
            <w:noProof/>
          </w:rPr>
          <w:t>图</w:t>
        </w:r>
        <w:r w:rsidR="004D6817" w:rsidRPr="005579A4">
          <w:rPr>
            <w:rStyle w:val="ae"/>
            <w:noProof/>
          </w:rPr>
          <w:t>5  RAGAT</w:t>
        </w:r>
        <w:r w:rsidR="004D6817" w:rsidRPr="005579A4">
          <w:rPr>
            <w:rStyle w:val="ae"/>
            <w:rFonts w:hint="eastAsia"/>
            <w:noProof/>
          </w:rPr>
          <w:t>整体结构</w:t>
        </w:r>
        <w:r w:rsidR="004D6817">
          <w:rPr>
            <w:noProof/>
            <w:webHidden/>
          </w:rPr>
          <w:tab/>
        </w:r>
        <w:r w:rsidR="004D6817">
          <w:rPr>
            <w:noProof/>
            <w:webHidden/>
          </w:rPr>
          <w:fldChar w:fldCharType="begin"/>
        </w:r>
        <w:r w:rsidR="004D6817">
          <w:rPr>
            <w:noProof/>
            <w:webHidden/>
          </w:rPr>
          <w:instrText xml:space="preserve"> PAGEREF _Toc100259294 \h </w:instrText>
        </w:r>
        <w:r w:rsidR="004D6817">
          <w:rPr>
            <w:noProof/>
            <w:webHidden/>
          </w:rPr>
        </w:r>
        <w:r w:rsidR="004D6817">
          <w:rPr>
            <w:noProof/>
            <w:webHidden/>
          </w:rPr>
          <w:fldChar w:fldCharType="separate"/>
        </w:r>
        <w:r w:rsidR="008F5279">
          <w:rPr>
            <w:noProof/>
            <w:webHidden/>
          </w:rPr>
          <w:t>25</w:t>
        </w:r>
        <w:r w:rsidR="004D6817">
          <w:rPr>
            <w:noProof/>
            <w:webHidden/>
          </w:rPr>
          <w:fldChar w:fldCharType="end"/>
        </w:r>
      </w:hyperlink>
    </w:p>
    <w:p w14:paraId="389BD3B3" w14:textId="20B81150" w:rsidR="004D6817" w:rsidRDefault="007E366D">
      <w:pPr>
        <w:pStyle w:val="afe"/>
        <w:tabs>
          <w:tab w:val="right" w:leader="dot" w:pos="9060"/>
        </w:tabs>
        <w:rPr>
          <w:rFonts w:asciiTheme="minorHAnsi" w:eastAsiaTheme="minorEastAsia" w:hAnsiTheme="minorHAnsi" w:cstheme="minorBidi"/>
          <w:noProof/>
          <w:sz w:val="21"/>
          <w:lang/>
        </w:rPr>
      </w:pPr>
      <w:hyperlink w:anchor="_Toc100259295" w:history="1">
        <w:r w:rsidR="004D6817" w:rsidRPr="005579A4">
          <w:rPr>
            <w:rStyle w:val="ae"/>
            <w:rFonts w:hint="eastAsia"/>
            <w:noProof/>
          </w:rPr>
          <w:t>图</w:t>
        </w:r>
        <w:r w:rsidR="004D6817" w:rsidRPr="005579A4">
          <w:rPr>
            <w:rStyle w:val="ae"/>
            <w:noProof/>
          </w:rPr>
          <w:t xml:space="preserve">6  </w:t>
        </w:r>
        <w:r w:rsidR="004D6817" w:rsidRPr="005579A4">
          <w:rPr>
            <w:rStyle w:val="ae"/>
            <w:rFonts w:hint="eastAsia"/>
            <w:noProof/>
          </w:rPr>
          <w:t>基于关系感知的消息构造函数</w:t>
        </w:r>
        <w:r w:rsidR="004D6817">
          <w:rPr>
            <w:noProof/>
            <w:webHidden/>
          </w:rPr>
          <w:tab/>
        </w:r>
        <w:r w:rsidR="004D6817">
          <w:rPr>
            <w:noProof/>
            <w:webHidden/>
          </w:rPr>
          <w:fldChar w:fldCharType="begin"/>
        </w:r>
        <w:r w:rsidR="004D6817">
          <w:rPr>
            <w:noProof/>
            <w:webHidden/>
          </w:rPr>
          <w:instrText xml:space="preserve"> PAGEREF _Toc100259295 \h </w:instrText>
        </w:r>
        <w:r w:rsidR="004D6817">
          <w:rPr>
            <w:noProof/>
            <w:webHidden/>
          </w:rPr>
        </w:r>
        <w:r w:rsidR="004D6817">
          <w:rPr>
            <w:noProof/>
            <w:webHidden/>
          </w:rPr>
          <w:fldChar w:fldCharType="separate"/>
        </w:r>
        <w:r w:rsidR="008F5279">
          <w:rPr>
            <w:noProof/>
            <w:webHidden/>
          </w:rPr>
          <w:t>26</w:t>
        </w:r>
        <w:r w:rsidR="004D6817">
          <w:rPr>
            <w:noProof/>
            <w:webHidden/>
          </w:rPr>
          <w:fldChar w:fldCharType="end"/>
        </w:r>
      </w:hyperlink>
    </w:p>
    <w:p w14:paraId="4D155BBC" w14:textId="65147D38" w:rsidR="004D6817" w:rsidRDefault="007E366D">
      <w:pPr>
        <w:pStyle w:val="afe"/>
        <w:tabs>
          <w:tab w:val="right" w:leader="dot" w:pos="9060"/>
        </w:tabs>
        <w:rPr>
          <w:rFonts w:asciiTheme="minorHAnsi" w:eastAsiaTheme="minorEastAsia" w:hAnsiTheme="minorHAnsi" w:cstheme="minorBidi"/>
          <w:noProof/>
          <w:sz w:val="21"/>
          <w:lang/>
        </w:rPr>
      </w:pPr>
      <w:hyperlink w:anchor="_Toc100259296" w:history="1">
        <w:r w:rsidR="004D6817" w:rsidRPr="005579A4">
          <w:rPr>
            <w:rStyle w:val="ae"/>
            <w:rFonts w:hint="eastAsia"/>
            <w:noProof/>
          </w:rPr>
          <w:t>图</w:t>
        </w:r>
        <w:r w:rsidR="004D6817" w:rsidRPr="005579A4">
          <w:rPr>
            <w:rStyle w:val="ae"/>
            <w:noProof/>
          </w:rPr>
          <w:t xml:space="preserve">7  </w:t>
        </w:r>
        <w:r w:rsidR="004D6817" w:rsidRPr="005579A4">
          <w:rPr>
            <w:rStyle w:val="ae"/>
            <w:rFonts w:hint="eastAsia"/>
            <w:noProof/>
          </w:rPr>
          <w:t>针对</w:t>
        </w:r>
        <w:r w:rsidR="004D6817" w:rsidRPr="005579A4">
          <w:rPr>
            <w:rStyle w:val="ae"/>
            <w:noProof/>
          </w:rPr>
          <w:t>CrossE</w:t>
        </w:r>
        <w:r w:rsidR="004D6817" w:rsidRPr="005579A4">
          <w:rPr>
            <w:rStyle w:val="ae"/>
            <w:rFonts w:hint="eastAsia"/>
            <w:noProof/>
          </w:rPr>
          <w:t>的一种代数角度解释</w:t>
        </w:r>
        <w:r w:rsidR="004D6817">
          <w:rPr>
            <w:noProof/>
            <w:webHidden/>
          </w:rPr>
          <w:tab/>
        </w:r>
        <w:r w:rsidR="004D6817">
          <w:rPr>
            <w:noProof/>
            <w:webHidden/>
          </w:rPr>
          <w:fldChar w:fldCharType="begin"/>
        </w:r>
        <w:r w:rsidR="004D6817">
          <w:rPr>
            <w:noProof/>
            <w:webHidden/>
          </w:rPr>
          <w:instrText xml:space="preserve"> PAGEREF _Toc100259296 \h </w:instrText>
        </w:r>
        <w:r w:rsidR="004D6817">
          <w:rPr>
            <w:noProof/>
            <w:webHidden/>
          </w:rPr>
        </w:r>
        <w:r w:rsidR="004D6817">
          <w:rPr>
            <w:noProof/>
            <w:webHidden/>
          </w:rPr>
          <w:fldChar w:fldCharType="separate"/>
        </w:r>
        <w:r w:rsidR="008F5279">
          <w:rPr>
            <w:noProof/>
            <w:webHidden/>
          </w:rPr>
          <w:t>29</w:t>
        </w:r>
        <w:r w:rsidR="004D6817">
          <w:rPr>
            <w:noProof/>
            <w:webHidden/>
          </w:rPr>
          <w:fldChar w:fldCharType="end"/>
        </w:r>
      </w:hyperlink>
    </w:p>
    <w:p w14:paraId="476D0FBE" w14:textId="5DE4F3A0" w:rsidR="004D6817" w:rsidRDefault="007E366D">
      <w:pPr>
        <w:pStyle w:val="afe"/>
        <w:tabs>
          <w:tab w:val="right" w:leader="dot" w:pos="9060"/>
        </w:tabs>
        <w:rPr>
          <w:rFonts w:asciiTheme="minorHAnsi" w:eastAsiaTheme="minorEastAsia" w:hAnsiTheme="minorHAnsi" w:cstheme="minorBidi"/>
          <w:noProof/>
          <w:sz w:val="21"/>
          <w:lang/>
        </w:rPr>
      </w:pPr>
      <w:hyperlink w:anchor="_Toc100259297" w:history="1">
        <w:r w:rsidR="004D6817" w:rsidRPr="005579A4">
          <w:rPr>
            <w:rStyle w:val="ae"/>
            <w:rFonts w:hint="eastAsia"/>
            <w:noProof/>
          </w:rPr>
          <w:t>图</w:t>
        </w:r>
        <w:r w:rsidR="004D6817" w:rsidRPr="005579A4">
          <w:rPr>
            <w:rStyle w:val="ae"/>
            <w:noProof/>
          </w:rPr>
          <w:t xml:space="preserve">8  </w:t>
        </w:r>
        <w:r w:rsidR="004D6817" w:rsidRPr="005579A4">
          <w:rPr>
            <w:rStyle w:val="ae"/>
            <w:rFonts w:hint="eastAsia"/>
            <w:noProof/>
          </w:rPr>
          <w:t>基于注意力的多方向消息聚合函数</w:t>
        </w:r>
        <w:r w:rsidR="004D6817">
          <w:rPr>
            <w:noProof/>
            <w:webHidden/>
          </w:rPr>
          <w:tab/>
        </w:r>
        <w:r w:rsidR="004D6817">
          <w:rPr>
            <w:noProof/>
            <w:webHidden/>
          </w:rPr>
          <w:fldChar w:fldCharType="begin"/>
        </w:r>
        <w:r w:rsidR="004D6817">
          <w:rPr>
            <w:noProof/>
            <w:webHidden/>
          </w:rPr>
          <w:instrText xml:space="preserve"> PAGEREF _Toc100259297 \h </w:instrText>
        </w:r>
        <w:r w:rsidR="004D6817">
          <w:rPr>
            <w:noProof/>
            <w:webHidden/>
          </w:rPr>
        </w:r>
        <w:r w:rsidR="004D6817">
          <w:rPr>
            <w:noProof/>
            <w:webHidden/>
          </w:rPr>
          <w:fldChar w:fldCharType="separate"/>
        </w:r>
        <w:r w:rsidR="008F5279">
          <w:rPr>
            <w:noProof/>
            <w:webHidden/>
          </w:rPr>
          <w:t>31</w:t>
        </w:r>
        <w:r w:rsidR="004D6817">
          <w:rPr>
            <w:noProof/>
            <w:webHidden/>
          </w:rPr>
          <w:fldChar w:fldCharType="end"/>
        </w:r>
      </w:hyperlink>
    </w:p>
    <w:p w14:paraId="3E01BAB3" w14:textId="0010793D" w:rsidR="004D6817" w:rsidRDefault="007E366D">
      <w:pPr>
        <w:pStyle w:val="afe"/>
        <w:tabs>
          <w:tab w:val="right" w:leader="dot" w:pos="9060"/>
        </w:tabs>
        <w:rPr>
          <w:rFonts w:asciiTheme="minorHAnsi" w:eastAsiaTheme="minorEastAsia" w:hAnsiTheme="minorHAnsi" w:cstheme="minorBidi"/>
          <w:noProof/>
          <w:sz w:val="21"/>
          <w:lang/>
        </w:rPr>
      </w:pPr>
      <w:hyperlink w:anchor="_Toc100259298" w:history="1">
        <w:r w:rsidR="004D6817" w:rsidRPr="005579A4">
          <w:rPr>
            <w:rStyle w:val="ae"/>
            <w:rFonts w:hint="eastAsia"/>
            <w:noProof/>
          </w:rPr>
          <w:t>图</w:t>
        </w:r>
        <w:r w:rsidR="004D6817" w:rsidRPr="005579A4">
          <w:rPr>
            <w:rStyle w:val="ae"/>
            <w:noProof/>
          </w:rPr>
          <w:t>9  RAGAT</w:t>
        </w:r>
        <w:r w:rsidR="004D6817" w:rsidRPr="005579A4">
          <w:rPr>
            <w:rStyle w:val="ae"/>
            <w:rFonts w:hint="eastAsia"/>
            <w:noProof/>
          </w:rPr>
          <w:t>中关系的分层结构</w:t>
        </w:r>
        <w:r w:rsidR="004D6817">
          <w:rPr>
            <w:noProof/>
            <w:webHidden/>
          </w:rPr>
          <w:tab/>
        </w:r>
        <w:r w:rsidR="004D6817">
          <w:rPr>
            <w:noProof/>
            <w:webHidden/>
          </w:rPr>
          <w:fldChar w:fldCharType="begin"/>
        </w:r>
        <w:r w:rsidR="004D6817">
          <w:rPr>
            <w:noProof/>
            <w:webHidden/>
          </w:rPr>
          <w:instrText xml:space="preserve"> PAGEREF _Toc100259298 \h </w:instrText>
        </w:r>
        <w:r w:rsidR="004D6817">
          <w:rPr>
            <w:noProof/>
            <w:webHidden/>
          </w:rPr>
        </w:r>
        <w:r w:rsidR="004D6817">
          <w:rPr>
            <w:noProof/>
            <w:webHidden/>
          </w:rPr>
          <w:fldChar w:fldCharType="separate"/>
        </w:r>
        <w:r w:rsidR="008F5279">
          <w:rPr>
            <w:noProof/>
            <w:webHidden/>
          </w:rPr>
          <w:t>34</w:t>
        </w:r>
        <w:r w:rsidR="004D6817">
          <w:rPr>
            <w:noProof/>
            <w:webHidden/>
          </w:rPr>
          <w:fldChar w:fldCharType="end"/>
        </w:r>
      </w:hyperlink>
    </w:p>
    <w:p w14:paraId="6364343A" w14:textId="2B2E92D1" w:rsidR="004D6817" w:rsidRDefault="007E366D">
      <w:pPr>
        <w:pStyle w:val="afe"/>
        <w:tabs>
          <w:tab w:val="right" w:leader="dot" w:pos="9060"/>
        </w:tabs>
        <w:rPr>
          <w:rFonts w:asciiTheme="minorHAnsi" w:eastAsiaTheme="minorEastAsia" w:hAnsiTheme="minorHAnsi" w:cstheme="minorBidi"/>
          <w:noProof/>
          <w:sz w:val="21"/>
          <w:lang/>
        </w:rPr>
      </w:pPr>
      <w:hyperlink w:anchor="_Toc100259299" w:history="1">
        <w:r w:rsidR="004D6817" w:rsidRPr="005579A4">
          <w:rPr>
            <w:rStyle w:val="ae"/>
            <w:rFonts w:hint="eastAsia"/>
            <w:noProof/>
          </w:rPr>
          <w:t>图</w:t>
        </w:r>
        <w:r w:rsidR="004D6817" w:rsidRPr="005579A4">
          <w:rPr>
            <w:rStyle w:val="ae"/>
            <w:noProof/>
          </w:rPr>
          <w:t>10  InteractE</w:t>
        </w:r>
        <w:r w:rsidR="004D6817" w:rsidRPr="005579A4">
          <w:rPr>
            <w:rStyle w:val="ae"/>
            <w:rFonts w:hint="eastAsia"/>
            <w:noProof/>
          </w:rPr>
          <w:t>解码器结构</w:t>
        </w:r>
        <w:r w:rsidR="004D6817">
          <w:rPr>
            <w:noProof/>
            <w:webHidden/>
          </w:rPr>
          <w:tab/>
        </w:r>
        <w:r w:rsidR="004D6817">
          <w:rPr>
            <w:noProof/>
            <w:webHidden/>
          </w:rPr>
          <w:fldChar w:fldCharType="begin"/>
        </w:r>
        <w:r w:rsidR="004D6817">
          <w:rPr>
            <w:noProof/>
            <w:webHidden/>
          </w:rPr>
          <w:instrText xml:space="preserve"> PAGEREF _Toc100259299 \h </w:instrText>
        </w:r>
        <w:r w:rsidR="004D6817">
          <w:rPr>
            <w:noProof/>
            <w:webHidden/>
          </w:rPr>
        </w:r>
        <w:r w:rsidR="004D6817">
          <w:rPr>
            <w:noProof/>
            <w:webHidden/>
          </w:rPr>
          <w:fldChar w:fldCharType="separate"/>
        </w:r>
        <w:r w:rsidR="008F5279">
          <w:rPr>
            <w:noProof/>
            <w:webHidden/>
          </w:rPr>
          <w:t>35</w:t>
        </w:r>
        <w:r w:rsidR="004D6817">
          <w:rPr>
            <w:noProof/>
            <w:webHidden/>
          </w:rPr>
          <w:fldChar w:fldCharType="end"/>
        </w:r>
      </w:hyperlink>
    </w:p>
    <w:p w14:paraId="16346EB0" w14:textId="3B727DAF" w:rsidR="004D6817" w:rsidRDefault="007E366D">
      <w:pPr>
        <w:pStyle w:val="afe"/>
        <w:tabs>
          <w:tab w:val="right" w:leader="dot" w:pos="9060"/>
        </w:tabs>
        <w:rPr>
          <w:rFonts w:asciiTheme="minorHAnsi" w:eastAsiaTheme="minorEastAsia" w:hAnsiTheme="minorHAnsi" w:cstheme="minorBidi"/>
          <w:noProof/>
          <w:sz w:val="21"/>
          <w:lang/>
        </w:rPr>
      </w:pPr>
      <w:hyperlink w:anchor="_Toc100259300" w:history="1">
        <w:r w:rsidR="004D6817" w:rsidRPr="005579A4">
          <w:rPr>
            <w:rStyle w:val="ae"/>
            <w:rFonts w:hint="eastAsia"/>
            <w:noProof/>
          </w:rPr>
          <w:t>图</w:t>
        </w:r>
        <w:r w:rsidR="004D6817" w:rsidRPr="005579A4">
          <w:rPr>
            <w:rStyle w:val="ae"/>
            <w:noProof/>
          </w:rPr>
          <w:t>11  MAGNN</w:t>
        </w:r>
        <w:r w:rsidR="004D6817" w:rsidRPr="005579A4">
          <w:rPr>
            <w:rStyle w:val="ae"/>
            <w:rFonts w:hint="eastAsia"/>
            <w:noProof/>
          </w:rPr>
          <w:t>方法示意图</w:t>
        </w:r>
        <w:r w:rsidR="004D6817">
          <w:rPr>
            <w:noProof/>
            <w:webHidden/>
          </w:rPr>
          <w:tab/>
        </w:r>
        <w:r w:rsidR="004D6817">
          <w:rPr>
            <w:noProof/>
            <w:webHidden/>
          </w:rPr>
          <w:fldChar w:fldCharType="begin"/>
        </w:r>
        <w:r w:rsidR="004D6817">
          <w:rPr>
            <w:noProof/>
            <w:webHidden/>
          </w:rPr>
          <w:instrText xml:space="preserve"> PAGEREF _Toc100259300 \h </w:instrText>
        </w:r>
        <w:r w:rsidR="004D6817">
          <w:rPr>
            <w:noProof/>
            <w:webHidden/>
          </w:rPr>
        </w:r>
        <w:r w:rsidR="004D6817">
          <w:rPr>
            <w:noProof/>
            <w:webHidden/>
          </w:rPr>
          <w:fldChar w:fldCharType="separate"/>
        </w:r>
        <w:r w:rsidR="008F5279">
          <w:rPr>
            <w:noProof/>
            <w:webHidden/>
          </w:rPr>
          <w:t>38</w:t>
        </w:r>
        <w:r w:rsidR="004D6817">
          <w:rPr>
            <w:noProof/>
            <w:webHidden/>
          </w:rPr>
          <w:fldChar w:fldCharType="end"/>
        </w:r>
      </w:hyperlink>
    </w:p>
    <w:p w14:paraId="748712B4" w14:textId="3B4240B3" w:rsidR="004D6817" w:rsidRDefault="007E366D">
      <w:pPr>
        <w:pStyle w:val="afe"/>
        <w:tabs>
          <w:tab w:val="right" w:leader="dot" w:pos="9060"/>
        </w:tabs>
        <w:rPr>
          <w:rFonts w:asciiTheme="minorHAnsi" w:eastAsiaTheme="minorEastAsia" w:hAnsiTheme="minorHAnsi" w:cstheme="minorBidi"/>
          <w:noProof/>
          <w:sz w:val="21"/>
          <w:lang/>
        </w:rPr>
      </w:pPr>
      <w:hyperlink w:anchor="_Toc100259301" w:history="1">
        <w:r w:rsidR="004D6817" w:rsidRPr="005579A4">
          <w:rPr>
            <w:rStyle w:val="ae"/>
            <w:rFonts w:hint="eastAsia"/>
            <w:noProof/>
          </w:rPr>
          <w:t>图</w:t>
        </w:r>
        <w:r w:rsidR="004D6817" w:rsidRPr="005579A4">
          <w:rPr>
            <w:rStyle w:val="ae"/>
            <w:noProof/>
          </w:rPr>
          <w:t xml:space="preserve">12  </w:t>
        </w:r>
        <w:r w:rsidR="004D6817" w:rsidRPr="005579A4">
          <w:rPr>
            <w:rStyle w:val="ae"/>
            <w:rFonts w:hint="eastAsia"/>
            <w:noProof/>
          </w:rPr>
          <w:t>使用</w:t>
        </w:r>
        <w:r w:rsidR="004D6817" w:rsidRPr="005579A4">
          <w:rPr>
            <w:rStyle w:val="ae"/>
            <w:noProof/>
          </w:rPr>
          <w:t>SVD</w:t>
        </w:r>
        <w:r w:rsidR="004D6817" w:rsidRPr="005579A4">
          <w:rPr>
            <w:rStyle w:val="ae"/>
            <w:rFonts w:hint="eastAsia"/>
            <w:noProof/>
          </w:rPr>
          <w:t>对关系矩阵进行分解</w:t>
        </w:r>
        <w:r w:rsidR="004D6817">
          <w:rPr>
            <w:noProof/>
            <w:webHidden/>
          </w:rPr>
          <w:tab/>
        </w:r>
        <w:r w:rsidR="004D6817">
          <w:rPr>
            <w:noProof/>
            <w:webHidden/>
          </w:rPr>
          <w:fldChar w:fldCharType="begin"/>
        </w:r>
        <w:r w:rsidR="004D6817">
          <w:rPr>
            <w:noProof/>
            <w:webHidden/>
          </w:rPr>
          <w:instrText xml:space="preserve"> PAGEREF _Toc100259301 \h </w:instrText>
        </w:r>
        <w:r w:rsidR="004D6817">
          <w:rPr>
            <w:noProof/>
            <w:webHidden/>
          </w:rPr>
        </w:r>
        <w:r w:rsidR="004D6817">
          <w:rPr>
            <w:noProof/>
            <w:webHidden/>
          </w:rPr>
          <w:fldChar w:fldCharType="separate"/>
        </w:r>
        <w:r w:rsidR="008F5279">
          <w:rPr>
            <w:noProof/>
            <w:webHidden/>
          </w:rPr>
          <w:t>41</w:t>
        </w:r>
        <w:r w:rsidR="004D6817">
          <w:rPr>
            <w:noProof/>
            <w:webHidden/>
          </w:rPr>
          <w:fldChar w:fldCharType="end"/>
        </w:r>
      </w:hyperlink>
    </w:p>
    <w:p w14:paraId="7CE56924" w14:textId="090B38DD" w:rsidR="004D6817" w:rsidRDefault="007E366D">
      <w:pPr>
        <w:pStyle w:val="afe"/>
        <w:tabs>
          <w:tab w:val="right" w:leader="dot" w:pos="9060"/>
        </w:tabs>
        <w:rPr>
          <w:rFonts w:asciiTheme="minorHAnsi" w:eastAsiaTheme="minorEastAsia" w:hAnsiTheme="minorHAnsi" w:cstheme="minorBidi"/>
          <w:noProof/>
          <w:sz w:val="21"/>
          <w:lang/>
        </w:rPr>
      </w:pPr>
      <w:hyperlink w:anchor="_Toc100259302" w:history="1">
        <w:r w:rsidR="004D6817" w:rsidRPr="005579A4">
          <w:rPr>
            <w:rStyle w:val="ae"/>
            <w:rFonts w:hint="eastAsia"/>
            <w:noProof/>
          </w:rPr>
          <w:t>图</w:t>
        </w:r>
        <w:r w:rsidR="004D6817" w:rsidRPr="005579A4">
          <w:rPr>
            <w:rStyle w:val="ae"/>
            <w:noProof/>
          </w:rPr>
          <w:t xml:space="preserve">13  </w:t>
        </w:r>
        <w:r w:rsidR="004D6817" w:rsidRPr="005579A4">
          <w:rPr>
            <w:rStyle w:val="ae"/>
            <w:rFonts w:hint="eastAsia"/>
            <w:noProof/>
          </w:rPr>
          <w:t>引入超网络的消息构造方法</w:t>
        </w:r>
        <w:r w:rsidR="004D6817">
          <w:rPr>
            <w:noProof/>
            <w:webHidden/>
          </w:rPr>
          <w:tab/>
        </w:r>
        <w:r w:rsidR="004D6817">
          <w:rPr>
            <w:noProof/>
            <w:webHidden/>
          </w:rPr>
          <w:fldChar w:fldCharType="begin"/>
        </w:r>
        <w:r w:rsidR="004D6817">
          <w:rPr>
            <w:noProof/>
            <w:webHidden/>
          </w:rPr>
          <w:instrText xml:space="preserve"> PAGEREF _Toc100259302 \h </w:instrText>
        </w:r>
        <w:r w:rsidR="004D6817">
          <w:rPr>
            <w:noProof/>
            <w:webHidden/>
          </w:rPr>
        </w:r>
        <w:r w:rsidR="004D6817">
          <w:rPr>
            <w:noProof/>
            <w:webHidden/>
          </w:rPr>
          <w:fldChar w:fldCharType="separate"/>
        </w:r>
        <w:r w:rsidR="008F5279">
          <w:rPr>
            <w:noProof/>
            <w:webHidden/>
          </w:rPr>
          <w:t>42</w:t>
        </w:r>
        <w:r w:rsidR="004D6817">
          <w:rPr>
            <w:noProof/>
            <w:webHidden/>
          </w:rPr>
          <w:fldChar w:fldCharType="end"/>
        </w:r>
      </w:hyperlink>
    </w:p>
    <w:p w14:paraId="07FF7DB2" w14:textId="71FBEF82" w:rsidR="004D6817" w:rsidRDefault="007E366D">
      <w:pPr>
        <w:pStyle w:val="afe"/>
        <w:tabs>
          <w:tab w:val="right" w:leader="dot" w:pos="9060"/>
        </w:tabs>
        <w:rPr>
          <w:rFonts w:asciiTheme="minorHAnsi" w:eastAsiaTheme="minorEastAsia" w:hAnsiTheme="minorHAnsi" w:cstheme="minorBidi"/>
          <w:noProof/>
          <w:sz w:val="21"/>
          <w:lang/>
        </w:rPr>
      </w:pPr>
      <w:hyperlink w:anchor="_Toc100259303" w:history="1">
        <w:r w:rsidR="004D6817" w:rsidRPr="005579A4">
          <w:rPr>
            <w:rStyle w:val="ae"/>
            <w:rFonts w:hint="eastAsia"/>
            <w:noProof/>
          </w:rPr>
          <w:t>图</w:t>
        </w:r>
        <w:r w:rsidR="004D6817" w:rsidRPr="005579A4">
          <w:rPr>
            <w:rStyle w:val="ae"/>
            <w:noProof/>
          </w:rPr>
          <w:t xml:space="preserve">14  </w:t>
        </w:r>
        <w:r w:rsidR="004D6817" w:rsidRPr="005579A4">
          <w:rPr>
            <w:rStyle w:val="ae"/>
            <w:rFonts w:hint="eastAsia"/>
            <w:noProof/>
          </w:rPr>
          <w:t>一般的线性转换操作</w:t>
        </w:r>
        <w:r w:rsidR="004D6817">
          <w:rPr>
            <w:noProof/>
            <w:webHidden/>
          </w:rPr>
          <w:tab/>
        </w:r>
        <w:r w:rsidR="004D6817">
          <w:rPr>
            <w:noProof/>
            <w:webHidden/>
          </w:rPr>
          <w:fldChar w:fldCharType="begin"/>
        </w:r>
        <w:r w:rsidR="004D6817">
          <w:rPr>
            <w:noProof/>
            <w:webHidden/>
          </w:rPr>
          <w:instrText xml:space="preserve"> PAGEREF _Toc100259303 \h </w:instrText>
        </w:r>
        <w:r w:rsidR="004D6817">
          <w:rPr>
            <w:noProof/>
            <w:webHidden/>
          </w:rPr>
        </w:r>
        <w:r w:rsidR="004D6817">
          <w:rPr>
            <w:noProof/>
            <w:webHidden/>
          </w:rPr>
          <w:fldChar w:fldCharType="separate"/>
        </w:r>
        <w:r w:rsidR="008F5279">
          <w:rPr>
            <w:noProof/>
            <w:webHidden/>
          </w:rPr>
          <w:t>43</w:t>
        </w:r>
        <w:r w:rsidR="004D6817">
          <w:rPr>
            <w:noProof/>
            <w:webHidden/>
          </w:rPr>
          <w:fldChar w:fldCharType="end"/>
        </w:r>
      </w:hyperlink>
    </w:p>
    <w:p w14:paraId="6F85D3A1" w14:textId="175C647D" w:rsidR="004D6817" w:rsidRDefault="007E366D">
      <w:pPr>
        <w:pStyle w:val="afe"/>
        <w:tabs>
          <w:tab w:val="right" w:leader="dot" w:pos="9060"/>
        </w:tabs>
        <w:rPr>
          <w:rFonts w:asciiTheme="minorHAnsi" w:eastAsiaTheme="minorEastAsia" w:hAnsiTheme="minorHAnsi" w:cstheme="minorBidi"/>
          <w:noProof/>
          <w:sz w:val="21"/>
          <w:lang/>
        </w:rPr>
      </w:pPr>
      <w:hyperlink w:anchor="_Toc100259304" w:history="1">
        <w:r w:rsidR="004D6817" w:rsidRPr="005579A4">
          <w:rPr>
            <w:rStyle w:val="ae"/>
            <w:rFonts w:hint="eastAsia"/>
            <w:noProof/>
          </w:rPr>
          <w:t>图</w:t>
        </w:r>
        <w:r w:rsidR="004D6817" w:rsidRPr="005579A4">
          <w:rPr>
            <w:rStyle w:val="ae"/>
            <w:noProof/>
          </w:rPr>
          <w:t xml:space="preserve">15  </w:t>
        </w:r>
        <w:r w:rsidR="004D6817" w:rsidRPr="005579A4">
          <w:rPr>
            <w:rStyle w:val="ae"/>
            <w:rFonts w:hint="eastAsia"/>
            <w:noProof/>
          </w:rPr>
          <w:t>关系卷积操作</w:t>
        </w:r>
        <w:r w:rsidR="004D6817">
          <w:rPr>
            <w:noProof/>
            <w:webHidden/>
          </w:rPr>
          <w:tab/>
        </w:r>
        <w:r w:rsidR="004D6817">
          <w:rPr>
            <w:noProof/>
            <w:webHidden/>
          </w:rPr>
          <w:fldChar w:fldCharType="begin"/>
        </w:r>
        <w:r w:rsidR="004D6817">
          <w:rPr>
            <w:noProof/>
            <w:webHidden/>
          </w:rPr>
          <w:instrText xml:space="preserve"> PAGEREF _Toc100259304 \h </w:instrText>
        </w:r>
        <w:r w:rsidR="004D6817">
          <w:rPr>
            <w:noProof/>
            <w:webHidden/>
          </w:rPr>
        </w:r>
        <w:r w:rsidR="004D6817">
          <w:rPr>
            <w:noProof/>
            <w:webHidden/>
          </w:rPr>
          <w:fldChar w:fldCharType="separate"/>
        </w:r>
        <w:r w:rsidR="008F5279">
          <w:rPr>
            <w:noProof/>
            <w:webHidden/>
          </w:rPr>
          <w:t>43</w:t>
        </w:r>
        <w:r w:rsidR="004D6817">
          <w:rPr>
            <w:noProof/>
            <w:webHidden/>
          </w:rPr>
          <w:fldChar w:fldCharType="end"/>
        </w:r>
      </w:hyperlink>
    </w:p>
    <w:p w14:paraId="7C14A9A4" w14:textId="483B3C6C" w:rsidR="004D6817" w:rsidRDefault="007E366D">
      <w:pPr>
        <w:pStyle w:val="afe"/>
        <w:tabs>
          <w:tab w:val="right" w:leader="dot" w:pos="9060"/>
        </w:tabs>
        <w:rPr>
          <w:rFonts w:asciiTheme="minorHAnsi" w:eastAsiaTheme="minorEastAsia" w:hAnsiTheme="minorHAnsi" w:cstheme="minorBidi"/>
          <w:noProof/>
          <w:sz w:val="21"/>
          <w:lang/>
        </w:rPr>
      </w:pPr>
      <w:hyperlink w:anchor="_Toc100259305" w:history="1">
        <w:r w:rsidR="004D6817" w:rsidRPr="005579A4">
          <w:rPr>
            <w:rStyle w:val="ae"/>
            <w:rFonts w:hint="eastAsia"/>
            <w:noProof/>
          </w:rPr>
          <w:t>图</w:t>
        </w:r>
        <w:r w:rsidR="004D6817" w:rsidRPr="005579A4">
          <w:rPr>
            <w:rStyle w:val="ae"/>
            <w:noProof/>
          </w:rPr>
          <w:t>16  HKGN</w:t>
        </w:r>
        <w:r w:rsidR="004D6817" w:rsidRPr="005579A4">
          <w:rPr>
            <w:rStyle w:val="ae"/>
            <w:rFonts w:hint="eastAsia"/>
            <w:noProof/>
          </w:rPr>
          <w:t>整体结构</w:t>
        </w:r>
        <w:r w:rsidR="004D6817">
          <w:rPr>
            <w:noProof/>
            <w:webHidden/>
          </w:rPr>
          <w:tab/>
        </w:r>
        <w:r w:rsidR="004D6817">
          <w:rPr>
            <w:noProof/>
            <w:webHidden/>
          </w:rPr>
          <w:fldChar w:fldCharType="begin"/>
        </w:r>
        <w:r w:rsidR="004D6817">
          <w:rPr>
            <w:noProof/>
            <w:webHidden/>
          </w:rPr>
          <w:instrText xml:space="preserve"> PAGEREF _Toc100259305 \h </w:instrText>
        </w:r>
        <w:r w:rsidR="004D6817">
          <w:rPr>
            <w:noProof/>
            <w:webHidden/>
          </w:rPr>
        </w:r>
        <w:r w:rsidR="004D6817">
          <w:rPr>
            <w:noProof/>
            <w:webHidden/>
          </w:rPr>
          <w:fldChar w:fldCharType="separate"/>
        </w:r>
        <w:r w:rsidR="008F5279">
          <w:rPr>
            <w:noProof/>
            <w:webHidden/>
          </w:rPr>
          <w:t>45</w:t>
        </w:r>
        <w:r w:rsidR="004D6817">
          <w:rPr>
            <w:noProof/>
            <w:webHidden/>
          </w:rPr>
          <w:fldChar w:fldCharType="end"/>
        </w:r>
      </w:hyperlink>
    </w:p>
    <w:p w14:paraId="3FBCF6FC" w14:textId="7ADC9EC5" w:rsidR="004D6817" w:rsidRDefault="007E366D">
      <w:pPr>
        <w:pStyle w:val="afe"/>
        <w:tabs>
          <w:tab w:val="right" w:leader="dot" w:pos="9060"/>
        </w:tabs>
        <w:rPr>
          <w:rFonts w:asciiTheme="minorHAnsi" w:eastAsiaTheme="minorEastAsia" w:hAnsiTheme="minorHAnsi" w:cstheme="minorBidi"/>
          <w:noProof/>
          <w:sz w:val="21"/>
          <w:lang/>
        </w:rPr>
      </w:pPr>
      <w:hyperlink w:anchor="_Toc100259306" w:history="1">
        <w:r w:rsidR="004D6817" w:rsidRPr="005579A4">
          <w:rPr>
            <w:rStyle w:val="ae"/>
            <w:rFonts w:hint="eastAsia"/>
            <w:noProof/>
          </w:rPr>
          <w:t>图</w:t>
        </w:r>
        <w:r w:rsidR="004D6817" w:rsidRPr="005579A4">
          <w:rPr>
            <w:rStyle w:val="ae"/>
            <w:noProof/>
          </w:rPr>
          <w:t xml:space="preserve">17  </w:t>
        </w:r>
        <w:r w:rsidR="004D6817" w:rsidRPr="005579A4">
          <w:rPr>
            <w:rStyle w:val="ae"/>
            <w:rFonts w:hint="eastAsia"/>
            <w:noProof/>
          </w:rPr>
          <w:t>引入关系感知参数在</w:t>
        </w:r>
        <w:r w:rsidR="004D6817" w:rsidRPr="005579A4">
          <w:rPr>
            <w:rStyle w:val="ae"/>
            <w:noProof/>
          </w:rPr>
          <w:t>FB15k-237</w:t>
        </w:r>
        <w:r w:rsidR="004D6817" w:rsidRPr="005579A4">
          <w:rPr>
            <w:rStyle w:val="ae"/>
            <w:rFonts w:hint="eastAsia"/>
            <w:noProof/>
          </w:rPr>
          <w:t>上的</w:t>
        </w:r>
        <w:r w:rsidR="004D6817" w:rsidRPr="005579A4">
          <w:rPr>
            <w:rStyle w:val="ae"/>
            <w:noProof/>
          </w:rPr>
          <w:t>MRR</w:t>
        </w:r>
        <w:r w:rsidR="004D6817" w:rsidRPr="005579A4">
          <w:rPr>
            <w:rStyle w:val="ae"/>
            <w:rFonts w:hint="eastAsia"/>
            <w:noProof/>
          </w:rPr>
          <w:t>结果</w:t>
        </w:r>
        <w:r w:rsidR="004D6817">
          <w:rPr>
            <w:noProof/>
            <w:webHidden/>
          </w:rPr>
          <w:tab/>
        </w:r>
        <w:r w:rsidR="004D6817">
          <w:rPr>
            <w:noProof/>
            <w:webHidden/>
          </w:rPr>
          <w:fldChar w:fldCharType="begin"/>
        </w:r>
        <w:r w:rsidR="004D6817">
          <w:rPr>
            <w:noProof/>
            <w:webHidden/>
          </w:rPr>
          <w:instrText xml:space="preserve"> PAGEREF _Toc100259306 \h </w:instrText>
        </w:r>
        <w:r w:rsidR="004D6817">
          <w:rPr>
            <w:noProof/>
            <w:webHidden/>
          </w:rPr>
        </w:r>
        <w:r w:rsidR="004D6817">
          <w:rPr>
            <w:noProof/>
            <w:webHidden/>
          </w:rPr>
          <w:fldChar w:fldCharType="separate"/>
        </w:r>
        <w:r w:rsidR="008F5279">
          <w:rPr>
            <w:noProof/>
            <w:webHidden/>
          </w:rPr>
          <w:t>53</w:t>
        </w:r>
        <w:r w:rsidR="004D6817">
          <w:rPr>
            <w:noProof/>
            <w:webHidden/>
          </w:rPr>
          <w:fldChar w:fldCharType="end"/>
        </w:r>
      </w:hyperlink>
    </w:p>
    <w:p w14:paraId="4F5BE582" w14:textId="7F81410B" w:rsidR="004D6817" w:rsidRDefault="007E366D">
      <w:pPr>
        <w:pStyle w:val="afe"/>
        <w:tabs>
          <w:tab w:val="right" w:leader="dot" w:pos="9060"/>
        </w:tabs>
        <w:rPr>
          <w:rFonts w:asciiTheme="minorHAnsi" w:eastAsiaTheme="minorEastAsia" w:hAnsiTheme="minorHAnsi" w:cstheme="minorBidi"/>
          <w:noProof/>
          <w:sz w:val="21"/>
          <w:lang/>
        </w:rPr>
      </w:pPr>
      <w:hyperlink w:anchor="_Toc100259307" w:history="1">
        <w:r w:rsidR="004D6817" w:rsidRPr="005579A4">
          <w:rPr>
            <w:rStyle w:val="ae"/>
            <w:rFonts w:hint="eastAsia"/>
            <w:noProof/>
          </w:rPr>
          <w:t>图</w:t>
        </w:r>
        <w:r w:rsidR="004D6817" w:rsidRPr="005579A4">
          <w:rPr>
            <w:rStyle w:val="ae"/>
            <w:noProof/>
          </w:rPr>
          <w:t xml:space="preserve">18  </w:t>
        </w:r>
        <w:r w:rsidR="004D6817" w:rsidRPr="005579A4">
          <w:rPr>
            <w:rStyle w:val="ae"/>
            <w:rFonts w:hint="eastAsia"/>
            <w:noProof/>
          </w:rPr>
          <w:t>引入关系感知参数在</w:t>
        </w:r>
        <w:r w:rsidR="004D6817" w:rsidRPr="005579A4">
          <w:rPr>
            <w:rStyle w:val="ae"/>
            <w:noProof/>
          </w:rPr>
          <w:t>FB15k-237</w:t>
        </w:r>
        <w:r w:rsidR="004D6817" w:rsidRPr="005579A4">
          <w:rPr>
            <w:rStyle w:val="ae"/>
            <w:rFonts w:hint="eastAsia"/>
            <w:noProof/>
          </w:rPr>
          <w:t>上的</w:t>
        </w:r>
        <w:r w:rsidR="004D6817" w:rsidRPr="005579A4">
          <w:rPr>
            <w:rStyle w:val="ae"/>
            <w:noProof/>
          </w:rPr>
          <w:t>Hit@1</w:t>
        </w:r>
        <w:r w:rsidR="004D6817" w:rsidRPr="005579A4">
          <w:rPr>
            <w:rStyle w:val="ae"/>
            <w:rFonts w:hint="eastAsia"/>
            <w:noProof/>
          </w:rPr>
          <w:t>结果</w:t>
        </w:r>
        <w:r w:rsidR="004D6817">
          <w:rPr>
            <w:noProof/>
            <w:webHidden/>
          </w:rPr>
          <w:tab/>
        </w:r>
        <w:r w:rsidR="004D6817">
          <w:rPr>
            <w:noProof/>
            <w:webHidden/>
          </w:rPr>
          <w:fldChar w:fldCharType="begin"/>
        </w:r>
        <w:r w:rsidR="004D6817">
          <w:rPr>
            <w:noProof/>
            <w:webHidden/>
          </w:rPr>
          <w:instrText xml:space="preserve"> PAGEREF _Toc100259307 \h </w:instrText>
        </w:r>
        <w:r w:rsidR="004D6817">
          <w:rPr>
            <w:noProof/>
            <w:webHidden/>
          </w:rPr>
        </w:r>
        <w:r w:rsidR="004D6817">
          <w:rPr>
            <w:noProof/>
            <w:webHidden/>
          </w:rPr>
          <w:fldChar w:fldCharType="separate"/>
        </w:r>
        <w:r w:rsidR="008F5279">
          <w:rPr>
            <w:noProof/>
            <w:webHidden/>
          </w:rPr>
          <w:t>53</w:t>
        </w:r>
        <w:r w:rsidR="004D6817">
          <w:rPr>
            <w:noProof/>
            <w:webHidden/>
          </w:rPr>
          <w:fldChar w:fldCharType="end"/>
        </w:r>
      </w:hyperlink>
    </w:p>
    <w:p w14:paraId="13807C67" w14:textId="21E8EB48" w:rsidR="004D6817" w:rsidRDefault="007E366D">
      <w:pPr>
        <w:pStyle w:val="afe"/>
        <w:tabs>
          <w:tab w:val="right" w:leader="dot" w:pos="9060"/>
        </w:tabs>
        <w:rPr>
          <w:rFonts w:asciiTheme="minorHAnsi" w:eastAsiaTheme="minorEastAsia" w:hAnsiTheme="minorHAnsi" w:cstheme="minorBidi"/>
          <w:noProof/>
          <w:sz w:val="21"/>
          <w:lang/>
        </w:rPr>
      </w:pPr>
      <w:hyperlink w:anchor="_Toc100259308" w:history="1">
        <w:r w:rsidR="004D6817" w:rsidRPr="005579A4">
          <w:rPr>
            <w:rStyle w:val="ae"/>
            <w:rFonts w:hint="eastAsia"/>
            <w:noProof/>
          </w:rPr>
          <w:t>图</w:t>
        </w:r>
        <w:r w:rsidR="004D6817" w:rsidRPr="005579A4">
          <w:rPr>
            <w:rStyle w:val="ae"/>
            <w:noProof/>
          </w:rPr>
          <w:t xml:space="preserve">19  </w:t>
        </w:r>
        <w:r w:rsidR="004D6817" w:rsidRPr="005579A4">
          <w:rPr>
            <w:rStyle w:val="ae"/>
            <w:rFonts w:hint="eastAsia"/>
            <w:noProof/>
          </w:rPr>
          <w:t>引入关系感知参数在</w:t>
        </w:r>
        <w:r w:rsidR="004D6817" w:rsidRPr="005579A4">
          <w:rPr>
            <w:rStyle w:val="ae"/>
            <w:noProof/>
          </w:rPr>
          <w:t>FB15k-237</w:t>
        </w:r>
        <w:r w:rsidR="004D6817" w:rsidRPr="005579A4">
          <w:rPr>
            <w:rStyle w:val="ae"/>
            <w:rFonts w:hint="eastAsia"/>
            <w:noProof/>
          </w:rPr>
          <w:t>上的</w:t>
        </w:r>
        <w:r w:rsidR="004D6817" w:rsidRPr="005579A4">
          <w:rPr>
            <w:rStyle w:val="ae"/>
            <w:noProof/>
          </w:rPr>
          <w:t>Hit@3</w:t>
        </w:r>
        <w:r w:rsidR="004D6817" w:rsidRPr="005579A4">
          <w:rPr>
            <w:rStyle w:val="ae"/>
            <w:rFonts w:hint="eastAsia"/>
            <w:noProof/>
          </w:rPr>
          <w:t>结果</w:t>
        </w:r>
        <w:r w:rsidR="004D6817">
          <w:rPr>
            <w:noProof/>
            <w:webHidden/>
          </w:rPr>
          <w:tab/>
        </w:r>
        <w:r w:rsidR="004D6817">
          <w:rPr>
            <w:noProof/>
            <w:webHidden/>
          </w:rPr>
          <w:fldChar w:fldCharType="begin"/>
        </w:r>
        <w:r w:rsidR="004D6817">
          <w:rPr>
            <w:noProof/>
            <w:webHidden/>
          </w:rPr>
          <w:instrText xml:space="preserve"> PAGEREF _Toc100259308 \h </w:instrText>
        </w:r>
        <w:r w:rsidR="004D6817">
          <w:rPr>
            <w:noProof/>
            <w:webHidden/>
          </w:rPr>
        </w:r>
        <w:r w:rsidR="004D6817">
          <w:rPr>
            <w:noProof/>
            <w:webHidden/>
          </w:rPr>
          <w:fldChar w:fldCharType="separate"/>
        </w:r>
        <w:r w:rsidR="008F5279">
          <w:rPr>
            <w:noProof/>
            <w:webHidden/>
          </w:rPr>
          <w:t>54</w:t>
        </w:r>
        <w:r w:rsidR="004D6817">
          <w:rPr>
            <w:noProof/>
            <w:webHidden/>
          </w:rPr>
          <w:fldChar w:fldCharType="end"/>
        </w:r>
      </w:hyperlink>
    </w:p>
    <w:p w14:paraId="43313C88" w14:textId="5A221E72" w:rsidR="004D6817" w:rsidRDefault="007E366D">
      <w:pPr>
        <w:pStyle w:val="afe"/>
        <w:tabs>
          <w:tab w:val="right" w:leader="dot" w:pos="9060"/>
        </w:tabs>
        <w:rPr>
          <w:rFonts w:asciiTheme="minorHAnsi" w:eastAsiaTheme="minorEastAsia" w:hAnsiTheme="minorHAnsi" w:cstheme="minorBidi"/>
          <w:noProof/>
          <w:sz w:val="21"/>
          <w:lang/>
        </w:rPr>
      </w:pPr>
      <w:hyperlink w:anchor="_Toc100259309" w:history="1">
        <w:r w:rsidR="004D6817" w:rsidRPr="005579A4">
          <w:rPr>
            <w:rStyle w:val="ae"/>
            <w:rFonts w:hint="eastAsia"/>
            <w:noProof/>
          </w:rPr>
          <w:t>图</w:t>
        </w:r>
        <w:r w:rsidR="004D6817" w:rsidRPr="005579A4">
          <w:rPr>
            <w:rStyle w:val="ae"/>
            <w:noProof/>
          </w:rPr>
          <w:t xml:space="preserve">20  </w:t>
        </w:r>
        <w:r w:rsidR="004D6817" w:rsidRPr="005579A4">
          <w:rPr>
            <w:rStyle w:val="ae"/>
            <w:rFonts w:hint="eastAsia"/>
            <w:noProof/>
          </w:rPr>
          <w:t>引入关系感知参数在</w:t>
        </w:r>
        <w:r w:rsidR="004D6817" w:rsidRPr="005579A4">
          <w:rPr>
            <w:rStyle w:val="ae"/>
            <w:noProof/>
          </w:rPr>
          <w:t>FB15k-237</w:t>
        </w:r>
        <w:r w:rsidR="004D6817" w:rsidRPr="005579A4">
          <w:rPr>
            <w:rStyle w:val="ae"/>
            <w:rFonts w:hint="eastAsia"/>
            <w:noProof/>
          </w:rPr>
          <w:t>上的</w:t>
        </w:r>
        <w:r w:rsidR="004D6817" w:rsidRPr="005579A4">
          <w:rPr>
            <w:rStyle w:val="ae"/>
            <w:noProof/>
          </w:rPr>
          <w:t>Hit@10</w:t>
        </w:r>
        <w:r w:rsidR="004D6817" w:rsidRPr="005579A4">
          <w:rPr>
            <w:rStyle w:val="ae"/>
            <w:rFonts w:hint="eastAsia"/>
            <w:noProof/>
          </w:rPr>
          <w:t>结果</w:t>
        </w:r>
        <w:r w:rsidR="004D6817">
          <w:rPr>
            <w:noProof/>
            <w:webHidden/>
          </w:rPr>
          <w:tab/>
        </w:r>
        <w:r w:rsidR="004D6817">
          <w:rPr>
            <w:noProof/>
            <w:webHidden/>
          </w:rPr>
          <w:fldChar w:fldCharType="begin"/>
        </w:r>
        <w:r w:rsidR="004D6817">
          <w:rPr>
            <w:noProof/>
            <w:webHidden/>
          </w:rPr>
          <w:instrText xml:space="preserve"> PAGEREF _Toc100259309 \h </w:instrText>
        </w:r>
        <w:r w:rsidR="004D6817">
          <w:rPr>
            <w:noProof/>
            <w:webHidden/>
          </w:rPr>
        </w:r>
        <w:r w:rsidR="004D6817">
          <w:rPr>
            <w:noProof/>
            <w:webHidden/>
          </w:rPr>
          <w:fldChar w:fldCharType="separate"/>
        </w:r>
        <w:r w:rsidR="008F5279">
          <w:rPr>
            <w:noProof/>
            <w:webHidden/>
          </w:rPr>
          <w:t>54</w:t>
        </w:r>
        <w:r w:rsidR="004D6817">
          <w:rPr>
            <w:noProof/>
            <w:webHidden/>
          </w:rPr>
          <w:fldChar w:fldCharType="end"/>
        </w:r>
      </w:hyperlink>
    </w:p>
    <w:p w14:paraId="52EC0153" w14:textId="3D09B42A" w:rsidR="004D6817" w:rsidRDefault="007E366D">
      <w:pPr>
        <w:pStyle w:val="afe"/>
        <w:tabs>
          <w:tab w:val="right" w:leader="dot" w:pos="9060"/>
        </w:tabs>
        <w:rPr>
          <w:rFonts w:asciiTheme="minorHAnsi" w:eastAsiaTheme="minorEastAsia" w:hAnsiTheme="minorHAnsi" w:cstheme="minorBidi"/>
          <w:noProof/>
          <w:sz w:val="21"/>
          <w:lang/>
        </w:rPr>
      </w:pPr>
      <w:hyperlink w:anchor="_Toc100259310" w:history="1">
        <w:r w:rsidR="004D6817" w:rsidRPr="005579A4">
          <w:rPr>
            <w:rStyle w:val="ae"/>
            <w:rFonts w:hint="eastAsia"/>
            <w:noProof/>
          </w:rPr>
          <w:t>图</w:t>
        </w:r>
        <w:r w:rsidR="004D6817" w:rsidRPr="005579A4">
          <w:rPr>
            <w:rStyle w:val="ae"/>
            <w:noProof/>
          </w:rPr>
          <w:t xml:space="preserve">21  </w:t>
        </w:r>
        <w:r w:rsidR="004D6817" w:rsidRPr="005579A4">
          <w:rPr>
            <w:rStyle w:val="ae"/>
            <w:rFonts w:hint="eastAsia"/>
            <w:noProof/>
          </w:rPr>
          <w:t>关系卷积层对</w:t>
        </w:r>
        <w:r w:rsidR="004D6817" w:rsidRPr="005579A4">
          <w:rPr>
            <w:rStyle w:val="ae"/>
            <w:noProof/>
          </w:rPr>
          <w:t>FB15k-237</w:t>
        </w:r>
        <w:r w:rsidR="004D6817" w:rsidRPr="005579A4">
          <w:rPr>
            <w:rStyle w:val="ae"/>
            <w:rFonts w:hint="eastAsia"/>
            <w:noProof/>
          </w:rPr>
          <w:t>中不同度实体的影响</w:t>
        </w:r>
        <w:r w:rsidR="004D6817">
          <w:rPr>
            <w:noProof/>
            <w:webHidden/>
          </w:rPr>
          <w:tab/>
        </w:r>
        <w:r w:rsidR="004D6817">
          <w:rPr>
            <w:noProof/>
            <w:webHidden/>
          </w:rPr>
          <w:fldChar w:fldCharType="begin"/>
        </w:r>
        <w:r w:rsidR="004D6817">
          <w:rPr>
            <w:noProof/>
            <w:webHidden/>
          </w:rPr>
          <w:instrText xml:space="preserve"> PAGEREF _Toc100259310 \h </w:instrText>
        </w:r>
        <w:r w:rsidR="004D6817">
          <w:rPr>
            <w:noProof/>
            <w:webHidden/>
          </w:rPr>
        </w:r>
        <w:r w:rsidR="004D6817">
          <w:rPr>
            <w:noProof/>
            <w:webHidden/>
          </w:rPr>
          <w:fldChar w:fldCharType="separate"/>
        </w:r>
        <w:r w:rsidR="008F5279">
          <w:rPr>
            <w:noProof/>
            <w:webHidden/>
          </w:rPr>
          <w:t>60</w:t>
        </w:r>
        <w:r w:rsidR="004D6817">
          <w:rPr>
            <w:noProof/>
            <w:webHidden/>
          </w:rPr>
          <w:fldChar w:fldCharType="end"/>
        </w:r>
      </w:hyperlink>
    </w:p>
    <w:p w14:paraId="42FBB7C7" w14:textId="2C3BC7CA" w:rsidR="004D6817" w:rsidRDefault="007E366D">
      <w:pPr>
        <w:pStyle w:val="afe"/>
        <w:tabs>
          <w:tab w:val="right" w:leader="dot" w:pos="9060"/>
        </w:tabs>
        <w:rPr>
          <w:rFonts w:asciiTheme="minorHAnsi" w:eastAsiaTheme="minorEastAsia" w:hAnsiTheme="minorHAnsi" w:cstheme="minorBidi"/>
          <w:noProof/>
          <w:sz w:val="21"/>
          <w:lang/>
        </w:rPr>
      </w:pPr>
      <w:hyperlink w:anchor="_Toc100259311" w:history="1">
        <w:r w:rsidR="004D6817" w:rsidRPr="005579A4">
          <w:rPr>
            <w:rStyle w:val="ae"/>
            <w:rFonts w:hint="eastAsia"/>
            <w:noProof/>
          </w:rPr>
          <w:t>图</w:t>
        </w:r>
        <w:r w:rsidR="004D6817" w:rsidRPr="005579A4">
          <w:rPr>
            <w:rStyle w:val="ae"/>
            <w:noProof/>
          </w:rPr>
          <w:t xml:space="preserve">22 </w:t>
        </w:r>
        <w:r w:rsidR="004D6817" w:rsidRPr="005579A4">
          <w:rPr>
            <w:rStyle w:val="ae"/>
            <w:rFonts w:hint="eastAsia"/>
            <w:noProof/>
          </w:rPr>
          <w:t>关系卷积层对</w:t>
        </w:r>
        <w:r w:rsidR="004D6817" w:rsidRPr="005579A4">
          <w:rPr>
            <w:rStyle w:val="ae"/>
            <w:noProof/>
          </w:rPr>
          <w:t>WN18RR</w:t>
        </w:r>
        <w:r w:rsidR="004D6817" w:rsidRPr="005579A4">
          <w:rPr>
            <w:rStyle w:val="ae"/>
            <w:rFonts w:hint="eastAsia"/>
            <w:noProof/>
          </w:rPr>
          <w:t>中不同度实体的影响</w:t>
        </w:r>
        <w:r w:rsidR="004D6817">
          <w:rPr>
            <w:noProof/>
            <w:webHidden/>
          </w:rPr>
          <w:tab/>
        </w:r>
        <w:r w:rsidR="004D6817">
          <w:rPr>
            <w:noProof/>
            <w:webHidden/>
          </w:rPr>
          <w:fldChar w:fldCharType="begin"/>
        </w:r>
        <w:r w:rsidR="004D6817">
          <w:rPr>
            <w:noProof/>
            <w:webHidden/>
          </w:rPr>
          <w:instrText xml:space="preserve"> PAGEREF _Toc100259311 \h </w:instrText>
        </w:r>
        <w:r w:rsidR="004D6817">
          <w:rPr>
            <w:noProof/>
            <w:webHidden/>
          </w:rPr>
        </w:r>
        <w:r w:rsidR="004D6817">
          <w:rPr>
            <w:noProof/>
            <w:webHidden/>
          </w:rPr>
          <w:fldChar w:fldCharType="separate"/>
        </w:r>
        <w:r w:rsidR="008F5279">
          <w:rPr>
            <w:noProof/>
            <w:webHidden/>
          </w:rPr>
          <w:t>60</w:t>
        </w:r>
        <w:r w:rsidR="004D6817">
          <w:rPr>
            <w:noProof/>
            <w:webHidden/>
          </w:rPr>
          <w:fldChar w:fldCharType="end"/>
        </w:r>
      </w:hyperlink>
    </w:p>
    <w:p w14:paraId="4DC612FA" w14:textId="32AD46FD" w:rsidR="004D6817" w:rsidRDefault="007E366D">
      <w:pPr>
        <w:pStyle w:val="afe"/>
        <w:tabs>
          <w:tab w:val="right" w:leader="dot" w:pos="9060"/>
        </w:tabs>
        <w:rPr>
          <w:rFonts w:asciiTheme="minorHAnsi" w:eastAsiaTheme="minorEastAsia" w:hAnsiTheme="minorHAnsi" w:cstheme="minorBidi"/>
          <w:noProof/>
          <w:sz w:val="21"/>
          <w:lang/>
        </w:rPr>
      </w:pPr>
      <w:hyperlink w:anchor="_Toc100259312" w:history="1">
        <w:r w:rsidR="004D6817" w:rsidRPr="005579A4">
          <w:rPr>
            <w:rStyle w:val="ae"/>
            <w:rFonts w:hint="eastAsia"/>
            <w:noProof/>
            <w:lang/>
          </w:rPr>
          <w:t>图</w:t>
        </w:r>
        <w:r w:rsidR="004D6817" w:rsidRPr="005579A4">
          <w:rPr>
            <w:rStyle w:val="ae"/>
            <w:noProof/>
            <w:lang/>
          </w:rPr>
          <w:t xml:space="preserve">23  </w:t>
        </w:r>
        <w:r w:rsidR="004D6817" w:rsidRPr="005579A4">
          <w:rPr>
            <w:rStyle w:val="ae"/>
            <w:rFonts w:hint="eastAsia"/>
            <w:noProof/>
            <w:lang/>
          </w:rPr>
          <w:t>超参数</w:t>
        </w:r>
        <m:oMath>
          <m:sSub>
            <m:sSubPr>
              <m:ctrlPr>
                <w:rPr>
                  <w:rStyle w:val="ae"/>
                  <w:rFonts w:ascii="Cambria Math" w:hAnsi="Cambria Math"/>
                  <w:i/>
                  <w:noProof/>
                  <w:lang/>
                </w:rPr>
              </m:ctrlPr>
            </m:sSubPr>
            <m:e>
              <m:r>
                <w:rPr>
                  <w:rStyle w:val="ae"/>
                  <w:rFonts w:ascii="Cambria Math" w:hAnsi="Cambria Math"/>
                  <w:noProof/>
                  <w:lang/>
                </w:rPr>
                <m:t>d</m:t>
              </m:r>
            </m:e>
            <m:sub>
              <m:r>
                <w:rPr>
                  <w:rStyle w:val="ae"/>
                  <w:rFonts w:ascii="Cambria Math" w:hAnsi="Cambria Math"/>
                  <w:noProof/>
                  <w:lang/>
                </w:rPr>
                <m:t>x</m:t>
              </m:r>
            </m:sub>
          </m:sSub>
        </m:oMath>
        <w:r w:rsidR="004D6817" w:rsidRPr="005579A4">
          <w:rPr>
            <w:rStyle w:val="ae"/>
            <w:rFonts w:hint="eastAsia"/>
            <w:noProof/>
            <w:lang/>
          </w:rPr>
          <w:t>对模型性能的影响</w:t>
        </w:r>
        <w:r w:rsidR="004D6817">
          <w:rPr>
            <w:noProof/>
            <w:webHidden/>
          </w:rPr>
          <w:tab/>
        </w:r>
        <w:r w:rsidR="004D6817">
          <w:rPr>
            <w:noProof/>
            <w:webHidden/>
          </w:rPr>
          <w:fldChar w:fldCharType="begin"/>
        </w:r>
        <w:r w:rsidR="004D6817">
          <w:rPr>
            <w:noProof/>
            <w:webHidden/>
          </w:rPr>
          <w:instrText xml:space="preserve"> PAGEREF _Toc100259312 \h </w:instrText>
        </w:r>
        <w:r w:rsidR="004D6817">
          <w:rPr>
            <w:noProof/>
            <w:webHidden/>
          </w:rPr>
        </w:r>
        <w:r w:rsidR="004D6817">
          <w:rPr>
            <w:noProof/>
            <w:webHidden/>
          </w:rPr>
          <w:fldChar w:fldCharType="separate"/>
        </w:r>
        <w:r w:rsidR="008F5279">
          <w:rPr>
            <w:noProof/>
            <w:webHidden/>
          </w:rPr>
          <w:t>62</w:t>
        </w:r>
        <w:r w:rsidR="004D6817">
          <w:rPr>
            <w:noProof/>
            <w:webHidden/>
          </w:rPr>
          <w:fldChar w:fldCharType="end"/>
        </w:r>
      </w:hyperlink>
    </w:p>
    <w:p w14:paraId="42D2D7D0" w14:textId="74A8770B" w:rsidR="004D6817" w:rsidRDefault="007E366D">
      <w:pPr>
        <w:pStyle w:val="afe"/>
        <w:tabs>
          <w:tab w:val="right" w:leader="dot" w:pos="9060"/>
        </w:tabs>
        <w:rPr>
          <w:rFonts w:asciiTheme="minorHAnsi" w:eastAsiaTheme="minorEastAsia" w:hAnsiTheme="minorHAnsi" w:cstheme="minorBidi"/>
          <w:noProof/>
          <w:sz w:val="21"/>
          <w:lang/>
        </w:rPr>
      </w:pPr>
      <w:hyperlink w:anchor="_Toc100259313" w:history="1">
        <w:r w:rsidR="004D6817" w:rsidRPr="005579A4">
          <w:rPr>
            <w:rStyle w:val="ae"/>
            <w:rFonts w:hint="eastAsia"/>
            <w:noProof/>
            <w:lang/>
          </w:rPr>
          <w:t>图</w:t>
        </w:r>
        <w:r w:rsidR="004D6817" w:rsidRPr="005579A4">
          <w:rPr>
            <w:rStyle w:val="ae"/>
            <w:noProof/>
            <w:lang/>
          </w:rPr>
          <w:t xml:space="preserve">24  </w:t>
        </w:r>
        <w:r w:rsidR="004D6817" w:rsidRPr="005579A4">
          <w:rPr>
            <w:rStyle w:val="ae"/>
            <w:rFonts w:hint="eastAsia"/>
            <w:noProof/>
            <w:lang/>
          </w:rPr>
          <w:t>超参数</w:t>
        </w:r>
        <m:oMath>
          <m:sSub>
            <m:sSubPr>
              <m:ctrlPr>
                <w:rPr>
                  <w:rStyle w:val="ae"/>
                  <w:rFonts w:ascii="Cambria Math" w:hAnsi="Cambria Math"/>
                  <w:i/>
                  <w:noProof/>
                  <w:lang/>
                </w:rPr>
              </m:ctrlPr>
            </m:sSubPr>
            <m:e>
              <m:r>
                <w:rPr>
                  <w:rStyle w:val="ae"/>
                  <w:rFonts w:ascii="Cambria Math" w:hAnsi="Cambria Math"/>
                  <w:noProof/>
                  <w:lang/>
                </w:rPr>
                <m:t>d</m:t>
              </m:r>
            </m:e>
            <m:sub>
              <m:r>
                <w:rPr>
                  <w:rStyle w:val="ae"/>
                  <w:rFonts w:ascii="Cambria Math" w:hAnsi="Cambria Math"/>
                  <w:noProof/>
                  <w:lang/>
                </w:rPr>
                <m:t>y</m:t>
              </m:r>
            </m:sub>
          </m:sSub>
        </m:oMath>
        <w:r w:rsidR="004D6817" w:rsidRPr="005579A4">
          <w:rPr>
            <w:rStyle w:val="ae"/>
            <w:rFonts w:hint="eastAsia"/>
            <w:noProof/>
            <w:lang/>
          </w:rPr>
          <w:t>对模型性能的影响</w:t>
        </w:r>
        <w:r w:rsidR="004D6817">
          <w:rPr>
            <w:noProof/>
            <w:webHidden/>
          </w:rPr>
          <w:tab/>
        </w:r>
        <w:r w:rsidR="004D6817">
          <w:rPr>
            <w:noProof/>
            <w:webHidden/>
          </w:rPr>
          <w:fldChar w:fldCharType="begin"/>
        </w:r>
        <w:r w:rsidR="004D6817">
          <w:rPr>
            <w:noProof/>
            <w:webHidden/>
          </w:rPr>
          <w:instrText xml:space="preserve"> PAGEREF _Toc100259313 \h </w:instrText>
        </w:r>
        <w:r w:rsidR="004D6817">
          <w:rPr>
            <w:noProof/>
            <w:webHidden/>
          </w:rPr>
        </w:r>
        <w:r w:rsidR="004D6817">
          <w:rPr>
            <w:noProof/>
            <w:webHidden/>
          </w:rPr>
          <w:fldChar w:fldCharType="separate"/>
        </w:r>
        <w:r w:rsidR="008F5279">
          <w:rPr>
            <w:noProof/>
            <w:webHidden/>
          </w:rPr>
          <w:t>62</w:t>
        </w:r>
        <w:r w:rsidR="004D6817">
          <w:rPr>
            <w:noProof/>
            <w:webHidden/>
          </w:rPr>
          <w:fldChar w:fldCharType="end"/>
        </w:r>
      </w:hyperlink>
    </w:p>
    <w:p w14:paraId="2DAE1BFB" w14:textId="5A0C173A" w:rsidR="004D6817" w:rsidRDefault="007E366D">
      <w:pPr>
        <w:pStyle w:val="afe"/>
        <w:tabs>
          <w:tab w:val="right" w:leader="dot" w:pos="9060"/>
        </w:tabs>
        <w:rPr>
          <w:rFonts w:asciiTheme="minorHAnsi" w:eastAsiaTheme="minorEastAsia" w:hAnsiTheme="minorHAnsi" w:cstheme="minorBidi"/>
          <w:noProof/>
          <w:sz w:val="21"/>
          <w:lang/>
        </w:rPr>
      </w:pPr>
      <w:hyperlink w:anchor="_Toc100259314" w:history="1">
        <w:r w:rsidR="004D6817" w:rsidRPr="005579A4">
          <w:rPr>
            <w:rStyle w:val="ae"/>
            <w:rFonts w:hint="eastAsia"/>
            <w:noProof/>
            <w:lang/>
          </w:rPr>
          <w:t>图</w:t>
        </w:r>
        <w:r w:rsidR="004D6817" w:rsidRPr="005579A4">
          <w:rPr>
            <w:rStyle w:val="ae"/>
            <w:noProof/>
            <w:lang/>
          </w:rPr>
          <w:t xml:space="preserve">25  </w:t>
        </w:r>
        <w:r w:rsidR="004D6817" w:rsidRPr="005579A4">
          <w:rPr>
            <w:rStyle w:val="ae"/>
            <w:rFonts w:hint="eastAsia"/>
            <w:noProof/>
            <w:lang/>
          </w:rPr>
          <w:t>超参数</w:t>
        </w:r>
        <m:oMath>
          <m:sSub>
            <m:sSubPr>
              <m:ctrlPr>
                <w:rPr>
                  <w:rStyle w:val="ae"/>
                  <w:rFonts w:ascii="Cambria Math" w:hAnsi="Cambria Math"/>
                  <w:i/>
                  <w:noProof/>
                  <w:lang/>
                </w:rPr>
              </m:ctrlPr>
            </m:sSubPr>
            <m:e>
              <m:r>
                <w:rPr>
                  <w:rStyle w:val="ae"/>
                  <w:rFonts w:ascii="Cambria Math" w:hAnsi="Cambria Math"/>
                  <w:noProof/>
                  <w:lang/>
                </w:rPr>
                <m:t>d</m:t>
              </m:r>
            </m:e>
            <m:sub>
              <m:r>
                <w:rPr>
                  <w:rStyle w:val="ae"/>
                  <w:rFonts w:ascii="Cambria Math" w:hAnsi="Cambria Math"/>
                  <w:noProof/>
                  <w:lang/>
                </w:rPr>
                <m:t>rel</m:t>
              </m:r>
            </m:sub>
          </m:sSub>
        </m:oMath>
        <w:r w:rsidR="004D6817" w:rsidRPr="005579A4">
          <w:rPr>
            <w:rStyle w:val="ae"/>
            <w:rFonts w:hint="eastAsia"/>
            <w:noProof/>
            <w:lang/>
          </w:rPr>
          <w:t>对模型性能的影响</w:t>
        </w:r>
        <w:r w:rsidR="004D6817">
          <w:rPr>
            <w:noProof/>
            <w:webHidden/>
          </w:rPr>
          <w:tab/>
        </w:r>
        <w:r w:rsidR="004D6817">
          <w:rPr>
            <w:noProof/>
            <w:webHidden/>
          </w:rPr>
          <w:fldChar w:fldCharType="begin"/>
        </w:r>
        <w:r w:rsidR="004D6817">
          <w:rPr>
            <w:noProof/>
            <w:webHidden/>
          </w:rPr>
          <w:instrText xml:space="preserve"> PAGEREF _Toc100259314 \h </w:instrText>
        </w:r>
        <w:r w:rsidR="004D6817">
          <w:rPr>
            <w:noProof/>
            <w:webHidden/>
          </w:rPr>
        </w:r>
        <w:r w:rsidR="004D6817">
          <w:rPr>
            <w:noProof/>
            <w:webHidden/>
          </w:rPr>
          <w:fldChar w:fldCharType="separate"/>
        </w:r>
        <w:r w:rsidR="008F5279">
          <w:rPr>
            <w:noProof/>
            <w:webHidden/>
          </w:rPr>
          <w:t>62</w:t>
        </w:r>
        <w:r w:rsidR="004D6817">
          <w:rPr>
            <w:noProof/>
            <w:webHidden/>
          </w:rPr>
          <w:fldChar w:fldCharType="end"/>
        </w:r>
      </w:hyperlink>
    </w:p>
    <w:p w14:paraId="0B1A8B60" w14:textId="1EDCA70D" w:rsidR="009E149C" w:rsidRDefault="009E149C" w:rsidP="00B80525">
      <w:pPr>
        <w:widowControl/>
        <w:spacing w:line="240" w:lineRule="auto"/>
        <w:ind w:firstLineChars="0" w:firstLine="0"/>
        <w:jc w:val="left"/>
        <w:rPr>
          <w:rFonts w:eastAsia="黑体" w:hAnsi="黑体" w:cs="Calibri"/>
          <w:smallCaps/>
          <w:noProof/>
          <w:kern w:val="0"/>
          <w:sz w:val="36"/>
          <w:szCs w:val="36"/>
        </w:rPr>
      </w:pPr>
      <w:r>
        <w:rPr>
          <w:rFonts w:eastAsia="黑体" w:hAnsi="黑体" w:cs="Calibri"/>
          <w:smallCaps/>
          <w:noProof/>
          <w:kern w:val="0"/>
          <w:sz w:val="36"/>
          <w:szCs w:val="36"/>
        </w:rPr>
        <w:fldChar w:fldCharType="end"/>
      </w:r>
    </w:p>
    <w:p w14:paraId="19280D2C" w14:textId="3D1B448B" w:rsidR="007C0196" w:rsidRPr="002428B0" w:rsidRDefault="009E149C" w:rsidP="00B80525">
      <w:pPr>
        <w:widowControl/>
        <w:spacing w:line="240" w:lineRule="auto"/>
        <w:ind w:firstLineChars="0" w:firstLine="0"/>
        <w:jc w:val="left"/>
        <w:rPr>
          <w:rFonts w:eastAsia="黑体" w:hAnsi="黑体" w:cs="Calibri"/>
          <w:smallCaps/>
          <w:noProof/>
          <w:kern w:val="0"/>
          <w:sz w:val="36"/>
          <w:szCs w:val="36"/>
        </w:rPr>
      </w:pPr>
      <w:r>
        <w:rPr>
          <w:rFonts w:eastAsia="黑体" w:hAnsi="黑体" w:cs="Calibri"/>
          <w:smallCaps/>
          <w:noProof/>
          <w:kern w:val="0"/>
          <w:sz w:val="36"/>
          <w:szCs w:val="36"/>
        </w:rPr>
        <w:br w:type="page"/>
      </w:r>
    </w:p>
    <w:p w14:paraId="1CF309E0" w14:textId="356D3C1F" w:rsidR="00866F91" w:rsidRPr="006E0C0E" w:rsidRDefault="00B42056" w:rsidP="006E0C0E">
      <w:pPr>
        <w:spacing w:beforeLines="50" w:before="163" w:afterLines="50" w:after="163" w:line="240" w:lineRule="auto"/>
        <w:ind w:firstLineChars="0" w:firstLine="0"/>
        <w:jc w:val="center"/>
        <w:rPr>
          <w:rFonts w:eastAsia="黑体" w:hAnsi="黑体"/>
          <w:b/>
          <w:bCs/>
          <w:noProof/>
          <w:sz w:val="36"/>
          <w:szCs w:val="36"/>
        </w:rPr>
      </w:pPr>
      <w:r w:rsidRPr="006E0C0E">
        <w:rPr>
          <w:rFonts w:eastAsia="黑体" w:hAnsi="黑体" w:hint="eastAsia"/>
          <w:b/>
          <w:bCs/>
          <w:noProof/>
          <w:sz w:val="36"/>
          <w:szCs w:val="36"/>
        </w:rPr>
        <w:lastRenderedPageBreak/>
        <w:t>表</w:t>
      </w:r>
      <w:r w:rsidRPr="006E0C0E">
        <w:rPr>
          <w:rFonts w:eastAsia="黑体" w:hAnsi="黑体" w:hint="eastAsia"/>
          <w:b/>
          <w:bCs/>
          <w:noProof/>
          <w:sz w:val="36"/>
          <w:szCs w:val="36"/>
        </w:rPr>
        <w:t xml:space="preserve"> </w:t>
      </w:r>
      <w:r w:rsidRPr="006E0C0E">
        <w:rPr>
          <w:rFonts w:eastAsia="黑体" w:hAnsi="黑体" w:hint="eastAsia"/>
          <w:b/>
          <w:bCs/>
          <w:noProof/>
          <w:sz w:val="36"/>
          <w:szCs w:val="36"/>
        </w:rPr>
        <w:t>目</w:t>
      </w:r>
      <w:r w:rsidRPr="006E0C0E">
        <w:rPr>
          <w:rFonts w:eastAsia="黑体" w:hAnsi="黑体" w:hint="eastAsia"/>
          <w:b/>
          <w:bCs/>
          <w:noProof/>
          <w:sz w:val="36"/>
          <w:szCs w:val="36"/>
        </w:rPr>
        <w:t xml:space="preserve"> </w:t>
      </w:r>
      <w:r w:rsidRPr="006E0C0E">
        <w:rPr>
          <w:rFonts w:eastAsia="黑体" w:hAnsi="黑体" w:hint="eastAsia"/>
          <w:b/>
          <w:bCs/>
          <w:noProof/>
          <w:sz w:val="36"/>
          <w:szCs w:val="36"/>
        </w:rPr>
        <w:t>录</w:t>
      </w:r>
    </w:p>
    <w:p w14:paraId="29B87F41" w14:textId="2CAA2258" w:rsidR="00BF644B" w:rsidRDefault="009E149C">
      <w:pPr>
        <w:pStyle w:val="afe"/>
        <w:tabs>
          <w:tab w:val="right" w:leader="dot" w:pos="9060"/>
        </w:tabs>
        <w:rPr>
          <w:rFonts w:asciiTheme="minorHAnsi" w:eastAsiaTheme="minorEastAsia" w:hAnsiTheme="minorHAnsi" w:cstheme="minorBidi"/>
          <w:noProof/>
          <w:sz w:val="21"/>
          <w:lang/>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00254224" w:history="1">
        <w:r w:rsidR="00BF644B" w:rsidRPr="005C1ACF">
          <w:rPr>
            <w:rStyle w:val="ae"/>
            <w:rFonts w:hint="eastAsia"/>
            <w:noProof/>
          </w:rPr>
          <w:t>表</w:t>
        </w:r>
        <w:r w:rsidR="00BF644B" w:rsidRPr="005C1ACF">
          <w:rPr>
            <w:rStyle w:val="ae"/>
            <w:noProof/>
          </w:rPr>
          <w:t xml:space="preserve">1  </w:t>
        </w:r>
        <w:r w:rsidR="00BF644B" w:rsidRPr="005C1ACF">
          <w:rPr>
            <w:rStyle w:val="ae"/>
            <w:rFonts w:hint="eastAsia"/>
            <w:noProof/>
          </w:rPr>
          <w:t>现有的知识图谱表示学习算法优缺点总结</w:t>
        </w:r>
        <w:r w:rsidR="00BF644B">
          <w:rPr>
            <w:noProof/>
            <w:webHidden/>
          </w:rPr>
          <w:tab/>
        </w:r>
        <w:r w:rsidR="00BF644B">
          <w:rPr>
            <w:noProof/>
            <w:webHidden/>
          </w:rPr>
          <w:fldChar w:fldCharType="begin"/>
        </w:r>
        <w:r w:rsidR="00BF644B">
          <w:rPr>
            <w:noProof/>
            <w:webHidden/>
          </w:rPr>
          <w:instrText xml:space="preserve"> PAGEREF _Toc100254224 \h </w:instrText>
        </w:r>
        <w:r w:rsidR="00BF644B">
          <w:rPr>
            <w:noProof/>
            <w:webHidden/>
          </w:rPr>
        </w:r>
        <w:r w:rsidR="00BF644B">
          <w:rPr>
            <w:noProof/>
            <w:webHidden/>
          </w:rPr>
          <w:fldChar w:fldCharType="separate"/>
        </w:r>
        <w:r w:rsidR="008F5279">
          <w:rPr>
            <w:noProof/>
            <w:webHidden/>
          </w:rPr>
          <w:t>6</w:t>
        </w:r>
        <w:r w:rsidR="00BF644B">
          <w:rPr>
            <w:noProof/>
            <w:webHidden/>
          </w:rPr>
          <w:fldChar w:fldCharType="end"/>
        </w:r>
      </w:hyperlink>
    </w:p>
    <w:p w14:paraId="25F6B55C" w14:textId="580B1762" w:rsidR="00BF644B" w:rsidRDefault="007E366D">
      <w:pPr>
        <w:pStyle w:val="afe"/>
        <w:tabs>
          <w:tab w:val="right" w:leader="dot" w:pos="9060"/>
        </w:tabs>
        <w:rPr>
          <w:rFonts w:asciiTheme="minorHAnsi" w:eastAsiaTheme="minorEastAsia" w:hAnsiTheme="minorHAnsi" w:cstheme="minorBidi"/>
          <w:noProof/>
          <w:sz w:val="21"/>
          <w:lang/>
        </w:rPr>
      </w:pPr>
      <w:hyperlink w:anchor="_Toc100254225" w:history="1">
        <w:r w:rsidR="00BF644B" w:rsidRPr="005C1ACF">
          <w:rPr>
            <w:rStyle w:val="ae"/>
            <w:rFonts w:hint="eastAsia"/>
            <w:noProof/>
          </w:rPr>
          <w:t>表</w:t>
        </w:r>
        <w:r w:rsidR="00BF644B" w:rsidRPr="005C1ACF">
          <w:rPr>
            <w:rStyle w:val="ae"/>
            <w:noProof/>
          </w:rPr>
          <w:t xml:space="preserve">2  </w:t>
        </w:r>
        <w:r w:rsidR="00BF644B" w:rsidRPr="005C1ACF">
          <w:rPr>
            <w:rStyle w:val="ae"/>
            <w:rFonts w:hint="eastAsia"/>
            <w:noProof/>
          </w:rPr>
          <w:t>目前图神经网络知识表示</w:t>
        </w:r>
        <w:r w:rsidR="00BF644B" w:rsidRPr="005C1ACF">
          <w:rPr>
            <w:rStyle w:val="ae"/>
            <w:rFonts w:hint="eastAsia"/>
            <w:noProof/>
            <w:lang/>
          </w:rPr>
          <w:t>学习算法所采用的消息函数</w:t>
        </w:r>
        <w:r w:rsidR="00BF644B">
          <w:rPr>
            <w:noProof/>
            <w:webHidden/>
          </w:rPr>
          <w:tab/>
        </w:r>
        <w:r w:rsidR="00BF644B">
          <w:rPr>
            <w:noProof/>
            <w:webHidden/>
          </w:rPr>
          <w:fldChar w:fldCharType="begin"/>
        </w:r>
        <w:r w:rsidR="00BF644B">
          <w:rPr>
            <w:noProof/>
            <w:webHidden/>
          </w:rPr>
          <w:instrText xml:space="preserve"> PAGEREF _Toc100254225 \h </w:instrText>
        </w:r>
        <w:r w:rsidR="00BF644B">
          <w:rPr>
            <w:noProof/>
            <w:webHidden/>
          </w:rPr>
        </w:r>
        <w:r w:rsidR="00BF644B">
          <w:rPr>
            <w:noProof/>
            <w:webHidden/>
          </w:rPr>
          <w:fldChar w:fldCharType="separate"/>
        </w:r>
        <w:r w:rsidR="008F5279">
          <w:rPr>
            <w:noProof/>
            <w:webHidden/>
          </w:rPr>
          <w:t>20</w:t>
        </w:r>
        <w:r w:rsidR="00BF644B">
          <w:rPr>
            <w:noProof/>
            <w:webHidden/>
          </w:rPr>
          <w:fldChar w:fldCharType="end"/>
        </w:r>
      </w:hyperlink>
    </w:p>
    <w:p w14:paraId="04984E9C" w14:textId="06D9558F" w:rsidR="00BF644B" w:rsidRDefault="007E366D">
      <w:pPr>
        <w:pStyle w:val="afe"/>
        <w:tabs>
          <w:tab w:val="right" w:leader="dot" w:pos="9060"/>
        </w:tabs>
        <w:rPr>
          <w:rFonts w:asciiTheme="minorHAnsi" w:eastAsiaTheme="minorEastAsia" w:hAnsiTheme="minorHAnsi" w:cstheme="minorBidi"/>
          <w:noProof/>
          <w:sz w:val="21"/>
          <w:lang/>
        </w:rPr>
      </w:pPr>
      <w:hyperlink w:anchor="_Toc100254226" w:history="1">
        <w:r w:rsidR="00BF644B" w:rsidRPr="005C1ACF">
          <w:rPr>
            <w:rStyle w:val="ae"/>
            <w:rFonts w:hint="eastAsia"/>
            <w:noProof/>
          </w:rPr>
          <w:t>表</w:t>
        </w:r>
        <w:r w:rsidR="00BF644B" w:rsidRPr="005C1ACF">
          <w:rPr>
            <w:rStyle w:val="ae"/>
            <w:noProof/>
          </w:rPr>
          <w:t>3  RAGAT</w:t>
        </w:r>
        <w:r w:rsidR="00BF644B" w:rsidRPr="005C1ACF">
          <w:rPr>
            <w:rStyle w:val="ae"/>
            <w:rFonts w:hint="eastAsia"/>
            <w:noProof/>
          </w:rPr>
          <w:t>中的符号定义</w:t>
        </w:r>
        <w:r w:rsidR="00BF644B">
          <w:rPr>
            <w:noProof/>
            <w:webHidden/>
          </w:rPr>
          <w:tab/>
        </w:r>
        <w:r w:rsidR="00BF644B">
          <w:rPr>
            <w:noProof/>
            <w:webHidden/>
          </w:rPr>
          <w:fldChar w:fldCharType="begin"/>
        </w:r>
        <w:r w:rsidR="00BF644B">
          <w:rPr>
            <w:noProof/>
            <w:webHidden/>
          </w:rPr>
          <w:instrText xml:space="preserve"> PAGEREF _Toc100254226 \h </w:instrText>
        </w:r>
        <w:r w:rsidR="00BF644B">
          <w:rPr>
            <w:noProof/>
            <w:webHidden/>
          </w:rPr>
        </w:r>
        <w:r w:rsidR="00BF644B">
          <w:rPr>
            <w:noProof/>
            <w:webHidden/>
          </w:rPr>
          <w:fldChar w:fldCharType="separate"/>
        </w:r>
        <w:r w:rsidR="008F5279">
          <w:rPr>
            <w:noProof/>
            <w:webHidden/>
          </w:rPr>
          <w:t>23</w:t>
        </w:r>
        <w:r w:rsidR="00BF644B">
          <w:rPr>
            <w:noProof/>
            <w:webHidden/>
          </w:rPr>
          <w:fldChar w:fldCharType="end"/>
        </w:r>
      </w:hyperlink>
    </w:p>
    <w:p w14:paraId="620C7563" w14:textId="47607AAC" w:rsidR="00BF644B" w:rsidRDefault="007E366D">
      <w:pPr>
        <w:pStyle w:val="afe"/>
        <w:tabs>
          <w:tab w:val="right" w:leader="dot" w:pos="9060"/>
        </w:tabs>
        <w:rPr>
          <w:rFonts w:asciiTheme="minorHAnsi" w:eastAsiaTheme="minorEastAsia" w:hAnsiTheme="minorHAnsi" w:cstheme="minorBidi"/>
          <w:noProof/>
          <w:sz w:val="21"/>
          <w:lang/>
        </w:rPr>
      </w:pPr>
      <w:hyperlink w:anchor="_Toc100254227" w:history="1">
        <w:r w:rsidR="00BF644B" w:rsidRPr="005C1ACF">
          <w:rPr>
            <w:rStyle w:val="ae"/>
            <w:rFonts w:hint="eastAsia"/>
            <w:noProof/>
          </w:rPr>
          <w:t>表</w:t>
        </w:r>
        <w:r w:rsidR="00BF644B" w:rsidRPr="005C1ACF">
          <w:rPr>
            <w:rStyle w:val="ae"/>
            <w:noProof/>
          </w:rPr>
          <w:t xml:space="preserve">4  </w:t>
        </w:r>
        <w:r w:rsidR="00BF644B" w:rsidRPr="005C1ACF">
          <w:rPr>
            <w:rStyle w:val="ae"/>
            <w:rFonts w:hint="eastAsia"/>
            <w:noProof/>
          </w:rPr>
          <w:t>五种关系感知函数变体</w:t>
        </w:r>
        <w:r w:rsidR="00BF644B">
          <w:rPr>
            <w:noProof/>
            <w:webHidden/>
          </w:rPr>
          <w:tab/>
        </w:r>
        <w:r w:rsidR="00BF644B">
          <w:rPr>
            <w:noProof/>
            <w:webHidden/>
          </w:rPr>
          <w:fldChar w:fldCharType="begin"/>
        </w:r>
        <w:r w:rsidR="00BF644B">
          <w:rPr>
            <w:noProof/>
            <w:webHidden/>
          </w:rPr>
          <w:instrText xml:space="preserve"> PAGEREF _Toc100254227 \h </w:instrText>
        </w:r>
        <w:r w:rsidR="00BF644B">
          <w:rPr>
            <w:noProof/>
            <w:webHidden/>
          </w:rPr>
        </w:r>
        <w:r w:rsidR="00BF644B">
          <w:rPr>
            <w:noProof/>
            <w:webHidden/>
          </w:rPr>
          <w:fldChar w:fldCharType="separate"/>
        </w:r>
        <w:r w:rsidR="008F5279">
          <w:rPr>
            <w:noProof/>
            <w:webHidden/>
          </w:rPr>
          <w:t>29</w:t>
        </w:r>
        <w:r w:rsidR="00BF644B">
          <w:rPr>
            <w:noProof/>
            <w:webHidden/>
          </w:rPr>
          <w:fldChar w:fldCharType="end"/>
        </w:r>
      </w:hyperlink>
    </w:p>
    <w:p w14:paraId="13003215" w14:textId="01A16A13" w:rsidR="00BF644B" w:rsidRDefault="007E366D">
      <w:pPr>
        <w:pStyle w:val="afe"/>
        <w:tabs>
          <w:tab w:val="right" w:leader="dot" w:pos="9060"/>
        </w:tabs>
        <w:rPr>
          <w:rFonts w:asciiTheme="minorHAnsi" w:eastAsiaTheme="minorEastAsia" w:hAnsiTheme="minorHAnsi" w:cstheme="minorBidi"/>
          <w:noProof/>
          <w:sz w:val="21"/>
          <w:lang/>
        </w:rPr>
      </w:pPr>
      <w:hyperlink w:anchor="_Toc100254228" w:history="1">
        <w:r w:rsidR="00BF644B" w:rsidRPr="005C1ACF">
          <w:rPr>
            <w:rStyle w:val="ae"/>
            <w:rFonts w:hint="eastAsia"/>
            <w:noProof/>
          </w:rPr>
          <w:t>表</w:t>
        </w:r>
        <w:r w:rsidR="00BF644B" w:rsidRPr="005C1ACF">
          <w:rPr>
            <w:rStyle w:val="ae"/>
            <w:noProof/>
          </w:rPr>
          <w:t xml:space="preserve">5 </w:t>
        </w:r>
        <w:r w:rsidR="00BF644B" w:rsidRPr="005C1ACF">
          <w:rPr>
            <w:rStyle w:val="ae"/>
            <w:rFonts w:hint="eastAsia"/>
            <w:noProof/>
          </w:rPr>
          <w:t>异质图神经网络采用的数据集</w:t>
        </w:r>
        <w:r w:rsidR="00BF644B">
          <w:rPr>
            <w:noProof/>
            <w:webHidden/>
          </w:rPr>
          <w:tab/>
        </w:r>
        <w:r w:rsidR="00BF644B">
          <w:rPr>
            <w:noProof/>
            <w:webHidden/>
          </w:rPr>
          <w:fldChar w:fldCharType="begin"/>
        </w:r>
        <w:r w:rsidR="00BF644B">
          <w:rPr>
            <w:noProof/>
            <w:webHidden/>
          </w:rPr>
          <w:instrText xml:space="preserve"> PAGEREF _Toc100254228 \h </w:instrText>
        </w:r>
        <w:r w:rsidR="00BF644B">
          <w:rPr>
            <w:noProof/>
            <w:webHidden/>
          </w:rPr>
        </w:r>
        <w:r w:rsidR="00BF644B">
          <w:rPr>
            <w:noProof/>
            <w:webHidden/>
          </w:rPr>
          <w:fldChar w:fldCharType="separate"/>
        </w:r>
        <w:r w:rsidR="008F5279">
          <w:rPr>
            <w:noProof/>
            <w:webHidden/>
          </w:rPr>
          <w:t>38</w:t>
        </w:r>
        <w:r w:rsidR="00BF644B">
          <w:rPr>
            <w:noProof/>
            <w:webHidden/>
          </w:rPr>
          <w:fldChar w:fldCharType="end"/>
        </w:r>
      </w:hyperlink>
    </w:p>
    <w:p w14:paraId="098DFE50" w14:textId="473F9425" w:rsidR="00BF644B" w:rsidRDefault="007E366D">
      <w:pPr>
        <w:pStyle w:val="afe"/>
        <w:tabs>
          <w:tab w:val="right" w:leader="dot" w:pos="9060"/>
        </w:tabs>
        <w:rPr>
          <w:rFonts w:asciiTheme="minorHAnsi" w:eastAsiaTheme="minorEastAsia" w:hAnsiTheme="minorHAnsi" w:cstheme="minorBidi"/>
          <w:noProof/>
          <w:sz w:val="21"/>
          <w:lang/>
        </w:rPr>
      </w:pPr>
      <w:hyperlink w:anchor="_Toc100254229" w:history="1">
        <w:r w:rsidR="00BF644B" w:rsidRPr="005C1ACF">
          <w:rPr>
            <w:rStyle w:val="ae"/>
            <w:rFonts w:hint="eastAsia"/>
            <w:noProof/>
          </w:rPr>
          <w:t>表</w:t>
        </w:r>
        <w:r w:rsidR="00BF644B" w:rsidRPr="005C1ACF">
          <w:rPr>
            <w:rStyle w:val="ae"/>
            <w:noProof/>
          </w:rPr>
          <w:t>6  HKGN</w:t>
        </w:r>
        <w:r w:rsidR="00BF644B" w:rsidRPr="005C1ACF">
          <w:rPr>
            <w:rStyle w:val="ae"/>
            <w:rFonts w:hint="eastAsia"/>
            <w:noProof/>
          </w:rPr>
          <w:t>中的符号定义</w:t>
        </w:r>
        <w:r w:rsidR="00BF644B">
          <w:rPr>
            <w:noProof/>
            <w:webHidden/>
          </w:rPr>
          <w:tab/>
        </w:r>
        <w:r w:rsidR="00BF644B">
          <w:rPr>
            <w:noProof/>
            <w:webHidden/>
          </w:rPr>
          <w:fldChar w:fldCharType="begin"/>
        </w:r>
        <w:r w:rsidR="00BF644B">
          <w:rPr>
            <w:noProof/>
            <w:webHidden/>
          </w:rPr>
          <w:instrText xml:space="preserve"> PAGEREF _Toc100254229 \h </w:instrText>
        </w:r>
        <w:r w:rsidR="00BF644B">
          <w:rPr>
            <w:noProof/>
            <w:webHidden/>
          </w:rPr>
        </w:r>
        <w:r w:rsidR="00BF644B">
          <w:rPr>
            <w:noProof/>
            <w:webHidden/>
          </w:rPr>
          <w:fldChar w:fldCharType="separate"/>
        </w:r>
        <w:r w:rsidR="008F5279">
          <w:rPr>
            <w:noProof/>
            <w:webHidden/>
          </w:rPr>
          <w:t>39</w:t>
        </w:r>
        <w:r w:rsidR="00BF644B">
          <w:rPr>
            <w:noProof/>
            <w:webHidden/>
          </w:rPr>
          <w:fldChar w:fldCharType="end"/>
        </w:r>
      </w:hyperlink>
    </w:p>
    <w:p w14:paraId="2761FCC2" w14:textId="78CCB289" w:rsidR="00BF644B" w:rsidRDefault="007E366D">
      <w:pPr>
        <w:pStyle w:val="afe"/>
        <w:tabs>
          <w:tab w:val="right" w:leader="dot" w:pos="9060"/>
        </w:tabs>
        <w:rPr>
          <w:rFonts w:asciiTheme="minorHAnsi" w:eastAsiaTheme="minorEastAsia" w:hAnsiTheme="minorHAnsi" w:cstheme="minorBidi"/>
          <w:noProof/>
          <w:sz w:val="21"/>
          <w:lang/>
        </w:rPr>
      </w:pPr>
      <w:hyperlink w:anchor="_Toc100254230" w:history="1">
        <w:r w:rsidR="00BF644B" w:rsidRPr="005C1ACF">
          <w:rPr>
            <w:rStyle w:val="ae"/>
            <w:rFonts w:hint="eastAsia"/>
            <w:noProof/>
          </w:rPr>
          <w:t>表</w:t>
        </w:r>
        <w:r w:rsidR="00BF644B" w:rsidRPr="005C1ACF">
          <w:rPr>
            <w:rStyle w:val="ae"/>
            <w:noProof/>
          </w:rPr>
          <w:t xml:space="preserve">7  </w:t>
        </w:r>
        <w:r w:rsidR="00BF644B" w:rsidRPr="005C1ACF">
          <w:rPr>
            <w:rStyle w:val="ae"/>
            <w:rFonts w:hint="eastAsia"/>
            <w:noProof/>
          </w:rPr>
          <w:t>数据集统计信息</w:t>
        </w:r>
        <w:r w:rsidR="00BF644B">
          <w:rPr>
            <w:noProof/>
            <w:webHidden/>
          </w:rPr>
          <w:tab/>
        </w:r>
        <w:r w:rsidR="00BF644B">
          <w:rPr>
            <w:noProof/>
            <w:webHidden/>
          </w:rPr>
          <w:fldChar w:fldCharType="begin"/>
        </w:r>
        <w:r w:rsidR="00BF644B">
          <w:rPr>
            <w:noProof/>
            <w:webHidden/>
          </w:rPr>
          <w:instrText xml:space="preserve"> PAGEREF _Toc100254230 \h </w:instrText>
        </w:r>
        <w:r w:rsidR="00BF644B">
          <w:rPr>
            <w:noProof/>
            <w:webHidden/>
          </w:rPr>
        </w:r>
        <w:r w:rsidR="00BF644B">
          <w:rPr>
            <w:noProof/>
            <w:webHidden/>
          </w:rPr>
          <w:fldChar w:fldCharType="separate"/>
        </w:r>
        <w:r w:rsidR="008F5279">
          <w:rPr>
            <w:noProof/>
            <w:webHidden/>
          </w:rPr>
          <w:t>48</w:t>
        </w:r>
        <w:r w:rsidR="00BF644B">
          <w:rPr>
            <w:noProof/>
            <w:webHidden/>
          </w:rPr>
          <w:fldChar w:fldCharType="end"/>
        </w:r>
      </w:hyperlink>
    </w:p>
    <w:p w14:paraId="752A7311" w14:textId="32D19A24" w:rsidR="00BF644B" w:rsidRDefault="007E366D">
      <w:pPr>
        <w:pStyle w:val="afe"/>
        <w:tabs>
          <w:tab w:val="right" w:leader="dot" w:pos="9060"/>
        </w:tabs>
        <w:rPr>
          <w:rFonts w:asciiTheme="minorHAnsi" w:eastAsiaTheme="minorEastAsia" w:hAnsiTheme="minorHAnsi" w:cstheme="minorBidi"/>
          <w:noProof/>
          <w:sz w:val="21"/>
          <w:lang/>
        </w:rPr>
      </w:pPr>
      <w:hyperlink w:anchor="_Toc100254231" w:history="1">
        <w:r w:rsidR="00BF644B" w:rsidRPr="005C1ACF">
          <w:rPr>
            <w:rStyle w:val="ae"/>
            <w:rFonts w:hint="eastAsia"/>
            <w:noProof/>
          </w:rPr>
          <w:t>表</w:t>
        </w:r>
        <w:r w:rsidR="00BF644B" w:rsidRPr="005C1ACF">
          <w:rPr>
            <w:rStyle w:val="ae"/>
            <w:noProof/>
          </w:rPr>
          <w:t xml:space="preserve">8  </w:t>
        </w:r>
        <w:r w:rsidR="00BF644B" w:rsidRPr="005C1ACF">
          <w:rPr>
            <w:rStyle w:val="ae"/>
            <w:rFonts w:hint="eastAsia"/>
            <w:noProof/>
          </w:rPr>
          <w:t>实验环境配置</w:t>
        </w:r>
        <w:r w:rsidR="00BF644B">
          <w:rPr>
            <w:noProof/>
            <w:webHidden/>
          </w:rPr>
          <w:tab/>
        </w:r>
        <w:r w:rsidR="00BF644B">
          <w:rPr>
            <w:noProof/>
            <w:webHidden/>
          </w:rPr>
          <w:fldChar w:fldCharType="begin"/>
        </w:r>
        <w:r w:rsidR="00BF644B">
          <w:rPr>
            <w:noProof/>
            <w:webHidden/>
          </w:rPr>
          <w:instrText xml:space="preserve"> PAGEREF _Toc100254231 \h </w:instrText>
        </w:r>
        <w:r w:rsidR="00BF644B">
          <w:rPr>
            <w:noProof/>
            <w:webHidden/>
          </w:rPr>
        </w:r>
        <w:r w:rsidR="00BF644B">
          <w:rPr>
            <w:noProof/>
            <w:webHidden/>
          </w:rPr>
          <w:fldChar w:fldCharType="separate"/>
        </w:r>
        <w:r w:rsidR="008F5279">
          <w:rPr>
            <w:noProof/>
            <w:webHidden/>
          </w:rPr>
          <w:t>50</w:t>
        </w:r>
        <w:r w:rsidR="00BF644B">
          <w:rPr>
            <w:noProof/>
            <w:webHidden/>
          </w:rPr>
          <w:fldChar w:fldCharType="end"/>
        </w:r>
      </w:hyperlink>
    </w:p>
    <w:p w14:paraId="788D5626" w14:textId="30542409" w:rsidR="00BF644B" w:rsidRDefault="007E366D">
      <w:pPr>
        <w:pStyle w:val="afe"/>
        <w:tabs>
          <w:tab w:val="right" w:leader="dot" w:pos="9060"/>
        </w:tabs>
        <w:rPr>
          <w:rFonts w:asciiTheme="minorHAnsi" w:eastAsiaTheme="minorEastAsia" w:hAnsiTheme="minorHAnsi" w:cstheme="minorBidi"/>
          <w:noProof/>
          <w:sz w:val="21"/>
          <w:lang/>
        </w:rPr>
      </w:pPr>
      <w:hyperlink w:anchor="_Toc100254232" w:history="1">
        <w:r w:rsidR="00BF644B" w:rsidRPr="005C1ACF">
          <w:rPr>
            <w:rStyle w:val="ae"/>
            <w:rFonts w:hint="eastAsia"/>
            <w:noProof/>
          </w:rPr>
          <w:t>表</w:t>
        </w:r>
        <w:r w:rsidR="00BF644B" w:rsidRPr="005C1ACF">
          <w:rPr>
            <w:rStyle w:val="ae"/>
            <w:noProof/>
          </w:rPr>
          <w:t>9  RAGAT</w:t>
        </w:r>
        <w:r w:rsidR="00BF644B" w:rsidRPr="005C1ACF">
          <w:rPr>
            <w:rStyle w:val="ae"/>
            <w:rFonts w:hint="eastAsia"/>
            <w:noProof/>
          </w:rPr>
          <w:t>超参数设置</w:t>
        </w:r>
        <w:r w:rsidR="00BF644B">
          <w:rPr>
            <w:noProof/>
            <w:webHidden/>
          </w:rPr>
          <w:tab/>
        </w:r>
        <w:r w:rsidR="00BF644B">
          <w:rPr>
            <w:noProof/>
            <w:webHidden/>
          </w:rPr>
          <w:fldChar w:fldCharType="begin"/>
        </w:r>
        <w:r w:rsidR="00BF644B">
          <w:rPr>
            <w:noProof/>
            <w:webHidden/>
          </w:rPr>
          <w:instrText xml:space="preserve"> PAGEREF _Toc100254232 \h </w:instrText>
        </w:r>
        <w:r w:rsidR="00BF644B">
          <w:rPr>
            <w:noProof/>
            <w:webHidden/>
          </w:rPr>
        </w:r>
        <w:r w:rsidR="00BF644B">
          <w:rPr>
            <w:noProof/>
            <w:webHidden/>
          </w:rPr>
          <w:fldChar w:fldCharType="separate"/>
        </w:r>
        <w:r w:rsidR="008F5279">
          <w:rPr>
            <w:noProof/>
            <w:webHidden/>
          </w:rPr>
          <w:t>51</w:t>
        </w:r>
        <w:r w:rsidR="00BF644B">
          <w:rPr>
            <w:noProof/>
            <w:webHidden/>
          </w:rPr>
          <w:fldChar w:fldCharType="end"/>
        </w:r>
      </w:hyperlink>
    </w:p>
    <w:p w14:paraId="612EDD20" w14:textId="781F26F4" w:rsidR="00BF644B" w:rsidRDefault="007E366D">
      <w:pPr>
        <w:pStyle w:val="afe"/>
        <w:tabs>
          <w:tab w:val="right" w:leader="dot" w:pos="9060"/>
        </w:tabs>
        <w:rPr>
          <w:rFonts w:asciiTheme="minorHAnsi" w:eastAsiaTheme="minorEastAsia" w:hAnsiTheme="minorHAnsi" w:cstheme="minorBidi"/>
          <w:noProof/>
          <w:sz w:val="21"/>
          <w:lang/>
        </w:rPr>
      </w:pPr>
      <w:hyperlink w:anchor="_Toc100254233" w:history="1">
        <w:r w:rsidR="00BF644B" w:rsidRPr="005C1ACF">
          <w:rPr>
            <w:rStyle w:val="ae"/>
            <w:rFonts w:hint="eastAsia"/>
            <w:noProof/>
          </w:rPr>
          <w:t>表</w:t>
        </w:r>
        <w:r w:rsidR="00BF644B" w:rsidRPr="005C1ACF">
          <w:rPr>
            <w:rStyle w:val="ae"/>
            <w:noProof/>
          </w:rPr>
          <w:t>10  RAGAT</w:t>
        </w:r>
        <w:r w:rsidR="00BF644B" w:rsidRPr="005C1ACF">
          <w:rPr>
            <w:rStyle w:val="ae"/>
            <w:rFonts w:hint="eastAsia"/>
            <w:noProof/>
          </w:rPr>
          <w:t>整体性能</w:t>
        </w:r>
        <w:r w:rsidR="00BF644B">
          <w:rPr>
            <w:noProof/>
            <w:webHidden/>
          </w:rPr>
          <w:tab/>
        </w:r>
        <w:r w:rsidR="00BF644B">
          <w:rPr>
            <w:noProof/>
            <w:webHidden/>
          </w:rPr>
          <w:fldChar w:fldCharType="begin"/>
        </w:r>
        <w:r w:rsidR="00BF644B">
          <w:rPr>
            <w:noProof/>
            <w:webHidden/>
          </w:rPr>
          <w:instrText xml:space="preserve"> PAGEREF _Toc100254233 \h </w:instrText>
        </w:r>
        <w:r w:rsidR="00BF644B">
          <w:rPr>
            <w:noProof/>
            <w:webHidden/>
          </w:rPr>
        </w:r>
        <w:r w:rsidR="00BF644B">
          <w:rPr>
            <w:noProof/>
            <w:webHidden/>
          </w:rPr>
          <w:fldChar w:fldCharType="separate"/>
        </w:r>
        <w:r w:rsidR="008F5279">
          <w:rPr>
            <w:noProof/>
            <w:webHidden/>
          </w:rPr>
          <w:t>52</w:t>
        </w:r>
        <w:r w:rsidR="00BF644B">
          <w:rPr>
            <w:noProof/>
            <w:webHidden/>
          </w:rPr>
          <w:fldChar w:fldCharType="end"/>
        </w:r>
      </w:hyperlink>
    </w:p>
    <w:p w14:paraId="5DE5EF10" w14:textId="7DD29BAA" w:rsidR="00BF644B" w:rsidRDefault="007E366D">
      <w:pPr>
        <w:pStyle w:val="afe"/>
        <w:tabs>
          <w:tab w:val="right" w:leader="dot" w:pos="9060"/>
        </w:tabs>
        <w:rPr>
          <w:rFonts w:asciiTheme="minorHAnsi" w:eastAsiaTheme="minorEastAsia" w:hAnsiTheme="minorHAnsi" w:cstheme="minorBidi"/>
          <w:noProof/>
          <w:sz w:val="21"/>
          <w:lang/>
        </w:rPr>
      </w:pPr>
      <w:hyperlink w:anchor="_Toc100254234" w:history="1">
        <w:r w:rsidR="00BF644B" w:rsidRPr="005C1ACF">
          <w:rPr>
            <w:rStyle w:val="ae"/>
            <w:rFonts w:hint="eastAsia"/>
            <w:noProof/>
          </w:rPr>
          <w:t>表</w:t>
        </w:r>
        <w:r w:rsidR="00BF644B" w:rsidRPr="005C1ACF">
          <w:rPr>
            <w:rStyle w:val="ae"/>
            <w:noProof/>
          </w:rPr>
          <w:t xml:space="preserve">11  </w:t>
        </w:r>
        <w:r w:rsidR="00BF644B" w:rsidRPr="005C1ACF">
          <w:rPr>
            <w:rStyle w:val="ae"/>
            <w:rFonts w:hint="eastAsia"/>
            <w:noProof/>
          </w:rPr>
          <w:t>关系感知消息构造函数变体的实验结果</w:t>
        </w:r>
        <w:r w:rsidR="00BF644B">
          <w:rPr>
            <w:noProof/>
            <w:webHidden/>
          </w:rPr>
          <w:tab/>
        </w:r>
        <w:r w:rsidR="00BF644B">
          <w:rPr>
            <w:noProof/>
            <w:webHidden/>
          </w:rPr>
          <w:fldChar w:fldCharType="begin"/>
        </w:r>
        <w:r w:rsidR="00BF644B">
          <w:rPr>
            <w:noProof/>
            <w:webHidden/>
          </w:rPr>
          <w:instrText xml:space="preserve"> PAGEREF _Toc100254234 \h </w:instrText>
        </w:r>
        <w:r w:rsidR="00BF644B">
          <w:rPr>
            <w:noProof/>
            <w:webHidden/>
          </w:rPr>
        </w:r>
        <w:r w:rsidR="00BF644B">
          <w:rPr>
            <w:noProof/>
            <w:webHidden/>
          </w:rPr>
          <w:fldChar w:fldCharType="separate"/>
        </w:r>
        <w:r w:rsidR="008F5279">
          <w:rPr>
            <w:noProof/>
            <w:webHidden/>
          </w:rPr>
          <w:t>52</w:t>
        </w:r>
        <w:r w:rsidR="00BF644B">
          <w:rPr>
            <w:noProof/>
            <w:webHidden/>
          </w:rPr>
          <w:fldChar w:fldCharType="end"/>
        </w:r>
      </w:hyperlink>
    </w:p>
    <w:p w14:paraId="59111BDE" w14:textId="16741F27" w:rsidR="00BF644B" w:rsidRDefault="007E366D">
      <w:pPr>
        <w:pStyle w:val="afe"/>
        <w:tabs>
          <w:tab w:val="right" w:leader="dot" w:pos="9060"/>
        </w:tabs>
        <w:rPr>
          <w:rFonts w:asciiTheme="minorHAnsi" w:eastAsiaTheme="minorEastAsia" w:hAnsiTheme="minorHAnsi" w:cstheme="minorBidi"/>
          <w:noProof/>
          <w:sz w:val="21"/>
          <w:lang/>
        </w:rPr>
      </w:pPr>
      <w:hyperlink w:anchor="_Toc100254235" w:history="1">
        <w:r w:rsidR="00BF644B" w:rsidRPr="005C1ACF">
          <w:rPr>
            <w:rStyle w:val="ae"/>
            <w:rFonts w:hint="eastAsia"/>
            <w:noProof/>
          </w:rPr>
          <w:t>表</w:t>
        </w:r>
        <w:r w:rsidR="00BF644B" w:rsidRPr="005C1ACF">
          <w:rPr>
            <w:rStyle w:val="ae"/>
            <w:noProof/>
          </w:rPr>
          <w:t xml:space="preserve">12  </w:t>
        </w:r>
        <w:r w:rsidR="00BF644B" w:rsidRPr="005C1ACF">
          <w:rPr>
            <w:rStyle w:val="ae"/>
            <w:rFonts w:hint="eastAsia"/>
            <w:noProof/>
          </w:rPr>
          <w:t>消融实验结果</w:t>
        </w:r>
        <w:r w:rsidR="00BF644B">
          <w:rPr>
            <w:noProof/>
            <w:webHidden/>
          </w:rPr>
          <w:tab/>
        </w:r>
        <w:r w:rsidR="00BF644B">
          <w:rPr>
            <w:noProof/>
            <w:webHidden/>
          </w:rPr>
          <w:fldChar w:fldCharType="begin"/>
        </w:r>
        <w:r w:rsidR="00BF644B">
          <w:rPr>
            <w:noProof/>
            <w:webHidden/>
          </w:rPr>
          <w:instrText xml:space="preserve"> PAGEREF _Toc100254235 \h </w:instrText>
        </w:r>
        <w:r w:rsidR="00BF644B">
          <w:rPr>
            <w:noProof/>
            <w:webHidden/>
          </w:rPr>
        </w:r>
        <w:r w:rsidR="00BF644B">
          <w:rPr>
            <w:noProof/>
            <w:webHidden/>
          </w:rPr>
          <w:fldChar w:fldCharType="separate"/>
        </w:r>
        <w:r w:rsidR="008F5279">
          <w:rPr>
            <w:noProof/>
            <w:webHidden/>
          </w:rPr>
          <w:t>55</w:t>
        </w:r>
        <w:r w:rsidR="00BF644B">
          <w:rPr>
            <w:noProof/>
            <w:webHidden/>
          </w:rPr>
          <w:fldChar w:fldCharType="end"/>
        </w:r>
      </w:hyperlink>
    </w:p>
    <w:p w14:paraId="0066F270" w14:textId="31B55D88" w:rsidR="00BF644B" w:rsidRDefault="007E366D">
      <w:pPr>
        <w:pStyle w:val="afe"/>
        <w:tabs>
          <w:tab w:val="right" w:leader="dot" w:pos="9060"/>
        </w:tabs>
        <w:rPr>
          <w:rFonts w:asciiTheme="minorHAnsi" w:eastAsiaTheme="minorEastAsia" w:hAnsiTheme="minorHAnsi" w:cstheme="minorBidi"/>
          <w:noProof/>
          <w:sz w:val="21"/>
          <w:lang/>
        </w:rPr>
      </w:pPr>
      <w:hyperlink w:anchor="_Toc100254236" w:history="1">
        <w:r w:rsidR="00BF644B" w:rsidRPr="005C1ACF">
          <w:rPr>
            <w:rStyle w:val="ae"/>
            <w:rFonts w:hint="eastAsia"/>
            <w:noProof/>
          </w:rPr>
          <w:t>表</w:t>
        </w:r>
        <w:r w:rsidR="00BF644B" w:rsidRPr="005C1ACF">
          <w:rPr>
            <w:rStyle w:val="ae"/>
            <w:noProof/>
          </w:rPr>
          <w:t>13  HKGN</w:t>
        </w:r>
        <w:r w:rsidR="00BF644B" w:rsidRPr="005C1ACF">
          <w:rPr>
            <w:rStyle w:val="ae"/>
            <w:rFonts w:hint="eastAsia"/>
            <w:noProof/>
          </w:rPr>
          <w:t>超参设置</w:t>
        </w:r>
        <w:r w:rsidR="00BF644B">
          <w:rPr>
            <w:noProof/>
            <w:webHidden/>
          </w:rPr>
          <w:tab/>
        </w:r>
        <w:r w:rsidR="00BF644B">
          <w:rPr>
            <w:noProof/>
            <w:webHidden/>
          </w:rPr>
          <w:fldChar w:fldCharType="begin"/>
        </w:r>
        <w:r w:rsidR="00BF644B">
          <w:rPr>
            <w:noProof/>
            <w:webHidden/>
          </w:rPr>
          <w:instrText xml:space="preserve"> PAGEREF _Toc100254236 \h </w:instrText>
        </w:r>
        <w:r w:rsidR="00BF644B">
          <w:rPr>
            <w:noProof/>
            <w:webHidden/>
          </w:rPr>
        </w:r>
        <w:r w:rsidR="00BF644B">
          <w:rPr>
            <w:noProof/>
            <w:webHidden/>
          </w:rPr>
          <w:fldChar w:fldCharType="separate"/>
        </w:r>
        <w:r w:rsidR="008F5279">
          <w:rPr>
            <w:noProof/>
            <w:webHidden/>
          </w:rPr>
          <w:t>55</w:t>
        </w:r>
        <w:r w:rsidR="00BF644B">
          <w:rPr>
            <w:noProof/>
            <w:webHidden/>
          </w:rPr>
          <w:fldChar w:fldCharType="end"/>
        </w:r>
      </w:hyperlink>
    </w:p>
    <w:p w14:paraId="086F5D8D" w14:textId="35167544" w:rsidR="00BF644B" w:rsidRDefault="007E366D">
      <w:pPr>
        <w:pStyle w:val="afe"/>
        <w:tabs>
          <w:tab w:val="right" w:leader="dot" w:pos="9060"/>
        </w:tabs>
        <w:rPr>
          <w:rFonts w:asciiTheme="minorHAnsi" w:eastAsiaTheme="minorEastAsia" w:hAnsiTheme="minorHAnsi" w:cstheme="minorBidi"/>
          <w:noProof/>
          <w:sz w:val="21"/>
          <w:lang/>
        </w:rPr>
      </w:pPr>
      <w:hyperlink w:anchor="_Toc100254237" w:history="1">
        <w:r w:rsidR="00BF644B" w:rsidRPr="005C1ACF">
          <w:rPr>
            <w:rStyle w:val="ae"/>
            <w:rFonts w:hint="eastAsia"/>
            <w:noProof/>
          </w:rPr>
          <w:t>表</w:t>
        </w:r>
        <w:r w:rsidR="00BF644B" w:rsidRPr="005C1ACF">
          <w:rPr>
            <w:rStyle w:val="ae"/>
            <w:noProof/>
          </w:rPr>
          <w:t>14  HKGN</w:t>
        </w:r>
        <w:r w:rsidR="00BF644B" w:rsidRPr="005C1ACF">
          <w:rPr>
            <w:rStyle w:val="ae"/>
            <w:rFonts w:hint="eastAsia"/>
            <w:noProof/>
          </w:rPr>
          <w:t>整体性能</w:t>
        </w:r>
        <w:r w:rsidR="00BF644B">
          <w:rPr>
            <w:noProof/>
            <w:webHidden/>
          </w:rPr>
          <w:tab/>
        </w:r>
        <w:r w:rsidR="00BF644B">
          <w:rPr>
            <w:noProof/>
            <w:webHidden/>
          </w:rPr>
          <w:fldChar w:fldCharType="begin"/>
        </w:r>
        <w:r w:rsidR="00BF644B">
          <w:rPr>
            <w:noProof/>
            <w:webHidden/>
          </w:rPr>
          <w:instrText xml:space="preserve"> PAGEREF _Toc100254237 \h </w:instrText>
        </w:r>
        <w:r w:rsidR="00BF644B">
          <w:rPr>
            <w:noProof/>
            <w:webHidden/>
          </w:rPr>
        </w:r>
        <w:r w:rsidR="00BF644B">
          <w:rPr>
            <w:noProof/>
            <w:webHidden/>
          </w:rPr>
          <w:fldChar w:fldCharType="separate"/>
        </w:r>
        <w:r w:rsidR="008F5279">
          <w:rPr>
            <w:noProof/>
            <w:webHidden/>
          </w:rPr>
          <w:t>57</w:t>
        </w:r>
        <w:r w:rsidR="00BF644B">
          <w:rPr>
            <w:noProof/>
            <w:webHidden/>
          </w:rPr>
          <w:fldChar w:fldCharType="end"/>
        </w:r>
      </w:hyperlink>
    </w:p>
    <w:p w14:paraId="336499CE" w14:textId="6B80AADB" w:rsidR="00BF644B" w:rsidRDefault="007E366D">
      <w:pPr>
        <w:pStyle w:val="afe"/>
        <w:tabs>
          <w:tab w:val="right" w:leader="dot" w:pos="9060"/>
        </w:tabs>
        <w:rPr>
          <w:rFonts w:asciiTheme="minorHAnsi" w:eastAsiaTheme="minorEastAsia" w:hAnsiTheme="minorHAnsi" w:cstheme="minorBidi"/>
          <w:noProof/>
          <w:sz w:val="21"/>
          <w:lang/>
        </w:rPr>
      </w:pPr>
      <w:hyperlink w:anchor="_Toc100254238" w:history="1">
        <w:r w:rsidR="00BF644B" w:rsidRPr="005C1ACF">
          <w:rPr>
            <w:rStyle w:val="ae"/>
            <w:rFonts w:hint="eastAsia"/>
            <w:noProof/>
          </w:rPr>
          <w:t>表</w:t>
        </w:r>
        <w:r w:rsidR="00BF644B" w:rsidRPr="005C1ACF">
          <w:rPr>
            <w:rStyle w:val="ae"/>
            <w:noProof/>
          </w:rPr>
          <w:t>15  FB15k-237</w:t>
        </w:r>
        <w:r w:rsidR="00BF644B" w:rsidRPr="005C1ACF">
          <w:rPr>
            <w:rStyle w:val="ae"/>
            <w:rFonts w:hint="eastAsia"/>
            <w:noProof/>
          </w:rPr>
          <w:t>关系分类统计</w:t>
        </w:r>
        <w:r w:rsidR="00BF644B">
          <w:rPr>
            <w:noProof/>
            <w:webHidden/>
          </w:rPr>
          <w:tab/>
        </w:r>
        <w:r w:rsidR="00BF644B">
          <w:rPr>
            <w:noProof/>
            <w:webHidden/>
          </w:rPr>
          <w:fldChar w:fldCharType="begin"/>
        </w:r>
        <w:r w:rsidR="00BF644B">
          <w:rPr>
            <w:noProof/>
            <w:webHidden/>
          </w:rPr>
          <w:instrText xml:space="preserve"> PAGEREF _Toc100254238 \h </w:instrText>
        </w:r>
        <w:r w:rsidR="00BF644B">
          <w:rPr>
            <w:noProof/>
            <w:webHidden/>
          </w:rPr>
        </w:r>
        <w:r w:rsidR="00BF644B">
          <w:rPr>
            <w:noProof/>
            <w:webHidden/>
          </w:rPr>
          <w:fldChar w:fldCharType="separate"/>
        </w:r>
        <w:r w:rsidR="008F5279">
          <w:rPr>
            <w:noProof/>
            <w:webHidden/>
          </w:rPr>
          <w:t>58</w:t>
        </w:r>
        <w:r w:rsidR="00BF644B">
          <w:rPr>
            <w:noProof/>
            <w:webHidden/>
          </w:rPr>
          <w:fldChar w:fldCharType="end"/>
        </w:r>
      </w:hyperlink>
    </w:p>
    <w:p w14:paraId="356D42CD" w14:textId="01B8C479" w:rsidR="00BF644B" w:rsidRDefault="007E366D">
      <w:pPr>
        <w:pStyle w:val="afe"/>
        <w:tabs>
          <w:tab w:val="right" w:leader="dot" w:pos="9060"/>
        </w:tabs>
        <w:rPr>
          <w:rFonts w:asciiTheme="minorHAnsi" w:eastAsiaTheme="minorEastAsia" w:hAnsiTheme="minorHAnsi" w:cstheme="minorBidi"/>
          <w:noProof/>
          <w:sz w:val="21"/>
          <w:lang/>
        </w:rPr>
      </w:pPr>
      <w:hyperlink w:anchor="_Toc100254239" w:history="1">
        <w:r w:rsidR="00BF644B" w:rsidRPr="005C1ACF">
          <w:rPr>
            <w:rStyle w:val="ae"/>
            <w:rFonts w:hint="eastAsia"/>
            <w:noProof/>
          </w:rPr>
          <w:t>表</w:t>
        </w:r>
        <w:r w:rsidR="00BF644B" w:rsidRPr="005C1ACF">
          <w:rPr>
            <w:rStyle w:val="ae"/>
            <w:noProof/>
          </w:rPr>
          <w:t>16  HKGN</w:t>
        </w:r>
        <w:r w:rsidR="00BF644B" w:rsidRPr="005C1ACF">
          <w:rPr>
            <w:rStyle w:val="ae"/>
            <w:rFonts w:hint="eastAsia"/>
            <w:noProof/>
          </w:rPr>
          <w:t>关系分类的实验结果</w:t>
        </w:r>
        <w:r w:rsidR="00BF644B">
          <w:rPr>
            <w:noProof/>
            <w:webHidden/>
          </w:rPr>
          <w:tab/>
        </w:r>
        <w:r w:rsidR="00BF644B">
          <w:rPr>
            <w:noProof/>
            <w:webHidden/>
          </w:rPr>
          <w:fldChar w:fldCharType="begin"/>
        </w:r>
        <w:r w:rsidR="00BF644B">
          <w:rPr>
            <w:noProof/>
            <w:webHidden/>
          </w:rPr>
          <w:instrText xml:space="preserve"> PAGEREF _Toc100254239 \h </w:instrText>
        </w:r>
        <w:r w:rsidR="00BF644B">
          <w:rPr>
            <w:noProof/>
            <w:webHidden/>
          </w:rPr>
        </w:r>
        <w:r w:rsidR="00BF644B">
          <w:rPr>
            <w:noProof/>
            <w:webHidden/>
          </w:rPr>
          <w:fldChar w:fldCharType="separate"/>
        </w:r>
        <w:r w:rsidR="008F5279">
          <w:rPr>
            <w:noProof/>
            <w:webHidden/>
          </w:rPr>
          <w:t>58</w:t>
        </w:r>
        <w:r w:rsidR="00BF644B">
          <w:rPr>
            <w:noProof/>
            <w:webHidden/>
          </w:rPr>
          <w:fldChar w:fldCharType="end"/>
        </w:r>
      </w:hyperlink>
    </w:p>
    <w:p w14:paraId="3BA88E4C" w14:textId="06DD22B4" w:rsidR="00BF644B" w:rsidRDefault="007E366D">
      <w:pPr>
        <w:pStyle w:val="afe"/>
        <w:tabs>
          <w:tab w:val="right" w:leader="dot" w:pos="9060"/>
        </w:tabs>
        <w:rPr>
          <w:rFonts w:asciiTheme="minorHAnsi" w:eastAsiaTheme="minorEastAsia" w:hAnsiTheme="minorHAnsi" w:cstheme="minorBidi"/>
          <w:noProof/>
          <w:sz w:val="21"/>
          <w:lang/>
        </w:rPr>
      </w:pPr>
      <w:hyperlink w:anchor="_Toc100254240" w:history="1">
        <w:r w:rsidR="00BF644B" w:rsidRPr="005C1ACF">
          <w:rPr>
            <w:rStyle w:val="ae"/>
            <w:rFonts w:hint="eastAsia"/>
            <w:noProof/>
          </w:rPr>
          <w:t>表</w:t>
        </w:r>
        <w:r w:rsidR="00BF644B" w:rsidRPr="005C1ACF">
          <w:rPr>
            <w:rStyle w:val="ae"/>
            <w:noProof/>
          </w:rPr>
          <w:t>17  HKGN</w:t>
        </w:r>
        <w:r w:rsidR="00BF644B" w:rsidRPr="005C1ACF">
          <w:rPr>
            <w:rStyle w:val="ae"/>
            <w:rFonts w:hint="eastAsia"/>
            <w:noProof/>
          </w:rPr>
          <w:t>无关系卷积层的实验结果</w:t>
        </w:r>
        <w:r w:rsidR="00BF644B">
          <w:rPr>
            <w:noProof/>
            <w:webHidden/>
          </w:rPr>
          <w:tab/>
        </w:r>
        <w:r w:rsidR="00BF644B">
          <w:rPr>
            <w:noProof/>
            <w:webHidden/>
          </w:rPr>
          <w:fldChar w:fldCharType="begin"/>
        </w:r>
        <w:r w:rsidR="00BF644B">
          <w:rPr>
            <w:noProof/>
            <w:webHidden/>
          </w:rPr>
          <w:instrText xml:space="preserve"> PAGEREF _Toc100254240 \h </w:instrText>
        </w:r>
        <w:r w:rsidR="00BF644B">
          <w:rPr>
            <w:noProof/>
            <w:webHidden/>
          </w:rPr>
        </w:r>
        <w:r w:rsidR="00BF644B">
          <w:rPr>
            <w:noProof/>
            <w:webHidden/>
          </w:rPr>
          <w:fldChar w:fldCharType="separate"/>
        </w:r>
        <w:r w:rsidR="008F5279">
          <w:rPr>
            <w:noProof/>
            <w:webHidden/>
          </w:rPr>
          <w:t>59</w:t>
        </w:r>
        <w:r w:rsidR="00BF644B">
          <w:rPr>
            <w:noProof/>
            <w:webHidden/>
          </w:rPr>
          <w:fldChar w:fldCharType="end"/>
        </w:r>
      </w:hyperlink>
    </w:p>
    <w:p w14:paraId="4C67D745" w14:textId="5DCE1BDB" w:rsidR="00BF644B" w:rsidRDefault="007E366D">
      <w:pPr>
        <w:pStyle w:val="afe"/>
        <w:tabs>
          <w:tab w:val="right" w:leader="dot" w:pos="9060"/>
        </w:tabs>
        <w:rPr>
          <w:rFonts w:asciiTheme="minorHAnsi" w:eastAsiaTheme="minorEastAsia" w:hAnsiTheme="minorHAnsi" w:cstheme="minorBidi"/>
          <w:noProof/>
          <w:sz w:val="21"/>
          <w:lang/>
        </w:rPr>
      </w:pPr>
      <w:hyperlink w:anchor="_Toc100254241" w:history="1">
        <w:r w:rsidR="00BF644B" w:rsidRPr="005C1ACF">
          <w:rPr>
            <w:rStyle w:val="ae"/>
            <w:rFonts w:hint="eastAsia"/>
            <w:noProof/>
          </w:rPr>
          <w:t>表</w:t>
        </w:r>
        <w:r w:rsidR="00BF644B" w:rsidRPr="005C1ACF">
          <w:rPr>
            <w:rStyle w:val="ae"/>
            <w:noProof/>
          </w:rPr>
          <w:t xml:space="preserve">18  </w:t>
        </w:r>
        <w:r w:rsidR="00BF644B" w:rsidRPr="005C1ACF">
          <w:rPr>
            <w:rStyle w:val="ae"/>
            <w:rFonts w:hint="eastAsia"/>
            <w:noProof/>
          </w:rPr>
          <w:t>数据集实体度分布的统计</w:t>
        </w:r>
        <w:r w:rsidR="00BF644B">
          <w:rPr>
            <w:noProof/>
            <w:webHidden/>
          </w:rPr>
          <w:tab/>
        </w:r>
        <w:r w:rsidR="00BF644B">
          <w:rPr>
            <w:noProof/>
            <w:webHidden/>
          </w:rPr>
          <w:fldChar w:fldCharType="begin"/>
        </w:r>
        <w:r w:rsidR="00BF644B">
          <w:rPr>
            <w:noProof/>
            <w:webHidden/>
          </w:rPr>
          <w:instrText xml:space="preserve"> PAGEREF _Toc100254241 \h </w:instrText>
        </w:r>
        <w:r w:rsidR="00BF644B">
          <w:rPr>
            <w:noProof/>
            <w:webHidden/>
          </w:rPr>
        </w:r>
        <w:r w:rsidR="00BF644B">
          <w:rPr>
            <w:noProof/>
            <w:webHidden/>
          </w:rPr>
          <w:fldChar w:fldCharType="separate"/>
        </w:r>
        <w:r w:rsidR="008F5279">
          <w:rPr>
            <w:noProof/>
            <w:webHidden/>
          </w:rPr>
          <w:t>59</w:t>
        </w:r>
        <w:r w:rsidR="00BF644B">
          <w:rPr>
            <w:noProof/>
            <w:webHidden/>
          </w:rPr>
          <w:fldChar w:fldCharType="end"/>
        </w:r>
      </w:hyperlink>
    </w:p>
    <w:p w14:paraId="46BA4DDA" w14:textId="3AF0C909" w:rsidR="00BF644B" w:rsidRDefault="007E366D">
      <w:pPr>
        <w:pStyle w:val="afe"/>
        <w:tabs>
          <w:tab w:val="right" w:leader="dot" w:pos="9060"/>
        </w:tabs>
        <w:rPr>
          <w:rFonts w:asciiTheme="minorHAnsi" w:eastAsiaTheme="minorEastAsia" w:hAnsiTheme="minorHAnsi" w:cstheme="minorBidi"/>
          <w:noProof/>
          <w:sz w:val="21"/>
          <w:lang/>
        </w:rPr>
      </w:pPr>
      <w:hyperlink w:anchor="_Toc100254242" w:history="1">
        <w:r w:rsidR="00BF644B" w:rsidRPr="005C1ACF">
          <w:rPr>
            <w:rStyle w:val="ae"/>
            <w:rFonts w:hint="eastAsia"/>
            <w:noProof/>
          </w:rPr>
          <w:t>表</w:t>
        </w:r>
        <w:r w:rsidR="00BF644B" w:rsidRPr="005C1ACF">
          <w:rPr>
            <w:rStyle w:val="ae"/>
            <w:noProof/>
          </w:rPr>
          <w:t>19  HKGN</w:t>
        </w:r>
        <w:r w:rsidR="00BF644B" w:rsidRPr="005C1ACF">
          <w:rPr>
            <w:rStyle w:val="ae"/>
            <w:rFonts w:hint="eastAsia"/>
            <w:noProof/>
          </w:rPr>
          <w:t>超网络的消融实验结果</w:t>
        </w:r>
        <w:r w:rsidR="00BF644B">
          <w:rPr>
            <w:noProof/>
            <w:webHidden/>
          </w:rPr>
          <w:tab/>
        </w:r>
        <w:r w:rsidR="00BF644B">
          <w:rPr>
            <w:noProof/>
            <w:webHidden/>
          </w:rPr>
          <w:fldChar w:fldCharType="begin"/>
        </w:r>
        <w:r w:rsidR="00BF644B">
          <w:rPr>
            <w:noProof/>
            <w:webHidden/>
          </w:rPr>
          <w:instrText xml:space="preserve"> PAGEREF _Toc100254242 \h </w:instrText>
        </w:r>
        <w:r w:rsidR="00BF644B">
          <w:rPr>
            <w:noProof/>
            <w:webHidden/>
          </w:rPr>
        </w:r>
        <w:r w:rsidR="00BF644B">
          <w:rPr>
            <w:noProof/>
            <w:webHidden/>
          </w:rPr>
          <w:fldChar w:fldCharType="separate"/>
        </w:r>
        <w:r w:rsidR="008F5279">
          <w:rPr>
            <w:noProof/>
            <w:webHidden/>
          </w:rPr>
          <w:t>61</w:t>
        </w:r>
        <w:r w:rsidR="00BF644B">
          <w:rPr>
            <w:noProof/>
            <w:webHidden/>
          </w:rPr>
          <w:fldChar w:fldCharType="end"/>
        </w:r>
      </w:hyperlink>
    </w:p>
    <w:p w14:paraId="764CE124" w14:textId="74499196" w:rsidR="00866F91" w:rsidRPr="006B06E2" w:rsidRDefault="009E149C" w:rsidP="00866F91">
      <w:pPr>
        <w:ind w:firstLineChars="0" w:firstLine="0"/>
        <w:sectPr w:rsidR="00866F91" w:rsidRPr="006B06E2" w:rsidSect="009224D5">
          <w:footerReference w:type="even" r:id="rId15"/>
          <w:footerReference w:type="default" r:id="rId16"/>
          <w:footerReference w:type="first" r:id="rId17"/>
          <w:pgSz w:w="11906" w:h="16838" w:code="9"/>
          <w:pgMar w:top="1418" w:right="1418" w:bottom="1418" w:left="1418" w:header="851" w:footer="851" w:gutter="0"/>
          <w:pgNumType w:fmt="upperRoman" w:start="1"/>
          <w:cols w:space="425"/>
          <w:docGrid w:type="linesAndChars" w:linePitch="326"/>
        </w:sectPr>
      </w:pPr>
      <w:r>
        <w:fldChar w:fldCharType="end"/>
      </w:r>
    </w:p>
    <w:p w14:paraId="54EF3D7F" w14:textId="063ACC7A" w:rsidR="001E2CEF" w:rsidRPr="006B06E2" w:rsidRDefault="00007543" w:rsidP="00E94377">
      <w:pPr>
        <w:pStyle w:val="1"/>
        <w:spacing w:before="163" w:after="163"/>
      </w:pPr>
      <w:bookmarkStart w:id="61" w:name="_Toc100257482"/>
      <w:bookmarkEnd w:id="0"/>
      <w:bookmarkEnd w:id="1"/>
      <w:bookmarkEnd w:id="59"/>
      <w:bookmarkEnd w:id="60"/>
      <w:r>
        <w:rPr>
          <w:rFonts w:hint="eastAsia"/>
        </w:rPr>
        <w:lastRenderedPageBreak/>
        <w:t>第一章</w:t>
      </w:r>
      <w:r>
        <w:rPr>
          <w:rFonts w:hint="eastAsia"/>
        </w:rPr>
        <w:t xml:space="preserve"> </w:t>
      </w:r>
      <w:r>
        <w:rPr>
          <w:rFonts w:hint="eastAsia"/>
        </w:rPr>
        <w:t>绪论</w:t>
      </w:r>
      <w:bookmarkEnd w:id="61"/>
      <w:r w:rsidR="00CF1E48">
        <w:fldChar w:fldCharType="begin"/>
      </w:r>
      <w:r w:rsidR="00CF1E48">
        <w:instrText xml:space="preserve"> </w:instrText>
      </w:r>
      <w:r w:rsidR="00CF1E48">
        <w:rPr>
          <w:rFonts w:hint="eastAsia"/>
        </w:rPr>
        <w:instrText>SEQ chapter \h \* MERGEFORMAT</w:instrText>
      </w:r>
      <w:r w:rsidR="00CF1E48">
        <w:instrText xml:space="preserve"> </w:instrText>
      </w:r>
      <w:r w:rsidR="00CF1E48">
        <w:fldChar w:fldCharType="end"/>
      </w:r>
      <w:r w:rsidR="00CF1E48">
        <w:fldChar w:fldCharType="begin"/>
      </w:r>
      <w:r w:rsidR="00CF1E48">
        <w:instrText xml:space="preserve"> SEQ equation \r \h \* MERGEFORMAT </w:instrText>
      </w:r>
      <w:r w:rsidR="00CF1E48">
        <w:fldChar w:fldCharType="end"/>
      </w:r>
    </w:p>
    <w:p w14:paraId="72613F18" w14:textId="053C8115" w:rsidR="00D62987" w:rsidRDefault="0043665A" w:rsidP="00EF1CC2">
      <w:pPr>
        <w:pStyle w:val="2"/>
        <w:spacing w:before="163" w:after="163"/>
      </w:pPr>
      <w:bookmarkStart w:id="62" w:name="_Toc100257483"/>
      <w:r>
        <w:rPr>
          <w:rFonts w:hint="eastAsia"/>
        </w:rPr>
        <w:t>1</w:t>
      </w:r>
      <w:r>
        <w:t xml:space="preserve">.1 </w:t>
      </w:r>
      <w:r w:rsidR="00C179B1">
        <w:rPr>
          <w:rFonts w:hint="eastAsia"/>
        </w:rPr>
        <w:t>研究</w:t>
      </w:r>
      <w:r w:rsidR="00715EF4">
        <w:rPr>
          <w:rFonts w:hint="eastAsia"/>
        </w:rPr>
        <w:t>背景</w:t>
      </w:r>
      <w:r w:rsidR="00C179B1">
        <w:rPr>
          <w:rFonts w:hint="eastAsia"/>
        </w:rPr>
        <w:t>与意义</w:t>
      </w:r>
      <w:bookmarkEnd w:id="62"/>
    </w:p>
    <w:p w14:paraId="24BD7D5F" w14:textId="583A9C23" w:rsidR="00221114" w:rsidRPr="00BF7FC7" w:rsidRDefault="00221114" w:rsidP="004A17D1">
      <w:pPr>
        <w:pStyle w:val="mainbody"/>
        <w:ind w:firstLine="480"/>
      </w:pPr>
      <w:r w:rsidRPr="000F1FC8">
        <w:rPr>
          <w:rFonts w:hint="eastAsia"/>
        </w:rPr>
        <w:t>本</w:t>
      </w:r>
      <w:r w:rsidR="00C1623B">
        <w:rPr>
          <w:rFonts w:hint="eastAsia"/>
        </w:rPr>
        <w:t>文</w:t>
      </w:r>
      <w:r w:rsidRPr="000F1FC8">
        <w:rPr>
          <w:rFonts w:hint="eastAsia"/>
        </w:rPr>
        <w:t>来源于国家重点研发项目“科技大数据理论与技术研究”，该项目</w:t>
      </w:r>
      <w:r w:rsidR="00F45948">
        <w:rPr>
          <w:rFonts w:hint="eastAsia"/>
        </w:rPr>
        <w:t>旨</w:t>
      </w:r>
      <w:r w:rsidRPr="000F1FC8">
        <w:rPr>
          <w:rFonts w:hint="eastAsia"/>
        </w:rPr>
        <w:t>在对科技大数据的理论和技术进行研究。实验室参与的课题是面向服务的知识服务构件开发，课题目标是研究数据的统一语义表示，分析与挖掘资源间的知识语义关联关系，研究针对</w:t>
      </w:r>
      <w:r w:rsidRPr="00BF7FC7">
        <w:rPr>
          <w:rFonts w:ascii="宋体" w:hAnsi="宋体" w:cs="宋体" w:hint="eastAsia"/>
        </w:rPr>
        <w:t>数据的聚类、搜索、推荐等</w:t>
      </w:r>
      <w:r w:rsidR="00EC327A">
        <w:rPr>
          <w:rFonts w:ascii="宋体" w:hAnsi="宋体" w:cs="宋体" w:hint="eastAsia"/>
        </w:rPr>
        <w:t>应用</w:t>
      </w:r>
      <w:r w:rsidRPr="00BF7FC7">
        <w:rPr>
          <w:rFonts w:ascii="宋体" w:hAnsi="宋体" w:cs="宋体" w:hint="eastAsia"/>
        </w:rPr>
        <w:t>算法，并且在研究的基础上，实现分布式结构的知识服务构件的开发。本文所研究的基于图</w:t>
      </w:r>
      <w:r w:rsidR="00AF786B">
        <w:rPr>
          <w:rFonts w:ascii="宋体" w:hAnsi="宋体" w:cs="宋体" w:hint="eastAsia"/>
        </w:rPr>
        <w:t>神经</w:t>
      </w:r>
      <w:r w:rsidRPr="00BF7FC7">
        <w:rPr>
          <w:rFonts w:ascii="宋体" w:hAnsi="宋体" w:cs="宋体" w:hint="eastAsia"/>
        </w:rPr>
        <w:t>网络的知识图谱学习算法研究，目的在于研究数据的语义表示，为上层科技服务构件的开发提供支撑。</w:t>
      </w:r>
    </w:p>
    <w:p w14:paraId="147F78FC" w14:textId="32F0D1FC" w:rsidR="00221114" w:rsidRDefault="00221114" w:rsidP="004A17D1">
      <w:pPr>
        <w:pStyle w:val="mainbody"/>
        <w:ind w:firstLine="480"/>
      </w:pPr>
      <w:r w:rsidRPr="00BF7FC7">
        <w:rPr>
          <w:rFonts w:ascii="宋体" w:hAnsi="宋体" w:cs="宋体" w:hint="eastAsia"/>
        </w:rPr>
        <w:t>在开发</w:t>
      </w:r>
      <w:r w:rsidR="00134861">
        <w:rPr>
          <w:rFonts w:ascii="宋体" w:hAnsi="宋体" w:cs="宋体" w:hint="eastAsia"/>
        </w:rPr>
        <w:t>应用</w:t>
      </w:r>
      <w:r w:rsidRPr="00BF7FC7">
        <w:rPr>
          <w:rFonts w:ascii="宋体" w:hAnsi="宋体" w:cs="宋体" w:hint="eastAsia"/>
        </w:rPr>
        <w:t>算法时存在两个问题，首先原始的科技大数据形式无法被各类服务算法直接利用。学者、论文、专利等科技资源都是以图的形式存储，来自不同来源的数据共同组成了描述现实的知识图谱（</w:t>
      </w:r>
      <w:r w:rsidRPr="00BF7FC7">
        <w:t>Knowledge Graph</w:t>
      </w:r>
      <w:r w:rsidRPr="00BF7FC7">
        <w:rPr>
          <w:rFonts w:ascii="宋体" w:hAnsi="宋体" w:cs="宋体" w:hint="eastAsia"/>
        </w:rPr>
        <w:t>）。原始形式的知识图谱是文本形式的三元组，无法被各类应用算法例如推荐系统、智能问答系统等</w:t>
      </w:r>
      <w:r>
        <w:rPr>
          <w:rFonts w:hint="eastAsia"/>
        </w:rPr>
        <w:t>直接利用。因此，在知识图谱的原始形式与基于知识图谱的应用算法需要的数据形式之间存在</w:t>
      </w:r>
      <w:r w:rsidR="004D118B">
        <w:rPr>
          <w:rFonts w:hint="eastAsia"/>
        </w:rPr>
        <w:t>差异</w:t>
      </w:r>
      <w:r>
        <w:rPr>
          <w:rFonts w:hint="eastAsia"/>
        </w:rPr>
        <w:t>。</w:t>
      </w:r>
    </w:p>
    <w:p w14:paraId="79511C5B" w14:textId="1531AFF2" w:rsidR="00221114" w:rsidRDefault="00221114" w:rsidP="004A17D1">
      <w:pPr>
        <w:pStyle w:val="mainbody"/>
        <w:ind w:firstLine="480"/>
      </w:pPr>
      <w:r>
        <w:rPr>
          <w:rFonts w:hint="eastAsia"/>
        </w:rPr>
        <w:t>其次，在知识图谱中存在丰富的语义信息，比如描述知识图谱的文本信息、知识图谱的结构信息以及实体关系的链接信息等，如何充分挖掘知识图谱中丰富的语义信息从而能够更好的支持应用算法的开发也是一个需要解决的问题。</w:t>
      </w:r>
    </w:p>
    <w:p w14:paraId="37B9D3D5" w14:textId="13630F59" w:rsidR="00221114" w:rsidRDefault="00221114" w:rsidP="004A17D1">
      <w:pPr>
        <w:pStyle w:val="mainbody"/>
        <w:ind w:firstLine="480"/>
      </w:pPr>
      <w:r>
        <w:rPr>
          <w:rFonts w:hint="eastAsia"/>
        </w:rPr>
        <w:t>知识图谱表示学习（</w:t>
      </w:r>
      <w:r>
        <w:rPr>
          <w:rFonts w:hint="eastAsia"/>
        </w:rPr>
        <w:t>Knowledge</w:t>
      </w:r>
      <w:r>
        <w:t xml:space="preserve"> Graph R</w:t>
      </w:r>
      <w:r w:rsidRPr="00F41F54">
        <w:t xml:space="preserve">epresentation </w:t>
      </w:r>
      <w:r>
        <w:t>Learning</w:t>
      </w:r>
      <w:r>
        <w:rPr>
          <w:rFonts w:hint="eastAsia"/>
        </w:rPr>
        <w:t>）是解决上面两个问题最直接的手段</w:t>
      </w:r>
      <w:r w:rsidR="00E62AC6">
        <w:fldChar w:fldCharType="begin"/>
      </w:r>
      <w:r w:rsidR="00DF30F1">
        <w:instrText xml:space="preserve"> ADDIN ZOTERO_ITEM CSL_CITATION {"citationID":"a23r4sbuupb","properties":{"formattedCitation":"\\super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E62AC6">
        <w:fldChar w:fldCharType="separate"/>
      </w:r>
      <w:r w:rsidR="00DF30F1" w:rsidRPr="00D174F5">
        <w:rPr>
          <w:vertAlign w:val="superscript"/>
        </w:rPr>
        <w:t>[1]</w:t>
      </w:r>
      <w:r w:rsidR="00E62AC6">
        <w:fldChar w:fldCharType="end"/>
      </w:r>
      <w:r>
        <w:rPr>
          <w:rFonts w:hint="eastAsia"/>
        </w:rPr>
        <w:t>。知识图谱表示学习方法的核心思想是将知识图谱中的所有实体与关系表示为连续的低维空间中的嵌入（</w:t>
      </w:r>
      <w:r>
        <w:t>E</w:t>
      </w:r>
      <w:r>
        <w:rPr>
          <w:rFonts w:hint="eastAsia"/>
        </w:rPr>
        <w:t>mbedding</w:t>
      </w:r>
      <w:r>
        <w:rPr>
          <w:rFonts w:hint="eastAsia"/>
        </w:rPr>
        <w:t>），学习到的嵌入</w:t>
      </w:r>
      <w:r w:rsidR="00435EF7">
        <w:rPr>
          <w:rFonts w:hint="eastAsia"/>
        </w:rPr>
        <w:t>可以</w:t>
      </w:r>
      <w:r>
        <w:rPr>
          <w:rFonts w:hint="eastAsia"/>
        </w:rPr>
        <w:t>很容易的</w:t>
      </w:r>
      <w:r w:rsidR="00821D20">
        <w:rPr>
          <w:rFonts w:hint="eastAsia"/>
        </w:rPr>
        <w:t>被其它的</w:t>
      </w:r>
      <w:r>
        <w:rPr>
          <w:rFonts w:hint="eastAsia"/>
        </w:rPr>
        <w:t>机器学习、深度学习等方法</w:t>
      </w:r>
      <w:r w:rsidR="00821D20">
        <w:rPr>
          <w:rFonts w:hint="eastAsia"/>
        </w:rPr>
        <w:t>所利用</w:t>
      </w:r>
      <w:r>
        <w:rPr>
          <w:rFonts w:hint="eastAsia"/>
        </w:rPr>
        <w:t>。比如知识图谱补全（</w:t>
      </w:r>
      <w:r>
        <w:rPr>
          <w:rFonts w:hint="eastAsia"/>
        </w:rPr>
        <w:t>Knowledge</w:t>
      </w:r>
      <w:r>
        <w:t xml:space="preserve"> G</w:t>
      </w:r>
      <w:r>
        <w:rPr>
          <w:rFonts w:hint="eastAsia"/>
        </w:rPr>
        <w:t>raph</w:t>
      </w:r>
      <w:r>
        <w:t xml:space="preserve"> C</w:t>
      </w:r>
      <w:r>
        <w:rPr>
          <w:rFonts w:hint="eastAsia"/>
        </w:rPr>
        <w:t>ompletion</w:t>
      </w:r>
      <w:r>
        <w:rPr>
          <w:rFonts w:hint="eastAsia"/>
        </w:rPr>
        <w:t>）</w:t>
      </w:r>
      <w:r w:rsidR="007A30C6">
        <w:fldChar w:fldCharType="begin"/>
      </w:r>
      <w:r w:rsidR="00D174F5">
        <w:instrText xml:space="preserve"> ADDIN ZOTERO_ITEM CSL_CITATION {"citationID":"a243qf7m031","properties":{"formattedCitation":"\\super [2]\\nosupersub{}","plainCitation":"[2]","noteIndex":0},"citationItems":[{"id":783,"uris":["http://zotero.org/users/5779008/items/TP22B5Y7"],"itemData":{"id":783,"type":"article-journal","abstract":"Knowledge graph (KG) embedding is to embed components of a KG including entities and relations into continuous vector spaces, so as to simplify the manipulation while preserving the inherent structure of the KG. It can benefit a variety of downstream tasks such as KG completion and relation extraction, and hence has quickly gained massive attention. In this article, we provide a systematic review of existing techniques, including not only the state-of-the-arts but also those with latest trends. Particularly, we make the review based on the type of information used in the embedding task. Techniques that conduct embedding using only facts observed in the KG are first introduced. We describe the overall framework, specific model design, typical training procedures, as well as pros and cons of such techniques. After that, we discuss techniques that further incorporate additional information besides facts. We focus specifically on the use of entity types, relation paths, textual descriptions, and logical rules. Finally, we briefly introduce how KG embedding can be applied to and benefit a wide variety of downstream tasks such as KG completion, relation extraction, question answering, and so forth.","archive_location":"IEEE Trans.","container-title":"IEEE Transactions on Knowledge and Data Engineering","DOI":"10.1109/TKDE.2017.2754499","ISSN":"2326-3865","issue":"12","note":"503","page":"2724–2743","title":"Knowledge Graph Embedding: A Survey of Approaches and Applications","volume":"29","author":[{"family":"Wang","given":"Quan"},{"family":"Mao","given":"Zhendong"},{"family":"Wang","given":"Bin"},{"family":"Guo","given":"Li"}],"issued":{"date-parts":[["2017"]]},"citation-key":"wangKnowledgeGraphEmbedding2017"}}],"schema":"https://github.com/citation-style-language/schema/raw/master/csl-citation.json"} </w:instrText>
      </w:r>
      <w:r w:rsidR="007A30C6">
        <w:fldChar w:fldCharType="separate"/>
      </w:r>
      <w:r w:rsidR="00DF30F1" w:rsidRPr="00F068E8">
        <w:rPr>
          <w:vertAlign w:val="superscript"/>
        </w:rPr>
        <w:t>[2]</w:t>
      </w:r>
      <w:r w:rsidR="007A30C6">
        <w:fldChar w:fldCharType="end"/>
      </w:r>
      <w:r w:rsidR="00E62AC6">
        <w:rPr>
          <w:rFonts w:hint="eastAsia"/>
        </w:rPr>
        <w:t>、</w:t>
      </w:r>
      <w:r w:rsidR="007A30C6">
        <w:rPr>
          <w:rFonts w:hint="eastAsia"/>
        </w:rPr>
        <w:t>节点</w:t>
      </w:r>
      <w:r>
        <w:rPr>
          <w:rFonts w:hint="eastAsia"/>
        </w:rPr>
        <w:t>分类（</w:t>
      </w:r>
      <w:r w:rsidR="007A30C6">
        <w:rPr>
          <w:rFonts w:hint="eastAsia"/>
        </w:rPr>
        <w:t>Node</w:t>
      </w:r>
      <w:r w:rsidR="007A30C6">
        <w:t xml:space="preserve"> </w:t>
      </w:r>
      <w:r>
        <w:t>C</w:t>
      </w:r>
      <w:r>
        <w:rPr>
          <w:rFonts w:hint="eastAsia"/>
        </w:rPr>
        <w:t>lassification</w:t>
      </w:r>
      <w:r>
        <w:rPr>
          <w:rFonts w:hint="eastAsia"/>
        </w:rPr>
        <w:t>）</w:t>
      </w:r>
      <w:r w:rsidR="00677452">
        <w:fldChar w:fldCharType="begin"/>
      </w:r>
      <w:r w:rsidR="00DF30F1">
        <w:instrText xml:space="preserve"> ADDIN ZOTERO_ITEM CSL_CITATION {"citationID":"a1m7v54fo69","properties":{"formattedCitation":"\\super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677452">
        <w:fldChar w:fldCharType="separate"/>
      </w:r>
      <w:r w:rsidR="00DF30F1" w:rsidRPr="00F068E8">
        <w:rPr>
          <w:vertAlign w:val="superscript"/>
        </w:rPr>
        <w:t>[3]</w:t>
      </w:r>
      <w:r w:rsidR="00677452">
        <w:fldChar w:fldCharType="end"/>
      </w:r>
      <w:r w:rsidR="00E62AC6">
        <w:rPr>
          <w:rFonts w:hint="eastAsia"/>
        </w:rPr>
        <w:t>、</w:t>
      </w:r>
      <w:r>
        <w:rPr>
          <w:rFonts w:hint="eastAsia"/>
        </w:rPr>
        <w:t>推荐系统（</w:t>
      </w:r>
      <w:r>
        <w:t>R</w:t>
      </w:r>
      <w:r>
        <w:rPr>
          <w:rFonts w:hint="eastAsia"/>
        </w:rPr>
        <w:t>ecommend</w:t>
      </w:r>
      <w:r>
        <w:t>er S</w:t>
      </w:r>
      <w:r>
        <w:rPr>
          <w:rFonts w:hint="eastAsia"/>
        </w:rPr>
        <w:t>ystem</w:t>
      </w:r>
      <w:r>
        <w:rPr>
          <w:rFonts w:hint="eastAsia"/>
        </w:rPr>
        <w:t>）</w:t>
      </w:r>
      <w:r w:rsidR="00677452">
        <w:fldChar w:fldCharType="begin"/>
      </w:r>
      <w:r w:rsidR="00DF30F1">
        <w:instrText xml:space="preserve"> ADDIN ZOTERO_ITEM CSL_CITATION {"citationID":"a26c5pnkjkn","properties":{"formattedCitation":"\\super [4]\\nosupersub{}","plainCitation":"[4]","noteIndex":0},"citationItems":[{"id":217,"uris":["http://zotero.org/users/5779008/items/7AMCTLWI"],"itemData":{"id":217,"type":"paper-conference","abstract":"To address the sparsity and cold start problem of collaborative filtering, researchers usually make use of side information, such as social networks or item attributes, to improve recommendation performance. This paper considers the knowledge graph as the source of side information. To address the limitations of existing embeddingbased and path-based methods for knowledge-graph-aware recommendation, we propose RippleNet, an end-to-end framework that naturally incorporates the knowledge graph into recommender systems. Similar to actual ripples propagating on the water, RippleNet stimulates the propagation of user preferences over the set of knowledge entities by automatically and iteratively extending a user’s potential interests along links in the knowledge graph. The multiple \"ripples\" activated by a user’s historically clicked items are thus superposed to form the preference distribution of the user with respect to a candidate item, which could be used for predicting the final clicking probability. Through extensive experiments on real-world datasets, we demonstrate that RippleNet achieves substantial gains in a variety of scenarios, including movie, book and news recommendation, over several state-of-the-art baselines.","archive":"RippleNet","archive_location":"CIKM 2018","container-title":"Proceedings of the 27th ACM International Conference on Information and Knowledge Management","DOI":"10.1145/3269206.3271739","language":"en","note":"176 citations (Semantic Scholar/arXiv) [2021-04-19]\n176 citations (Semantic Scholar/DOI) [2021-04-19]\n101 citations (Crossref) [2021-04-19]\n52","page":"417-426","source":"arXiv.org","title":"RippleNet: Propagating User Preferences on the Knowledge Graph for Recommender Systems","title-short":"RippleNet","URL":"http://arxiv.org/abs/1803.03467","author":[{"family":"Wang","given":"Hongwei"},{"family":"Zhang","given":"Fuzheng"},{"family":"Wang","given":"Jialin"},{"family":"Zhao","given":"Miao"},{"family":"Li","given":"Wenjie"},{"family":"Xie","given":"Xing"},{"family":"Guo","given":"Minyi"}],"accessed":{"date-parts":[["2020",1,19]]},"issued":{"date-parts":[["2018",10]]},"citation-key":"wangRippleNetPropagatingUser2018"}}],"schema":"https://github.com/citation-style-language/schema/raw/master/csl-citation.json"} </w:instrText>
      </w:r>
      <w:r w:rsidR="00677452">
        <w:fldChar w:fldCharType="separate"/>
      </w:r>
      <w:r w:rsidR="00DF30F1" w:rsidRPr="00F068E8">
        <w:rPr>
          <w:vertAlign w:val="superscript"/>
        </w:rPr>
        <w:t>[4]</w:t>
      </w:r>
      <w:r w:rsidR="00677452">
        <w:fldChar w:fldCharType="end"/>
      </w:r>
      <w:r>
        <w:rPr>
          <w:rFonts w:hint="eastAsia"/>
        </w:rPr>
        <w:t>等。</w:t>
      </w:r>
    </w:p>
    <w:p w14:paraId="6F00671F" w14:textId="77778FA1" w:rsidR="00221114" w:rsidRDefault="00221114" w:rsidP="004A17D1">
      <w:pPr>
        <w:pStyle w:val="mainbody"/>
        <w:ind w:firstLine="480"/>
      </w:pPr>
      <w:r>
        <w:rPr>
          <w:rFonts w:hint="eastAsia"/>
        </w:rPr>
        <w:t>目前的知识表示学习方法大多是首先以某种形式，将实体和关系表示为某个连续向量空间下的嵌入，然后</w:t>
      </w:r>
      <w:r w:rsidR="00D737D2">
        <w:rPr>
          <w:rFonts w:hint="eastAsia"/>
        </w:rPr>
        <w:t>通过定义</w:t>
      </w:r>
      <w:r>
        <w:rPr>
          <w:rFonts w:hint="eastAsia"/>
        </w:rPr>
        <w:t>某个得分函数（</w:t>
      </w:r>
      <w:r>
        <w:t>S</w:t>
      </w:r>
      <w:r>
        <w:rPr>
          <w:rFonts w:hint="eastAsia"/>
        </w:rPr>
        <w:t>coring</w:t>
      </w:r>
      <w:r>
        <w:t xml:space="preserve"> F</w:t>
      </w:r>
      <w:r>
        <w:rPr>
          <w:rFonts w:hint="eastAsia"/>
        </w:rPr>
        <w:t>unction</w:t>
      </w:r>
      <w:r>
        <w:rPr>
          <w:rFonts w:hint="eastAsia"/>
        </w:rPr>
        <w:t>）预测知识图谱中事实存在的概率。通过概率得分和实际存在的事实进行对比，最大化对于已有事实存在的预测概率来更新实体和关系的嵌入表示。除了单纯的利用知识图谱中的事实，为了获取更丰富的信息，也有很多的研究</w:t>
      </w:r>
      <w:r w:rsidR="00D536F2">
        <w:rPr>
          <w:rFonts w:hint="eastAsia"/>
        </w:rPr>
        <w:t>者</w:t>
      </w:r>
      <w:r w:rsidR="008B2DFD">
        <w:rPr>
          <w:rFonts w:hint="eastAsia"/>
        </w:rPr>
        <w:t>关注</w:t>
      </w:r>
      <w:r w:rsidR="00D536F2">
        <w:rPr>
          <w:rFonts w:hint="eastAsia"/>
        </w:rPr>
        <w:t>如何</w:t>
      </w:r>
      <w:r>
        <w:rPr>
          <w:rFonts w:hint="eastAsia"/>
        </w:rPr>
        <w:t>利用</w:t>
      </w:r>
      <w:r w:rsidR="00503414">
        <w:rPr>
          <w:rFonts w:hint="eastAsia"/>
        </w:rPr>
        <w:t>来自</w:t>
      </w:r>
      <w:r>
        <w:rPr>
          <w:rFonts w:hint="eastAsia"/>
        </w:rPr>
        <w:t>其它</w:t>
      </w:r>
      <w:r w:rsidR="001B58D9">
        <w:rPr>
          <w:rFonts w:hint="eastAsia"/>
        </w:rPr>
        <w:t>源</w:t>
      </w:r>
      <w:r>
        <w:rPr>
          <w:rFonts w:hint="eastAsia"/>
        </w:rPr>
        <w:t>的信息，比如文本描述，关系</w:t>
      </w:r>
      <w:r>
        <w:rPr>
          <w:rFonts w:hint="eastAsia"/>
        </w:rPr>
        <w:lastRenderedPageBreak/>
        <w:t>路径，逻辑规则等。本文讨论的所有知识表示学习方法都是只使用知识图谱中本身包含的事实的模型。</w:t>
      </w:r>
    </w:p>
    <w:p w14:paraId="776704F7" w14:textId="17C544EF" w:rsidR="00E12294" w:rsidRDefault="00221114" w:rsidP="004A17D1">
      <w:pPr>
        <w:ind w:firstLine="480"/>
      </w:pPr>
      <w:r>
        <w:rPr>
          <w:rFonts w:hint="eastAsia"/>
        </w:rPr>
        <w:t>基于图</w:t>
      </w:r>
      <w:r w:rsidR="002B4678">
        <w:rPr>
          <w:rFonts w:hint="eastAsia"/>
        </w:rPr>
        <w:t>神经</w:t>
      </w:r>
      <w:r>
        <w:rPr>
          <w:rFonts w:hint="eastAsia"/>
        </w:rPr>
        <w:t>网络（</w:t>
      </w:r>
      <w:r>
        <w:rPr>
          <w:rFonts w:hint="eastAsia"/>
        </w:rPr>
        <w:t>Graph</w:t>
      </w:r>
      <w:r>
        <w:t xml:space="preserve"> N</w:t>
      </w:r>
      <w:r>
        <w:rPr>
          <w:rFonts w:hint="eastAsia"/>
        </w:rPr>
        <w:t>eural</w:t>
      </w:r>
      <w:r>
        <w:t xml:space="preserve"> N</w:t>
      </w:r>
      <w:r>
        <w:rPr>
          <w:rFonts w:hint="eastAsia"/>
        </w:rPr>
        <w:t>etwork</w:t>
      </w:r>
      <w:r>
        <w:rPr>
          <w:rFonts w:hint="eastAsia"/>
        </w:rPr>
        <w:t>）的知识图谱表示学习算法能够充分挖掘知识图谱中的图结构信息，属于该领域最新的研究方向。但是，目前的基于图</w:t>
      </w:r>
      <w:r w:rsidR="00C86F48">
        <w:rPr>
          <w:rFonts w:hint="eastAsia"/>
        </w:rPr>
        <w:t>神经</w:t>
      </w:r>
      <w:r>
        <w:rPr>
          <w:rFonts w:hint="eastAsia"/>
        </w:rPr>
        <w:t>网络的知识表示学习算法在消息构造过程中，很多最新的方法对知识图谱中关系（</w:t>
      </w:r>
      <w:r>
        <w:rPr>
          <w:rFonts w:hint="eastAsia"/>
        </w:rPr>
        <w:t>Relation</w:t>
      </w:r>
      <w:r>
        <w:rPr>
          <w:rFonts w:hint="eastAsia"/>
        </w:rPr>
        <w:t>）的</w:t>
      </w:r>
      <w:r w:rsidR="00677452">
        <w:rPr>
          <w:rFonts w:hint="eastAsia"/>
        </w:rPr>
        <w:t>语义信息</w:t>
      </w:r>
      <w:r>
        <w:rPr>
          <w:rFonts w:hint="eastAsia"/>
        </w:rPr>
        <w:t>建模能力不足；但在另一方面，</w:t>
      </w:r>
      <w:r w:rsidR="002778D9">
        <w:rPr>
          <w:rFonts w:hint="eastAsia"/>
        </w:rPr>
        <w:t>如果</w:t>
      </w:r>
      <w:r>
        <w:rPr>
          <w:rFonts w:hint="eastAsia"/>
        </w:rPr>
        <w:t>单纯的扩大模型建模粒度，又会引入过多的参数，增加模型复杂度，提高模型训练成本。针对上述问题，本文首先尝试使用一种统一的基于图注意力机制的框架，综合了目前出现的建模知识图谱实体与关系的消息构造方法，然后引入关系特定参数，尝试探究单纯的增加关系参数能否为模型效果带来提升。之后，为了解决模型</w:t>
      </w:r>
      <w:r w:rsidR="007A7902">
        <w:rPr>
          <w:rFonts w:hint="eastAsia"/>
        </w:rPr>
        <w:t>关系</w:t>
      </w:r>
      <w:r>
        <w:rPr>
          <w:rFonts w:hint="eastAsia"/>
        </w:rPr>
        <w:t>参数可能随着关系数量增加而急剧增多的问题，本文提出了另一种新的异质知识图谱图神经网络模型，在引入超网络控制模型参数量的基础上，通过新增关系卷积层而进一步提升了模型对于关系语义的捕获能力。本文研究的知识图谱表示学习算法提供了一种学习知识图谱统一表示的途径，能够将原始的知识图谱形式转换为便于被各类上层应用算法所利用的表示形式，从而为科技大数据服务构件的开发提供了理论支撑</w:t>
      </w:r>
      <w:r w:rsidR="006366C1">
        <w:rPr>
          <w:rFonts w:hint="eastAsia"/>
        </w:rPr>
        <w:t>。</w:t>
      </w:r>
    </w:p>
    <w:p w14:paraId="178884D6" w14:textId="292FE17A" w:rsidR="00C8543E" w:rsidRDefault="00843E94" w:rsidP="00A34891">
      <w:pPr>
        <w:pStyle w:val="2"/>
        <w:spacing w:before="163" w:after="163"/>
      </w:pPr>
      <w:bookmarkStart w:id="63" w:name="_Toc100257484"/>
      <w:r>
        <w:rPr>
          <w:rFonts w:hint="eastAsia"/>
        </w:rPr>
        <w:t>1</w:t>
      </w:r>
      <w:r>
        <w:t xml:space="preserve">.2 </w:t>
      </w:r>
      <w:r w:rsidR="00AA026A">
        <w:rPr>
          <w:rFonts w:hint="eastAsia"/>
        </w:rPr>
        <w:t>国内外</w:t>
      </w:r>
      <w:r w:rsidR="00AA026A" w:rsidRPr="000C4ED3">
        <w:rPr>
          <w:rFonts w:hint="eastAsia"/>
        </w:rPr>
        <w:t>研究</w:t>
      </w:r>
      <w:r w:rsidR="00AA026A">
        <w:rPr>
          <w:rFonts w:hint="eastAsia"/>
        </w:rPr>
        <w:t>现状</w:t>
      </w:r>
      <w:bookmarkEnd w:id="63"/>
    </w:p>
    <w:p w14:paraId="2CE9BE91" w14:textId="706FD9A6" w:rsidR="00C26FD1" w:rsidRPr="00C26FD1" w:rsidRDefault="00775219" w:rsidP="000C4ED3">
      <w:pPr>
        <w:pStyle w:val="3"/>
        <w:spacing w:before="163" w:after="163"/>
      </w:pPr>
      <w:bookmarkStart w:id="64" w:name="_Toc100257485"/>
      <w:r>
        <w:rPr>
          <w:rFonts w:hint="eastAsia"/>
        </w:rPr>
        <w:t>1</w:t>
      </w:r>
      <w:r>
        <w:t xml:space="preserve">.2.1 </w:t>
      </w:r>
      <w:r w:rsidR="009452C6">
        <w:rPr>
          <w:rFonts w:hint="eastAsia"/>
        </w:rPr>
        <w:t>相关研究发展现状</w:t>
      </w:r>
      <w:bookmarkEnd w:id="64"/>
    </w:p>
    <w:p w14:paraId="2020A330" w14:textId="66EDA0D9" w:rsidR="00F85325" w:rsidRDefault="00F85325" w:rsidP="00CE777B">
      <w:pPr>
        <w:pStyle w:val="mainbody"/>
        <w:ind w:firstLine="480"/>
      </w:pPr>
      <w:r>
        <w:rPr>
          <w:rFonts w:hint="eastAsia"/>
        </w:rPr>
        <w:t>虽然知识图谱这个词语早在</w:t>
      </w:r>
      <w:r>
        <w:rPr>
          <w:rFonts w:hint="eastAsia"/>
        </w:rPr>
        <w:t>1</w:t>
      </w:r>
      <w:r>
        <w:t>972</w:t>
      </w:r>
      <w:r>
        <w:rPr>
          <w:rFonts w:hint="eastAsia"/>
        </w:rPr>
        <w:t>年</w:t>
      </w:r>
      <w:r>
        <w:fldChar w:fldCharType="begin"/>
      </w:r>
      <w:r w:rsidR="00DF30F1">
        <w:instrText xml:space="preserve"> ADDIN ZOTERO_ITEM CSL_CITATION {"citationID":"vMadgw6H","properties":{"formattedCitation":"\\super [5]\\nosupersub{}","plainCitation":"[5]","noteIndex":0},"citationItems":[{"id":355,"uris":["http://zotero.org/users/5779008/items/9HXKNJ7W"],"itemData":{"id":355,"type":"book","abstract":"The Interface System is a comprehensive method for developing and managing computer-assisted instructional courses or computer-managed instructional courses composed of sets of instructional modules. Each module is defined by one or more behavioral objectives and by a list of prerequisite modules that must be completed successfully before the specific module can be attempted. The system's key components are: 1) a standard general structure for all modules; 2) a consistent method of labeling logic and text elements; and 3) computer programs (presently written in COURSEWRITER with Assembly Language functions) to regulate inter-module student traffic and to execute system-controlled and student-controlled instructional decisions. (PB)","language":"en","note":"ZSCC: 0000003","source":"ERIC","title":"Course Modularization Applied: The Interface System and Its Implications for Sequence Control and Data Analysis","title-short":"Course Modularization Applied","URL":"https://eric.ed.gov/?id=ED088424","author":[{"family":"Schneider","given":"E. W."}],"accessed":{"date-parts":[["2020",5,13]]},"issued":{"date-parts":[["1973",11]]},"citation-key":"schneiderCourseModularizationApplied1973"}}],"schema":"https://github.com/citation-style-language/schema/raw/master/csl-citation.json"} </w:instrText>
      </w:r>
      <w:r>
        <w:fldChar w:fldCharType="separate"/>
      </w:r>
      <w:r w:rsidR="00DF30F1" w:rsidRPr="00DF30F1">
        <w:rPr>
          <w:vertAlign w:val="superscript"/>
          <w:lang w:val="en-US"/>
        </w:rPr>
        <w:t>[5]</w:t>
      </w:r>
      <w:r>
        <w:fldChar w:fldCharType="end"/>
      </w:r>
      <w:r>
        <w:rPr>
          <w:rFonts w:hint="eastAsia"/>
        </w:rPr>
        <w:t>就已经在文献中出现，但是直至</w:t>
      </w:r>
      <w:r>
        <w:rPr>
          <w:rFonts w:hint="eastAsia"/>
        </w:rPr>
        <w:t>2</w:t>
      </w:r>
      <w:r>
        <w:t>012</w:t>
      </w:r>
      <w:r>
        <w:rPr>
          <w:rFonts w:hint="eastAsia"/>
        </w:rPr>
        <w:t>年谷歌知识图谱</w:t>
      </w:r>
      <w:r>
        <w:fldChar w:fldCharType="begin"/>
      </w:r>
      <w:r w:rsidR="00DF30F1">
        <w:instrText xml:space="preserve"> ADDIN ZOTERO_ITEM CSL_CITATION {"citationID":"a2mk1tmsvee","properties":{"formattedCitation":"\\super [6]\\nosupersub{}","plainCitation":"[6]","noteIndex":0},"citationItems":[{"id":356,"uris":["http://zotero.org/users/5779008/items/3N4XDUJE"],"itemData":{"id":356,"type":"webpage","container-title":"Official google blog","note":"530","title":"Introducing the knowledge graph: things, not strings","title-short":"Introducing the knowledge graph","URL":"https://www.blog.google/products/search/introducing-knowledge-graph-things-not/","author":[{"family":"Singhal","given":"Amit"}],"issued":{"date-parts":[["2012",5]]},"citation-key":"singhalIntroducingKnowledgeGraph2012"}}],"schema":"https://github.com/citation-style-language/schema/raw/master/csl-citation.json"} </w:instrText>
      </w:r>
      <w:r>
        <w:fldChar w:fldCharType="separate"/>
      </w:r>
      <w:r w:rsidR="00DF30F1" w:rsidRPr="00DF30F1">
        <w:rPr>
          <w:vertAlign w:val="superscript"/>
          <w:lang w:val="en-US"/>
        </w:rPr>
        <w:t>[6]</w:t>
      </w:r>
      <w:r>
        <w:fldChar w:fldCharType="end"/>
      </w:r>
      <w:r>
        <w:rPr>
          <w:rFonts w:hint="eastAsia"/>
        </w:rPr>
        <w:t>出现才赋予了它</w:t>
      </w:r>
      <w:r w:rsidR="00781C1C">
        <w:rPr>
          <w:rFonts w:hint="eastAsia"/>
        </w:rPr>
        <w:t>在当代</w:t>
      </w:r>
      <w:r>
        <w:rPr>
          <w:rFonts w:hint="eastAsia"/>
        </w:rPr>
        <w:t>表示的含义</w:t>
      </w:r>
      <w:r>
        <w:fldChar w:fldCharType="begin"/>
      </w:r>
      <w:r w:rsidR="00DF30F1">
        <w:instrText xml:space="preserve"> ADDIN ZOTERO_ITEM CSL_CITATION {"citationID":"GUHRLCvD","properties":{"formattedCitation":"\\super [7]\\nosupersub{}","plainCitation":"[7]","noteIndex":0},"citationItems":[{"id":352,"uris":["http://zotero.org/users/5779008/items/UA8V8MMZ"],"itemData":{"id":352,"type":"article-journal","abstract":"In this paper we provide a comprehensive introduction to knowledge graphs, which have recently garnered significant attention from both industry and academia in scenarios that require exploiting diverse, dynamic, large-scale collections of data. After a general introduction, we motivate and contrast various graph-based data models and query languages that are used for knowledge graphs. We discuss the roles of schema, identity, and context in knowledge graphs. We explain how knowledge can be represented and extracted using a combination of deductive and inductive techniques. We summarise methods for the creation, enrichment, quality assessment, refinement, and publication of knowledge graphs. We provide an overview of prominent open knowledge graphs and enterprise knowledge graphs, their applications, and how they use the aforementioned techniques. We conclude with high-level future research directions for knowledge graphs.","container-title":"arXiv:2003.02320 [cs]","note":"0","source":"arXiv.org","title":"Knowledge Graphs","URL":"http://arxiv.org/abs/2003.02320","author":[{"family":"Hogan","given":"Aidan"},{"family":"Blomqvist","given":"Eva"},{"family":"Cochez","given":"Michael"},{"family":"Amato","given":"Claudia","non-dropping-particle":"d'"},{"family":"Melo","given":"Gerard","non-dropping-particle":"de"},{"family":"Gutierrez","given":"Claudio"},{"family":"Gayo","given":"José Emilio Labra"},{"family":"Kirrane","given":"Sabrina"},{"family":"Neumaier","given":"Sebastian"},{"family":"Polleres","given":"Axel"},{"family":"Navigli","given":"Roberto"},{"family":"Ngomo","given":"Axel-Cyrille Ngonga"},{"family":"Rashid","given":"Sabbir M."},{"family":"Rula","given":"Anisa"},{"family":"Schmelzeisen","given":"Lukas"},{"family":"Sequeda","given":"Juan"},{"family":"Staab","given":"Steffen"},{"family":"Zimmermann","given":"Antoine"}],"accessed":{"date-parts":[["2020",4,26]]},"issued":{"date-parts":[["2020",4,16]]},"citation-key":"hoganKnowledgeGraphs2020"}}],"schema":"https://github.com/citation-style-language/schema/raw/master/csl-citation.json"} </w:instrText>
      </w:r>
      <w:r>
        <w:fldChar w:fldCharType="separate"/>
      </w:r>
      <w:r w:rsidR="00DF30F1" w:rsidRPr="00DF30F1">
        <w:rPr>
          <w:vertAlign w:val="superscript"/>
          <w:lang w:val="en-US"/>
        </w:rPr>
        <w:t>[7]</w:t>
      </w:r>
      <w:r>
        <w:fldChar w:fldCharType="end"/>
      </w:r>
      <w:r>
        <w:rPr>
          <w:rFonts w:hint="eastAsia"/>
        </w:rPr>
        <w:t>。在此之后，一大批的知识图谱出现，包括</w:t>
      </w:r>
      <w:r w:rsidRPr="00F67B41">
        <w:t>Amazon</w:t>
      </w:r>
      <w:r>
        <w:fldChar w:fldCharType="begin"/>
      </w:r>
      <w:r w:rsidR="00DF30F1">
        <w:instrText xml:space="preserve"> ADDIN ZOTERO_ITEM CSL_CITATION {"citationID":"a2qt1f8h71s","properties":{"formattedCitation":"\\super [8]\\nosupersub{}","plainCitation":"[8]","noteIndex":0},"citationItems":[{"id":357,"uris":["http://zotero.org/users/5779008/items/DHU374C5"],"itemData":{"id":357,"type":"webpage","note":"ZSCC: NoCitationData[s0]","title":"Making search easier: How Amazon’s Product Graph is helping customers find products more easily","title-short":"Amazon","URL":"https://blog.aboutamazon.com/innovation/making-search-easier","author":[{"family":"Krishnan","given":"Arun"}],"issued":{"date-parts":[["2018"]]},"citation-key":"krishnanMakingSearchEasier2018"}}],"schema":"https://github.com/citation-style-language/schema/raw/master/csl-citation.json"} </w:instrText>
      </w:r>
      <w:r>
        <w:fldChar w:fldCharType="separate"/>
      </w:r>
      <w:r w:rsidR="00DF30F1" w:rsidRPr="00DF30F1">
        <w:rPr>
          <w:vertAlign w:val="superscript"/>
          <w:lang w:val="en-US"/>
        </w:rPr>
        <w:t>[8]</w:t>
      </w:r>
      <w:r>
        <w:fldChar w:fldCharType="end"/>
      </w:r>
      <w:r>
        <w:rPr>
          <w:rFonts w:hint="eastAsia"/>
        </w:rPr>
        <w:t>，</w:t>
      </w:r>
      <w:r>
        <w:rPr>
          <w:rFonts w:hint="eastAsia"/>
        </w:rPr>
        <w:t>eBay</w:t>
      </w:r>
      <w:r>
        <w:fldChar w:fldCharType="begin"/>
      </w:r>
      <w:r w:rsidR="00DF30F1">
        <w:instrText xml:space="preserve"> ADDIN ZOTERO_ITEM CSL_CITATION {"citationID":"a23mn6cvdrr","properties":{"formattedCitation":"\\super [9]\\nosupersub{}","plainCitation":"[9]","noteIndex":0},"citationItems":[{"id":358,"uris":["http://zotero.org/users/5779008/items/XFVLE4QK"],"itemData":{"id":358,"type":"webpage","note":"2","title":"Cracking the Code on Conversational Commerce","title-short":"eBay","URL":"https://medium.com/@rjpittman/cracking-the-code-on-conversational-commerce-775b5172f312","author":[{"family":"Pittman","given":"R. J."},{"family":"Srivastava","given":"Amit"},{"family":"Hewavitharana","given":"Sanjika"},{"family":"Kale","given":"Ajinkya"},{"family":"Mansour","given":"Saab"}],"issued":{"date-parts":[["2017"]]},"citation-key":"pittmanCrackingCodeConversational2017"}}],"schema":"https://github.com/citation-style-language/schema/raw/master/csl-citation.json"} </w:instrText>
      </w:r>
      <w:r>
        <w:fldChar w:fldCharType="separate"/>
      </w:r>
      <w:r w:rsidR="00DF30F1" w:rsidRPr="00DF30F1">
        <w:rPr>
          <w:vertAlign w:val="superscript"/>
          <w:lang w:val="en-US"/>
        </w:rPr>
        <w:t>[9]</w:t>
      </w:r>
      <w:r>
        <w:fldChar w:fldCharType="end"/>
      </w:r>
      <w:r>
        <w:rPr>
          <w:rFonts w:hint="eastAsia"/>
        </w:rPr>
        <w:t>，</w:t>
      </w:r>
      <w:r w:rsidRPr="00F67B41">
        <w:t>Facebook</w:t>
      </w:r>
      <w:r>
        <w:fldChar w:fldCharType="begin"/>
      </w:r>
      <w:r w:rsidR="00DF30F1">
        <w:instrText xml:space="preserve"> ADDIN ZOTERO_ITEM CSL_CITATION {"citationID":"a2kurkd5n9r","properties":{"formattedCitation":"\\super [10]\\nosupersub{}","plainCitation":"[10]","noteIndex":0},"citationItems":[{"id":360,"uris":["http://zotero.org/users/5779008/items/RRAKIPDH"],"itemData":{"id":360,"type":"article-journal","archive":"Facebook","container-title":"Communications of the ACM","note":"32","page":"36-43","title":"Industry-scale knowledge graphs: Lessons and challenges","title-short":"Industry-scale knowledge graphs","volume":"62","author":[{"family":"Noy","given":"Natasha"},{"family":"Gao","given":"Yuqing"},{"family":"Jain","given":"Anshu"},{"family":"Narayanan","given":"Anant"},{"family":"Patterson","given":"Alan"},{"family":"Taylor","given":"Jamie"}],"issued":{"date-parts":[["2019"]]},"citation-key":"noyIndustryscaleKnowledgeGraphs2019"}}],"schema":"https://github.com/citation-style-language/schema/raw/master/csl-citation.json"} </w:instrText>
      </w:r>
      <w:r>
        <w:fldChar w:fldCharType="separate"/>
      </w:r>
      <w:r w:rsidR="00DF30F1" w:rsidRPr="00DF30F1">
        <w:rPr>
          <w:vertAlign w:val="superscript"/>
          <w:lang w:val="en-US"/>
        </w:rPr>
        <w:t>[10]</w:t>
      </w:r>
      <w:r>
        <w:fldChar w:fldCharType="end"/>
      </w:r>
      <w:r>
        <w:rPr>
          <w:rFonts w:hint="eastAsia"/>
        </w:rPr>
        <w:t>等。</w:t>
      </w:r>
      <w:r w:rsidRPr="00745449">
        <w:rPr>
          <w:rFonts w:hint="eastAsia"/>
        </w:rPr>
        <w:t>知识图谱的核心思想是，使用简单的三元组存储数据，利用图来表示事物之间的联系。相比于关系型模型或者非关系型数据等传统方式，使用图来表示数据的好处在于，首先图结构符合人类的几何直觉，也更加符合现实的情况，融合了知识图谱的方法，往往能够比传统的方法提供更强的解释性。同时，由于图结构具有更强的灵活性，多种领域的数据都可以用图来表示，便于融合不同领域来源的数据。更重要的是随着时间的推移，新的数据可以随时补充到图中。</w:t>
      </w:r>
      <w:r>
        <w:rPr>
          <w:rFonts w:hint="eastAsia"/>
        </w:rPr>
        <w:t>知识图谱已经在搜索系统、对话系统、推荐系统等各领域都得到了广泛的应用。</w:t>
      </w:r>
    </w:p>
    <w:p w14:paraId="1F212E0C" w14:textId="2E279CC2" w:rsidR="00F85325" w:rsidRDefault="00F85325" w:rsidP="00CE777B">
      <w:pPr>
        <w:pStyle w:val="mainbody"/>
        <w:ind w:firstLine="480"/>
      </w:pPr>
      <w:r>
        <w:rPr>
          <w:rFonts w:hint="eastAsia"/>
        </w:rPr>
        <w:lastRenderedPageBreak/>
        <w:t>在本文讨论的知识图谱属于最常见的</w:t>
      </w:r>
      <w:r w:rsidR="005C3EF1">
        <w:rPr>
          <w:rFonts w:hint="eastAsia"/>
        </w:rPr>
        <w:t>三元组</w:t>
      </w:r>
      <w:r>
        <w:rPr>
          <w:rFonts w:hint="eastAsia"/>
        </w:rPr>
        <w:t>形式，从图的角度来看是一个带有标签边的有向图，由实体（</w:t>
      </w:r>
      <w:r>
        <w:rPr>
          <w:rFonts w:hint="eastAsia"/>
        </w:rPr>
        <w:t>entity</w:t>
      </w:r>
      <w:r>
        <w:rPr>
          <w:rFonts w:hint="eastAsia"/>
        </w:rPr>
        <w:t>）和关系（</w:t>
      </w:r>
      <w:r>
        <w:rPr>
          <w:rFonts w:hint="eastAsia"/>
        </w:rPr>
        <w:t>relation</w:t>
      </w:r>
      <w:r>
        <w:rPr>
          <w:rFonts w:hint="eastAsia"/>
        </w:rPr>
        <w:t>）组成，实体对应于现实世界的具体事物，关系对应于事物之间的联系，属于二元关系。在这种情况下的知识图谱具体表现形式是三元组</w:t>
      </w:r>
      <w:r w:rsidR="00F5726E">
        <w:rPr>
          <w:rFonts w:hint="eastAsia"/>
        </w:rPr>
        <w:t>&lt;</w:t>
      </w:r>
      <w:r>
        <w:rPr>
          <w:rFonts w:hint="eastAsia"/>
        </w:rPr>
        <w:t>头实体，关系，尾实体</w:t>
      </w:r>
      <w:r w:rsidR="00F5726E">
        <w:rPr>
          <w:rFonts w:hint="eastAsia"/>
        </w:rPr>
        <w:t>&gt;</w:t>
      </w:r>
      <w:r>
        <w:rPr>
          <w:rFonts w:hint="eastAsia"/>
        </w:rPr>
        <w:t>，这样的一个具体的三元组也被叫做事实（</w:t>
      </w:r>
      <w:r>
        <w:rPr>
          <w:rFonts w:hint="eastAsia"/>
        </w:rPr>
        <w:t>fact</w:t>
      </w:r>
      <w:r>
        <w:rPr>
          <w:rFonts w:hint="eastAsia"/>
        </w:rPr>
        <w:t>）。</w:t>
      </w:r>
    </w:p>
    <w:p w14:paraId="56F05262" w14:textId="38C349A3" w:rsidR="00F85325" w:rsidRDefault="00F85325" w:rsidP="00CE777B">
      <w:pPr>
        <w:pStyle w:val="mainbody"/>
        <w:ind w:firstLine="480"/>
      </w:pPr>
      <w:r>
        <w:rPr>
          <w:rFonts w:hint="eastAsia"/>
        </w:rPr>
        <w:t>为了充分挖掘知识图谱中蕴含的语义信息，将原始的知识图谱三元组文本形式转化为便于被其它机器学习或者深度学习算法直接使用</w:t>
      </w:r>
      <w:r w:rsidR="00FC3A6E">
        <w:rPr>
          <w:rFonts w:hint="eastAsia"/>
        </w:rPr>
        <w:t>的数据</w:t>
      </w:r>
      <w:r w:rsidR="006F0F36">
        <w:rPr>
          <w:rFonts w:hint="eastAsia"/>
        </w:rPr>
        <w:t>形式</w:t>
      </w:r>
      <w:r>
        <w:rPr>
          <w:rFonts w:hint="eastAsia"/>
        </w:rPr>
        <w:t>，知识图谱表示学习算法受到了大量的关注。目前一般的算法核心思想是首先将实体和关系表示为某个连续向量空间下的嵌入（</w:t>
      </w:r>
      <w:r>
        <w:rPr>
          <w:rFonts w:hint="eastAsia"/>
        </w:rPr>
        <w:t>Embedding</w:t>
      </w:r>
      <w:r>
        <w:rPr>
          <w:rFonts w:hint="eastAsia"/>
        </w:rPr>
        <w:t>），然后利用某个得分函数（</w:t>
      </w:r>
      <w:r>
        <w:rPr>
          <w:rFonts w:hint="eastAsia"/>
        </w:rPr>
        <w:t>scoring</w:t>
      </w:r>
      <w:r>
        <w:t xml:space="preserve"> </w:t>
      </w:r>
      <w:r>
        <w:rPr>
          <w:rFonts w:hint="eastAsia"/>
        </w:rPr>
        <w:t>function</w:t>
      </w:r>
      <w:r>
        <w:rPr>
          <w:rFonts w:hint="eastAsia"/>
        </w:rPr>
        <w:t>）预测知识图谱中事实存在的概率。因此，知识图谱表示学习算法也叫知识图谱嵌入算法（</w:t>
      </w:r>
      <w:r>
        <w:rPr>
          <w:rFonts w:hint="eastAsia"/>
        </w:rPr>
        <w:t>Knowledge</w:t>
      </w:r>
      <w:r>
        <w:t xml:space="preserve"> G</w:t>
      </w:r>
      <w:r>
        <w:rPr>
          <w:rFonts w:hint="eastAsia"/>
        </w:rPr>
        <w:t>raph</w:t>
      </w:r>
      <w:r>
        <w:t xml:space="preserve"> E</w:t>
      </w:r>
      <w:r>
        <w:rPr>
          <w:rFonts w:hint="eastAsia"/>
        </w:rPr>
        <w:t>mbedding</w:t>
      </w:r>
      <w:r>
        <w:rPr>
          <w:rFonts w:hint="eastAsia"/>
        </w:rPr>
        <w:t>）。</w:t>
      </w:r>
    </w:p>
    <w:p w14:paraId="5C955324" w14:textId="77777777" w:rsidR="00F85325" w:rsidRDefault="00F85325" w:rsidP="00CE777B">
      <w:pPr>
        <w:pStyle w:val="mainbody"/>
        <w:ind w:firstLine="480"/>
      </w:pPr>
      <w:r>
        <w:rPr>
          <w:rFonts w:hint="eastAsia"/>
        </w:rPr>
        <w:t>根据目前对于知识图谱表示学习算法的研究，按照不同方法的原理和结构，可以分为四大类别：基于翻译的表示学习算法，基于张量分解的表示学习算法</w:t>
      </w:r>
      <w:r w:rsidRPr="003840C5">
        <w:rPr>
          <w:rFonts w:hint="eastAsia"/>
          <w:highlight w:val="yellow"/>
          <w:rPrChange w:id="65" w:author="瀛 煜" w:date="2022-04-09T10:29:00Z">
            <w:rPr>
              <w:rFonts w:hint="eastAsia"/>
            </w:rPr>
          </w:rPrChange>
        </w:rPr>
        <w:t>和</w:t>
      </w:r>
      <w:r>
        <w:rPr>
          <w:rFonts w:hint="eastAsia"/>
        </w:rPr>
        <w:t>基于神经网络的表示学习算法和融合多</w:t>
      </w:r>
      <w:proofErr w:type="gramStart"/>
      <w:r>
        <w:rPr>
          <w:rFonts w:hint="eastAsia"/>
        </w:rPr>
        <w:t>源信息</w:t>
      </w:r>
      <w:proofErr w:type="gramEnd"/>
      <w:r>
        <w:rPr>
          <w:rFonts w:hint="eastAsia"/>
        </w:rPr>
        <w:t>的表示学习算法。</w:t>
      </w:r>
    </w:p>
    <w:p w14:paraId="67A3683D" w14:textId="47C9007F" w:rsidR="00F85325" w:rsidRDefault="00F85325" w:rsidP="00CE777B">
      <w:pPr>
        <w:pStyle w:val="mainbody"/>
        <w:ind w:firstLine="480"/>
      </w:pPr>
      <w:r>
        <w:rPr>
          <w:rFonts w:hint="eastAsia"/>
        </w:rPr>
        <w:t>基于翻译的知识表示学习方法相对于其它的方法来说是最早，最简单，也是最经典的方法，</w:t>
      </w:r>
      <w:r w:rsidRPr="00293BA0">
        <w:rPr>
          <w:rFonts w:hint="eastAsia"/>
        </w:rPr>
        <w:t>这一系列方法核心思想的起源是</w:t>
      </w:r>
      <w:r w:rsidRPr="00293BA0">
        <w:rPr>
          <w:rFonts w:hint="eastAsia"/>
        </w:rPr>
        <w:t>2013</w:t>
      </w:r>
      <w:r w:rsidRPr="00293BA0">
        <w:rPr>
          <w:rFonts w:hint="eastAsia"/>
        </w:rPr>
        <w:t>年提出的</w:t>
      </w:r>
      <w:r w:rsidRPr="00293BA0">
        <w:rPr>
          <w:rFonts w:hint="eastAsia"/>
        </w:rPr>
        <w:t>TransE</w:t>
      </w:r>
      <w:r>
        <w:fldChar w:fldCharType="begin"/>
      </w:r>
      <w:r w:rsidR="00DF30F1">
        <w:instrText xml:space="preserve"> ADDIN ZOTERO_ITEM CSL_CITATION {"citationID":"a1oruv0ious","properties":{"formattedCitation":"\\super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fldChar w:fldCharType="separate"/>
      </w:r>
      <w:r w:rsidR="00DF30F1" w:rsidRPr="00DF30F1">
        <w:rPr>
          <w:vertAlign w:val="superscript"/>
          <w:lang w:val="en-US"/>
        </w:rPr>
        <w:t>[1]</w:t>
      </w:r>
      <w:r>
        <w:fldChar w:fldCharType="end"/>
      </w:r>
      <w:r w:rsidRPr="00293BA0">
        <w:rPr>
          <w:rFonts w:hint="eastAsia"/>
        </w:rPr>
        <w:t>方法</w:t>
      </w:r>
      <w:r>
        <w:rPr>
          <w:rFonts w:hint="eastAsia"/>
        </w:rPr>
        <w:t>，它将关系视为在嵌入空间内实体到实体的翻译。在此之后，衍生除了一系列的</w:t>
      </w:r>
      <w:r>
        <w:rPr>
          <w:rFonts w:hint="eastAsia"/>
        </w:rPr>
        <w:t>Trans</w:t>
      </w:r>
      <w:r>
        <w:rPr>
          <w:rFonts w:hint="eastAsia"/>
        </w:rPr>
        <w:t>方法：</w:t>
      </w:r>
      <w:r>
        <w:rPr>
          <w:rFonts w:hint="eastAsia"/>
        </w:rPr>
        <w:t>TransH</w:t>
      </w:r>
      <w:r>
        <w:fldChar w:fldCharType="begin"/>
      </w:r>
      <w:r w:rsidR="00DF30F1">
        <w:instrText xml:space="preserve"> ADDIN ZOTERO_ITEM CSL_CITATION {"citationID":"ad2rqnbb60","properties":{"formattedCitation":"\\super [11]\\nosupersub{}","plainCitation":"[11]","noteIndex":0},"citationItems":[{"id":788,"uris":["http://zotero.org/users/5779008/items/VEXTRB5Z"],"itemData":{"id":788,"type":"paper-conference","archive":"TransH","archive_location":"AAAI 2013","container-title":"Proceedings of the Twenty-Eighth AAAI Conference on Artificial Intelligence","event-place":"Québec City, Québec, Canada","note":"1027","page":"1112–1119","publisher":"AAAI Press","publisher-place":"Québec City, Québec, Canada","title":"Knowledge Graph Embedding by Translating on Hyperplanes","URL":"http://www.aaai.org/ocs/index.php/AAAI/AAAI14/paper/view/8531","author":[{"family":"Wang","given":"Zhen"},{"family":"Zhang","given":"Jianwen"},{"family":"Feng","given":"Jianlin"},{"family":"Chen","given":"Zheng"}],"editor":[{"family":"Brodley","given":"Carla E."},{"family":"Stone","given":"Peter"}],"issued":{"date-parts":[["2014",7,27]]},"citation-key":"wangKnowledgeGraphEmbedding2014"}}],"schema":"https://github.com/citation-style-language/schema/raw/master/csl-citation.json"} </w:instrText>
      </w:r>
      <w:r>
        <w:fldChar w:fldCharType="separate"/>
      </w:r>
      <w:r w:rsidR="00DF30F1" w:rsidRPr="00DF30F1">
        <w:rPr>
          <w:vertAlign w:val="superscript"/>
          <w:lang w:val="en-US"/>
        </w:rPr>
        <w:t>[11]</w:t>
      </w:r>
      <w:r>
        <w:fldChar w:fldCharType="end"/>
      </w:r>
      <w:r>
        <w:rPr>
          <w:rFonts w:hint="eastAsia"/>
        </w:rPr>
        <w:t>，</w:t>
      </w:r>
      <w:r>
        <w:t>T</w:t>
      </w:r>
      <w:r>
        <w:rPr>
          <w:rFonts w:hint="eastAsia"/>
        </w:rPr>
        <w:t>rans</w:t>
      </w:r>
      <w:r>
        <w:t>R</w:t>
      </w:r>
      <w:r>
        <w:fldChar w:fldCharType="begin"/>
      </w:r>
      <w:r w:rsidR="00DF30F1">
        <w:instrText xml:space="preserve"> ADDIN ZOTERO_ITEM CSL_CITATION {"citationID":"aojq0f44r3","properties":{"formattedCitation":"\\super [12]\\nosupersub{}","plainCitation":"[12]","noteIndex":0},"citationItems":[{"id":784,"uris":["http://zotero.org/users/5779008/items/3HQA6JNE"],"itemData":{"id":784,"type":"paper-conference","archive":"TransR","archive_location":"AAAI 2015","container-title":"Proceedings of the Twenty-Ninth AAAI Conference on Artificial Intelligence","event-place":"Austin, Texas, USA","note":"1107","page":"2181–2187","publisher":"AAAI Press","publisher-place":"Austin, Texas, USA","title":"Learning Entity and Relation Embeddings for Knowledge Graph Completion","URL":"http://www.aaai.org/ocs/index.php/AAAI/AAAI15/paper/view/9571","author":[{"family":"Lin","given":"Yankai"},{"family":"Liu","given":"Zhiyuan"},{"family":"Sun","given":"Maosong"},{"family":"Liu","given":"Yang"},{"family":"Zhu","given":"Xuan"}],"editor":[{"family":"Bonet","given":"Blai"},{"family":"Koenig","given":"Sven"}],"issued":{"date-parts":[["2015",1,25]]},"citation-key":"linLearningEntityRelation2015"}}],"schema":"https://github.com/citation-style-language/schema/raw/master/csl-citation.json"} </w:instrText>
      </w:r>
      <w:r>
        <w:fldChar w:fldCharType="separate"/>
      </w:r>
      <w:r w:rsidR="00DF30F1" w:rsidRPr="00DF30F1">
        <w:rPr>
          <w:vertAlign w:val="superscript"/>
          <w:lang w:val="en-US"/>
        </w:rPr>
        <w:t>[12]</w:t>
      </w:r>
      <w:r>
        <w:fldChar w:fldCharType="end"/>
      </w:r>
      <w:r>
        <w:rPr>
          <w:rFonts w:hint="eastAsia"/>
        </w:rPr>
        <w:t>，</w:t>
      </w:r>
      <w:r>
        <w:rPr>
          <w:rFonts w:hint="eastAsia"/>
        </w:rPr>
        <w:t>TransD</w:t>
      </w:r>
      <w:r>
        <w:fldChar w:fldCharType="begin"/>
      </w:r>
      <w:r w:rsidR="00DF30F1">
        <w:instrText xml:space="preserve"> ADDIN ZOTERO_ITEM CSL_CITATION {"citationID":"a2l6bou5cuc","properties":{"formattedCitation":"\\super [13]\\nosupersub{}","plainCitation":"[13]","noteIndex":0},"citationItems":[{"id":923,"uris":["http://zotero.org/users/5779008/items/2PA8VU52"],"itemData":{"id":923,"type":"paper-conference","archive":"TransD","archive_location":"IJCNLP 2015","container-title":"Proceedings of the 53rd annual meeting of the association for computational linguistics and the 7th international joint conference on natural language processing","DOI":"10.3115/v1/P15-1067","event-place":"Beijing, China","note":"560","page":"687–696","publisher":"Association for Computational Linguistics","publisher-place":"Beijing, China","title":"Knowledge graph embedding via dynamic mapping matrix","URL":"https://www.aclweb.org/anthology/P15-1067","volume":"volume 1: Long papers","author":[{"family":"Ji","given":"Guoliang"},{"family":"He","given":"Shizhu"},{"family":"Xu","given":"Liheng"},{"family":"Liu","given":"Kang"},{"family":"Zhao","given":"Jun"}],"issued":{"date-parts":[["2015",7]]},"citation-key":"jiKnowledgeGraphEmbedding2015"}}],"schema":"https://github.com/citation-style-language/schema/raw/master/csl-citation.json"} </w:instrText>
      </w:r>
      <w:r>
        <w:fldChar w:fldCharType="separate"/>
      </w:r>
      <w:r w:rsidR="00DF30F1" w:rsidRPr="00DF30F1">
        <w:rPr>
          <w:vertAlign w:val="superscript"/>
          <w:lang w:val="en-US"/>
        </w:rPr>
        <w:t>[13]</w:t>
      </w:r>
      <w:r>
        <w:fldChar w:fldCharType="end"/>
      </w:r>
      <w:r>
        <w:rPr>
          <w:rFonts w:hint="eastAsia"/>
        </w:rPr>
        <w:t>，</w:t>
      </w:r>
      <w:r>
        <w:rPr>
          <w:rFonts w:hint="eastAsia"/>
        </w:rPr>
        <w:t>Trans</w:t>
      </w:r>
      <w:r>
        <w:t>A</w:t>
      </w:r>
      <w:r>
        <w:fldChar w:fldCharType="begin"/>
      </w:r>
      <w:r w:rsidR="00DF30F1">
        <w:instrText xml:space="preserve"> ADDIN ZOTERO_ITEM CSL_CITATION {"citationID":"a1mlobscpeq","properties":{"formattedCitation":"\\super [14]\\nosupersub{}","plainCitation":"[14]","noteIndex":0},"citationItems":[{"id":374,"uris":["http://zotero.org/users/5779008/items/B95CWAFU"],"itemData":{"id":374,"type":"article-journal","archive":"TransA","container-title":"arXiv preprint arXiv:1509.05490","note":"47","source":"Google Scholar","title":"Transa: An adaptive approach for knowledge graph embedding","title-short":"Transa","author":[{"family":"Xiao","given":"Han"},{"family":"Huang","given":"Minlie"},{"family":"Hao","given":"Yu"},{"family":"Zhu","given":"Xiaoyan"}],"issued":{"date-parts":[["2015"]]},"citation-key":"xiaoTransaAdaptiveApproach2015"}}],"schema":"https://github.com/citation-style-language/schema/raw/master/csl-citation.json"} </w:instrText>
      </w:r>
      <w:r>
        <w:fldChar w:fldCharType="separate"/>
      </w:r>
      <w:r w:rsidR="00DF30F1" w:rsidRPr="00DF30F1">
        <w:rPr>
          <w:vertAlign w:val="superscript"/>
          <w:lang w:val="en-US"/>
        </w:rPr>
        <w:t>[14]</w:t>
      </w:r>
      <w:r>
        <w:fldChar w:fldCharType="end"/>
      </w:r>
      <w:r>
        <w:rPr>
          <w:rFonts w:hint="eastAsia"/>
        </w:rPr>
        <w:t>，</w:t>
      </w:r>
      <w:r>
        <w:rPr>
          <w:rFonts w:hint="eastAsia"/>
        </w:rPr>
        <w:t>H</w:t>
      </w:r>
      <w:r>
        <w:t>AKE</w:t>
      </w:r>
      <w:r>
        <w:fldChar w:fldCharType="begin"/>
      </w:r>
      <w:r w:rsidR="00DF30F1">
        <w:instrText xml:space="preserve"> ADDIN ZOTERO_ITEM CSL_CITATION {"citationID":"a2299lumpd0","properties":{"formattedCitation":"\\super [15]\\nosupersub{}","plainCitation":"[15]","noteIndex":0},"citationItems":[{"id":745,"uris":["http://zotero.org/users/5779008/items/YQ7VFIKC"],"itemData":{"id":745,"type":"paper-conference","archive":"HAKE","archive_location":"AAAI 2020","container-title":"The Thirty-Fourth AAAI Conference on Artificial Intelligence","note":"4","page":"3065–3072","publisher":"AAAI Press","title":"Learning Hierarchy-Aware Knowledge Graph Embeddings for Link Prediction","URL":"https://aaai.org/ojs/index.php/AAAI/article/view/5701","author":[{"family":"Zhang","given":"Zhanqiu"},{"family":"Cai","given":"Jianyu"},{"family":"Zhang","given":"Yongdong"},{"family":"Wang","given":"Jie"}],"issued":{"date-parts":[["2020",2]]},"citation-key":"zhangLearningHierarchyAwareKnowledge2020"}}],"schema":"https://github.com/citation-style-language/schema/raw/master/csl-citation.json"} </w:instrText>
      </w:r>
      <w:r>
        <w:fldChar w:fldCharType="separate"/>
      </w:r>
      <w:r w:rsidR="00DF30F1" w:rsidRPr="00DF30F1">
        <w:rPr>
          <w:vertAlign w:val="superscript"/>
          <w:lang w:val="en-US"/>
        </w:rPr>
        <w:t>[15]</w:t>
      </w:r>
      <w:r>
        <w:fldChar w:fldCharType="end"/>
      </w:r>
      <w:r>
        <w:rPr>
          <w:rFonts w:hint="eastAsia"/>
        </w:rPr>
        <w:t>等。</w:t>
      </w:r>
    </w:p>
    <w:p w14:paraId="02E2D60A" w14:textId="77777777" w:rsidR="00F85325" w:rsidRDefault="00F85325" w:rsidP="00CE777B">
      <w:pPr>
        <w:pStyle w:val="mainbody"/>
        <w:ind w:firstLine="480"/>
      </w:pPr>
      <w:r>
        <w:rPr>
          <w:rFonts w:hint="eastAsia"/>
        </w:rPr>
        <w:t>基于翻译的知识表示学习方法的优点在于方法简单，容易理解，数学的可解释性强，容易与其它的学习方法结合。缺点在于它是一个浅层的结构，编码知识图谱中蕴含信息的能力相对深度的学习方法来说更弱。</w:t>
      </w:r>
    </w:p>
    <w:p w14:paraId="5339E3FF" w14:textId="5BD64646" w:rsidR="00F85325" w:rsidRDefault="00F85325" w:rsidP="00CE777B">
      <w:pPr>
        <w:pStyle w:val="mainbody"/>
        <w:ind w:firstLine="480"/>
      </w:pPr>
      <w:r w:rsidRPr="00453916">
        <w:rPr>
          <w:rFonts w:hint="eastAsia"/>
        </w:rPr>
        <w:t>基于张量分解的</w:t>
      </w:r>
      <w:r>
        <w:rPr>
          <w:rFonts w:hint="eastAsia"/>
        </w:rPr>
        <w:t>表示学习方法</w:t>
      </w:r>
      <w:r w:rsidRPr="00453916">
        <w:rPr>
          <w:rFonts w:hint="eastAsia"/>
        </w:rPr>
        <w:t>中最经典的方法是</w:t>
      </w:r>
      <w:r w:rsidRPr="00453916">
        <w:rPr>
          <w:rFonts w:hint="eastAsia"/>
        </w:rPr>
        <w:t>RESCAL</w:t>
      </w:r>
      <w:r>
        <w:fldChar w:fldCharType="begin"/>
      </w:r>
      <w:r w:rsidR="00DF30F1">
        <w:instrText xml:space="preserve"> ADDIN ZOTERO_ITEM CSL_CITATION {"citationID":"a8pnifhp4b","properties":{"formattedCitation":"\\super [16]\\nosupersub{}","plainCitation":"[16]","noteIndex":0},"citationItems":[{"id":780,"uris":["http://zotero.org/users/5779008/items/RICZ7CJV"],"itemData":{"id":780,"type":"paper-conference","abstract":"Relational learning is becoming increasingly important in many areas of application. Here, we present a novel approach to relational learning based on the factorization of a three-way tensor. We show that unlike other tensor approaches, our method is able to perform collective learning via the latent components of the model and provide an efﬁcient algorithm to compute the factorization. We substantiate our theoretical considerations regarding the collective learning capabilities of our model by the means of experiments on both a new dataset and a dataset commonly used in entity resolution. Furthermore, we show on common benchmark datasets that our approach achieves better or on-par results, if compared to current state-of-the-art relational learning solutions, while it is signiﬁcantly faster to compute.","archive":"RESCAL","archive_location":"ICML 2011","container-title":"Proceedings of the 28th International Conference on Machine Learning","event-place":"Bellevue, Washington, USA","language":"en","note":"ZSCC: NoCitationData[s0]","page":"809–816","publisher":"Omnipress","publisher-place":"Bellevue, Washington, USA","title":"A Three-Way Model for Collective Learning on Multi-Relational Data","title-short":"RESCAL","URL":"https://icml.cc/2011/papers/438_icmlpaper.pdf","author":[{"family":"Nickel","given":"Maximilian"},{"family":"Tresp","given":"Volker"},{"family":"Kriegel","given":"Hans-Peter"}],"editor":[{"family":"Getoor","given":"Lise"},{"family":"Scheffer","given":"Tobias"}],"issued":{"date-parts":[["2011",7,28]]},"citation-key":"nickelThreeWayModelCollective28"}}],"schema":"https://github.com/citation-style-language/schema/raw/master/csl-citation.json"} </w:instrText>
      </w:r>
      <w:r>
        <w:fldChar w:fldCharType="separate"/>
      </w:r>
      <w:r w:rsidR="00DF30F1" w:rsidRPr="00DF30F1">
        <w:rPr>
          <w:vertAlign w:val="superscript"/>
          <w:lang w:val="en-US"/>
        </w:rPr>
        <w:t>[16]</w:t>
      </w:r>
      <w:r>
        <w:fldChar w:fldCharType="end"/>
      </w:r>
      <w:r w:rsidRPr="00453916">
        <w:rPr>
          <w:rFonts w:hint="eastAsia"/>
        </w:rPr>
        <w:t>方法，它将整个知识图谱表示成为一个高维稀疏的张量</w:t>
      </w:r>
      <w:r>
        <w:rPr>
          <w:rFonts w:hint="eastAsia"/>
        </w:rPr>
        <w:t>。假设实体数量是</w:t>
      </w:r>
      <m:oMath>
        <m:r>
          <w:rPr>
            <w:rFonts w:ascii="Cambria Math" w:hAnsi="Cambria Math"/>
          </w:rPr>
          <m:t>N</m:t>
        </m:r>
      </m:oMath>
      <w:r>
        <w:rPr>
          <w:rFonts w:hint="eastAsia"/>
        </w:rPr>
        <w:t>，关系数量为</w:t>
      </w:r>
      <m:oMath>
        <m:r>
          <w:rPr>
            <w:rFonts w:ascii="Cambria Math" w:hAnsi="Cambria Math"/>
          </w:rPr>
          <m:t>R</m:t>
        </m:r>
      </m:oMath>
      <w:r>
        <w:rPr>
          <w:rFonts w:hint="eastAsia"/>
        </w:rPr>
        <w:t>，那么知识图谱为一个</w:t>
      </w:r>
      <m:oMath>
        <m:r>
          <w:rPr>
            <w:rFonts w:ascii="Cambria Math" w:hAnsi="Cambria Math"/>
          </w:rPr>
          <m:t>N×N×R</m:t>
        </m:r>
      </m:oMath>
      <w:r>
        <w:rPr>
          <w:rFonts w:hint="eastAsia"/>
        </w:rPr>
        <w:t>的张量，第</w:t>
      </w:r>
      <m:oMath>
        <m:r>
          <w:rPr>
            <w:rFonts w:ascii="Cambria Math" w:hAnsi="Cambria Math"/>
          </w:rPr>
          <m:t>i</m:t>
        </m:r>
      </m:oMath>
      <w:r>
        <w:rPr>
          <w:rFonts w:hint="eastAsia"/>
        </w:rPr>
        <w:t>行</w:t>
      </w:r>
      <m:oMath>
        <m:r>
          <w:rPr>
            <w:rFonts w:ascii="Cambria Math" w:hAnsi="Cambria Math"/>
          </w:rPr>
          <m:t>j</m:t>
        </m:r>
      </m:oMath>
      <w:r>
        <w:rPr>
          <w:rFonts w:hint="eastAsia"/>
        </w:rPr>
        <w:t>列深度为</w:t>
      </w:r>
      <m:oMath>
        <m:r>
          <w:rPr>
            <w:rFonts w:ascii="Cambria Math" w:hAnsi="Cambria Math"/>
          </w:rPr>
          <m:t>r</m:t>
        </m:r>
      </m:oMath>
      <w:r>
        <w:rPr>
          <w:rFonts w:hint="eastAsia"/>
        </w:rPr>
        <w:t>的值为</w:t>
      </w:r>
      <w:r>
        <w:rPr>
          <w:rFonts w:hint="eastAsia"/>
        </w:rPr>
        <w:t>1</w:t>
      </w:r>
      <w:r>
        <w:rPr>
          <w:rFonts w:hint="eastAsia"/>
        </w:rPr>
        <w:t>表示实体</w:t>
      </w:r>
      <m:oMath>
        <m:r>
          <w:rPr>
            <w:rFonts w:ascii="Cambria Math" w:hAnsi="Cambria Math"/>
          </w:rPr>
          <m:t>i</m:t>
        </m:r>
      </m:oMath>
      <w:r>
        <w:rPr>
          <w:rFonts w:hint="eastAsia"/>
        </w:rPr>
        <w:t>与实体</w:t>
      </w:r>
      <m:oMath>
        <m:r>
          <w:rPr>
            <w:rFonts w:ascii="Cambria Math" w:hAnsi="Cambria Math" w:hint="eastAsia"/>
          </w:rPr>
          <m:t>j</m:t>
        </m:r>
      </m:oMath>
      <w:r>
        <w:rPr>
          <w:rFonts w:hint="eastAsia"/>
        </w:rPr>
        <w:t>之间存在关系</w:t>
      </w:r>
      <m:oMath>
        <m:r>
          <w:rPr>
            <w:rFonts w:ascii="Cambria Math" w:hAnsi="Cambria Math" w:hint="eastAsia"/>
          </w:rPr>
          <m:t>r</m:t>
        </m:r>
      </m:oMath>
      <w:r>
        <w:rPr>
          <w:rFonts w:hint="eastAsia"/>
        </w:rPr>
        <w:t>；其次它的</w:t>
      </w:r>
      <w:commentRangeStart w:id="66"/>
      <w:r w:rsidRPr="003840C5">
        <w:rPr>
          <w:rFonts w:hint="eastAsia"/>
          <w:highlight w:val="yellow"/>
          <w:rPrChange w:id="67" w:author="瀛 煜" w:date="2022-04-09T10:31:00Z">
            <w:rPr>
              <w:rFonts w:hint="eastAsia"/>
            </w:rPr>
          </w:rPrChange>
        </w:rPr>
        <w:t>得分函数不是计算某种距离</w:t>
      </w:r>
      <w:commentRangeEnd w:id="66"/>
      <w:r w:rsidR="003840C5">
        <w:rPr>
          <w:rStyle w:val="af2"/>
          <w:rFonts w:ascii="Arial" w:hAnsi="Arial"/>
          <w:kern w:val="2"/>
          <w:lang w:val="en-US"/>
        </w:rPr>
        <w:commentReference w:id="66"/>
      </w:r>
      <w:r>
        <w:rPr>
          <w:rFonts w:hint="eastAsia"/>
        </w:rPr>
        <w:t>，而是直接计算</w:t>
      </w:r>
      <w:proofErr w:type="gramStart"/>
      <w:r>
        <w:rPr>
          <w:rFonts w:hint="eastAsia"/>
        </w:rPr>
        <w:t>边是否</w:t>
      </w:r>
      <w:proofErr w:type="gramEnd"/>
      <w:r>
        <w:rPr>
          <w:rFonts w:hint="eastAsia"/>
        </w:rPr>
        <w:t>存在的得分。这种得分函数叫做语义匹配得分。</w:t>
      </w:r>
    </w:p>
    <w:p w14:paraId="6EEC877A" w14:textId="3AD2660B" w:rsidR="00F85325" w:rsidRDefault="00F85325" w:rsidP="00CE777B">
      <w:pPr>
        <w:pStyle w:val="mainbody"/>
        <w:ind w:firstLine="480"/>
      </w:pPr>
      <w:r>
        <w:rPr>
          <w:rFonts w:hint="eastAsia"/>
        </w:rPr>
        <w:t>在此之后，基于</w:t>
      </w:r>
      <w:r w:rsidR="00F4196A" w:rsidRPr="00453916">
        <w:rPr>
          <w:rFonts w:hint="eastAsia"/>
        </w:rPr>
        <w:t>RESCAL</w:t>
      </w:r>
      <w:r w:rsidR="00F4196A">
        <w:fldChar w:fldCharType="begin"/>
      </w:r>
      <w:r w:rsidR="00DF30F1">
        <w:instrText xml:space="preserve"> ADDIN ZOTERO_ITEM CSL_CITATION {"citationID":"I7QDs6nz","properties":{"formattedCitation":"\\super [16]\\nosupersub{}","plainCitation":"[16]","noteIndex":0},"citationItems":[{"id":780,"uris":["http://zotero.org/users/5779008/items/RICZ7CJV"],"itemData":{"id":780,"type":"paper-conference","abstract":"Relational learning is becoming increasingly important in many areas of application. Here, we present a novel approach to relational learning based on the factorization of a three-way tensor. We show that unlike other tensor approaches, our method is able to perform collective learning via the latent components of the model and provide an efﬁcient algorithm to compute the factorization. We substantiate our theoretical considerations regarding the collective learning capabilities of our model by the means of experiments on both a new dataset and a dataset commonly used in entity resolution. Furthermore, we show on common benchmark datasets that our approach achieves better or on-par results, if compared to current state-of-the-art relational learning solutions, while it is signiﬁcantly faster to compute.","archive":"RESCAL","archive_location":"ICML 2011","container-title":"Proceedings of the 28th International Conference on Machine Learning","event-place":"Bellevue, Washington, USA","language":"en","note":"ZSCC: NoCitationData[s0]","page":"809–816","publisher":"Omnipress","publisher-place":"Bellevue, Washington, USA","title":"A Three-Way Model for Collective Learning on Multi-Relational Data","title-short":"RESCAL","URL":"https://icml.cc/2011/papers/438_icmlpaper.pdf","author":[{"family":"Nickel","given":"Maximilian"},{"family":"Tresp","given":"Volker"},{"family":"Kriegel","given":"Hans-Peter"}],"editor":[{"family":"Getoor","given":"Lise"},{"family":"Scheffer","given":"Tobias"}],"issued":{"date-parts":[["2011",7,28]]},"citation-key":"nickelThreeWayModelCollective28"}}],"schema":"https://github.com/citation-style-language/schema/raw/master/csl-citation.json"} </w:instrText>
      </w:r>
      <w:r w:rsidR="00F4196A">
        <w:fldChar w:fldCharType="separate"/>
      </w:r>
      <w:r w:rsidR="00DF30F1" w:rsidRPr="00DF30F1">
        <w:rPr>
          <w:vertAlign w:val="superscript"/>
          <w:lang w:val="en-US"/>
        </w:rPr>
        <w:t>[16]</w:t>
      </w:r>
      <w:r w:rsidR="00F4196A">
        <w:fldChar w:fldCharType="end"/>
      </w:r>
      <w:r>
        <w:rPr>
          <w:rFonts w:hint="eastAsia"/>
        </w:rPr>
        <w:t>的思想，有很多其它效果更好的模型提出，包括</w:t>
      </w:r>
      <w:r w:rsidR="00E149F0" w:rsidRPr="00DF5427">
        <w:rPr>
          <w:rFonts w:hint="eastAsia"/>
        </w:rPr>
        <w:t>DistMult</w:t>
      </w:r>
      <w:r w:rsidR="00E149F0">
        <w:fldChar w:fldCharType="begin"/>
      </w:r>
      <w:r w:rsidR="00DF30F1">
        <w:instrText xml:space="preserve"> ADDIN ZOTERO_ITEM CSL_CITATION {"citationID":"a13hc56vqc6","properties":{"formattedCitation":"\\super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E149F0">
        <w:fldChar w:fldCharType="separate"/>
      </w:r>
      <w:r w:rsidR="00DF30F1" w:rsidRPr="00DF30F1">
        <w:rPr>
          <w:vertAlign w:val="superscript"/>
          <w:lang w:val="en-US"/>
        </w:rPr>
        <w:t>[17]</w:t>
      </w:r>
      <w:r w:rsidR="00E149F0">
        <w:fldChar w:fldCharType="end"/>
      </w:r>
      <w:r>
        <w:rPr>
          <w:rFonts w:hint="eastAsia"/>
        </w:rPr>
        <w:t>，</w:t>
      </w:r>
      <w:r>
        <w:rPr>
          <w:rFonts w:hint="eastAsia"/>
        </w:rPr>
        <w:t>Ho</w:t>
      </w:r>
      <w:r>
        <w:t>lE</w:t>
      </w:r>
      <w:r>
        <w:fldChar w:fldCharType="begin"/>
      </w:r>
      <w:r w:rsidR="00DF30F1">
        <w:instrText xml:space="preserve"> ADDIN ZOTERO_ITEM CSL_CITATION {"citationID":"ajvgmsaroa","properties":{"formattedCitation":"\\super [18]\\nosupersub{}","plainCitation":"[18]","noteIndex":0},"citationItems":[{"id":782,"uris":["http://zotero.org/users/5779008/items/H5A5MR88"],"itemData":{"id":782,"type":"paper-conference","archive":"HOLE","archive_location":"AAAI 2016","container-title":"Proceedings of the Thirtieth AAAI Conference on Artificial Intelligence","event-place":"Phoenix, Arizona, USA","note":"ZSCC: NoCitationData[s0]","page":"1955–1961","publisher":"AAAI Press","publisher-place":"Phoenix, Arizona, USA","title":"Holographic Embeddings of Knowledge Graphs","URL":"http://www.aaai.org/ocs/index.php/AAAI/AAAI16/paper/view/12484","author":[{"family":"Nickel","given":"Maximilian"},{"family":"Rosasco","given":"Lorenzo"},{"family":"Poggio","given":"Tomaso A."}],"editor":[{"family":"Schuurmans","given":"Dale"},{"family":"Wellman","given":"Michael P."}],"issued":{"date-parts":[["2016",2,12]]},"citation-key":"nickelHolographicEmbeddingsKnowledge2016"}}],"schema":"https://github.com/citation-style-language/schema/raw/master/csl-citation.json"} </w:instrText>
      </w:r>
      <w:r>
        <w:fldChar w:fldCharType="separate"/>
      </w:r>
      <w:r w:rsidR="00DF30F1" w:rsidRPr="00DF30F1">
        <w:rPr>
          <w:vertAlign w:val="superscript"/>
          <w:lang w:val="en-US"/>
        </w:rPr>
        <w:t>[18]</w:t>
      </w:r>
      <w:r>
        <w:fldChar w:fldCharType="end"/>
      </w:r>
      <w:r>
        <w:rPr>
          <w:rFonts w:hint="eastAsia"/>
        </w:rPr>
        <w:t>，</w:t>
      </w:r>
      <w:r>
        <w:rPr>
          <w:rFonts w:hint="eastAsia"/>
        </w:rPr>
        <w:t>ComplEx</w:t>
      </w:r>
      <w:r>
        <w:fldChar w:fldCharType="begin"/>
      </w:r>
      <w:r w:rsidR="00DF30F1">
        <w:instrText xml:space="preserve"> ADDIN ZOTERO_ITEM CSL_CITATION {"citationID":"av03nmieb9","properties":{"formattedCitation":"\\super [19]\\nosupersub{}","plainCitation":"[19]","noteIndex":0},"citationItems":[{"id":778,"uris":["http://zotero.org/users/5779008/items/CSKFSF7P"],"itemData":{"id":778,"type":"paper-conference","archive":"Complex","archive_location":"ICML 2016","collection-title":"JMLR Workshop and Conference Proceedings","container-title":"Proceedings of the 33nd International Conference on Machine Learning","event-place":"New York City, NY, USA","language":"en","note":"434","page":"2071–2080","publisher":"JMLR.org","publisher-place":"New York City, NY, USA","title":"Complex Embeddings for Simple Link Prediction","URL":"http://proceedings.mlr.press/v48/trouillon16.html","volume":"48","author":[{"family":"Trouillon","given":"Théo"},{"family":"Welbl","given":"Johannes"},{"family":"Riedel","given":"Sebastian"},{"family":"Gaussier","given":"Éric"},{"family":"Bouchard","given":"Guillaume"}],"editor":[{"family":"Balcan","given":"Maria-Florina"},{"family":"Weinberger","given":"Kilian Q."}],"issued":{"date-parts":[["2016",6,19]]},"citation-key":"trouillonComplexEmbeddingsSimple2016"}}],"schema":"https://github.com/citation-style-language/schema/raw/master/csl-citation.json"} </w:instrText>
      </w:r>
      <w:r>
        <w:fldChar w:fldCharType="separate"/>
      </w:r>
      <w:r w:rsidR="00DF30F1" w:rsidRPr="00DF30F1">
        <w:rPr>
          <w:vertAlign w:val="superscript"/>
          <w:lang w:val="en-US"/>
        </w:rPr>
        <w:t>[19]</w:t>
      </w:r>
      <w:r>
        <w:fldChar w:fldCharType="end"/>
      </w:r>
      <w:r>
        <w:rPr>
          <w:rFonts w:hint="eastAsia"/>
        </w:rPr>
        <w:t>，</w:t>
      </w:r>
      <w:r>
        <w:rPr>
          <w:rFonts w:hint="eastAsia"/>
        </w:rPr>
        <w:t>RotatE</w:t>
      </w:r>
      <w:r>
        <w:fldChar w:fldCharType="begin"/>
      </w:r>
      <w:r w:rsidR="00DF30F1">
        <w:instrText xml:space="preserve"> ADDIN ZOTERO_ITEM CSL_CITATION {"citationID":"aalfrsmkua","properties":{"formattedCitation":"\\super [20]\\nosupersub{}","plainCitation":"[20]","noteIndex":0},"citationItems":[{"id":772,"uris":["http://zotero.org/users/5779008/items/8GKPI7DK"],"itemData":{"id":772,"type":"paper-conference","archive":"RotatE","archive_location":"ICLR 2019","container-title":"7th International Conference on Learning Representations","event-place":"New Orleans, LA, USA","note":"148","publisher":"OpenReview.net","publisher-place":"New Orleans, LA, USA","title":"RotatE: Knowledge Graph Embedding by Relational Rotation in Complex Space","URL":"https://openreview.net/forum?id=HkgEQnRqYQ","author":[{"family":"Sun","given":"Zhiqing"},{"family":"Deng","given":"Zhi-Hong"},{"family":"Nie","given":"Jian-Yun"},{"family":"Tang","given":"Jian"}],"issued":{"date-parts":[["2019",5,6]]},"citation-key":"sunRotatEKnowledgeGraph2019"}}],"schema":"https://github.com/citation-style-language/schema/raw/master/csl-citation.json"} </w:instrText>
      </w:r>
      <w:r>
        <w:fldChar w:fldCharType="separate"/>
      </w:r>
      <w:r w:rsidR="00DF30F1" w:rsidRPr="00DF30F1">
        <w:rPr>
          <w:vertAlign w:val="superscript"/>
          <w:lang w:val="en-US"/>
        </w:rPr>
        <w:t>[20]</w:t>
      </w:r>
      <w:r>
        <w:fldChar w:fldCharType="end"/>
      </w:r>
      <w:r>
        <w:rPr>
          <w:rFonts w:hint="eastAsia"/>
        </w:rPr>
        <w:t>，</w:t>
      </w:r>
      <w:r>
        <w:rPr>
          <w:rFonts w:hint="eastAsia"/>
        </w:rPr>
        <w:t>CrossE</w:t>
      </w:r>
      <w:r>
        <w:fldChar w:fldCharType="begin"/>
      </w:r>
      <w:r w:rsidR="00DF30F1">
        <w:instrText xml:space="preserve"> ADDIN ZOTERO_ITEM CSL_CITATION {"citationID":"an6pblb0u1","properties":{"formattedCitation":"\\super [21]\\nosupersub{}","plainCitation":"[21]","noteIndex":0},"citationItems":[{"id":766,"uris":["http://zotero.org/users/5779008/items/4SWF7RNS"],"itemData":{"id":766,"type":"paper-conference","archive":"CrossE","archive_location":"WSDM 2019","container-title":"Proceedings of the Twelfth ACM International Conference on Web Search and Data Mining","DOI":"10.1145/3289600.3291014","event-place":"Melbourne, VIC, Australia","note":"39 citations (Semantic Scholar/DOI) [2021-04-19]\n16 citations (Crossref) [2021-04-19]\n15","page":"96–104","publisher":"ACM","publisher-place":"Melbourne, VIC, Australia","title":"Interaction Embeddings for Prediction and Explanation in Knowledge Graphs","URL":"https://doi.org/10.1145/3289600.3291014","author":[{"family":"Zhang","given":"Wen"},{"family":"Paudel","given":"Bibek"},{"family":"Zhang","given":"Wei"},{"family":"Bernstein","given":"Abraham"},{"family":"Chen","given":"Huajun"}],"editor":[{"family":"Culpepper","given":"J. Shane"},{"family":"Moffat","given":"Alistair"},{"family":"Bennett","given":"Paul N."},{"family":"Lerman","given":"Kristina"}],"issued":{"date-parts":[["2019",2,11]]},"citation-key":"zhangInteractionEmbeddingsPrediction2019"}}],"schema":"https://github.com/citation-style-language/schema/raw/master/csl-citation.json"} </w:instrText>
      </w:r>
      <w:r>
        <w:fldChar w:fldCharType="separate"/>
      </w:r>
      <w:r w:rsidR="00DF30F1" w:rsidRPr="00DF30F1">
        <w:rPr>
          <w:vertAlign w:val="superscript"/>
          <w:lang w:val="en-US"/>
        </w:rPr>
        <w:t>[21]</w:t>
      </w:r>
      <w:r>
        <w:fldChar w:fldCharType="end"/>
      </w:r>
      <w:r>
        <w:rPr>
          <w:rFonts w:hint="eastAsia"/>
        </w:rPr>
        <w:t>等。其中</w:t>
      </w:r>
      <w:r w:rsidR="00AC0762" w:rsidRPr="00DF5427">
        <w:rPr>
          <w:rFonts w:hint="eastAsia"/>
        </w:rPr>
        <w:t>DistMult</w:t>
      </w:r>
      <w:r w:rsidR="00AC0762">
        <w:fldChar w:fldCharType="begin"/>
      </w:r>
      <w:r w:rsidR="00DF30F1">
        <w:instrText xml:space="preserve"> ADDIN ZOTERO_ITEM CSL_CITATION {"citationID":"TcZ3Cm2o","properties":{"formattedCitation":"\\super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AC0762">
        <w:fldChar w:fldCharType="separate"/>
      </w:r>
      <w:r w:rsidR="00DF30F1" w:rsidRPr="003840C5">
        <w:rPr>
          <w:vertAlign w:val="superscript"/>
        </w:rPr>
        <w:t>[17]</w:t>
      </w:r>
      <w:r w:rsidR="00AC0762">
        <w:fldChar w:fldCharType="end"/>
      </w:r>
      <w:r>
        <w:rPr>
          <w:rFonts w:hint="eastAsia"/>
        </w:rPr>
        <w:t>将</w:t>
      </w:r>
      <w:r w:rsidR="00F73E9C" w:rsidRPr="00453916">
        <w:rPr>
          <w:rFonts w:hint="eastAsia"/>
        </w:rPr>
        <w:t>RESCAL</w:t>
      </w:r>
      <w:r w:rsidR="00F73E9C">
        <w:fldChar w:fldCharType="begin"/>
      </w:r>
      <w:r w:rsidR="00DF30F1">
        <w:instrText xml:space="preserve"> ADDIN ZOTERO_ITEM CSL_CITATION {"citationID":"935gDmXJ","properties":{"formattedCitation":"\\super [16]\\nosupersub{}","plainCitation":"[16]","noteIndex":0},"citationItems":[{"id":780,"uris":["http://zotero.org/users/5779008/items/RICZ7CJV"],"itemData":{"id":780,"type":"paper-conference","abstract":"Relational learning is becoming increasingly important in many areas of application. Here, we present a novel approach to relational learning based on the factorization of a three-way tensor. We show that unlike other tensor approaches, our method is able to perform collective learning via the latent components of the model and provide an efﬁcient algorithm to compute the factorization. We substantiate our theoretical considerations regarding the collective learning capabilities of our model by the means of experiments on both a new dataset and a dataset commonly used in entity resolution. Furthermore, we show on common benchmark datasets that our approach achieves better or on-par results, if compared to current state-of-the-art relational learning solutions, while it is signiﬁcantly faster to compute.","archive":"RESCAL","archive_location":"ICML 2011","container-title":"Proceedings of the 28th International Conference on Machine Learning","event-place":"Bellevue, Washington, USA","language":"en","note":"ZSCC: NoCitationData[s0]","page":"809–816","publisher":"Omnipress","publisher-place":"Bellevue, Washington, USA","title":"A Three-Way Model for Collective Learning on Multi-Relational Data","title-short":"RESCAL","URL":"https://icml.cc/2011/papers/438_icmlpaper.pdf","author":[{"family":"Nickel","given":"Maximilian"},{"family":"Tresp","given":"Volker"},{"family":"Kriegel","given":"Hans-Peter"}],"editor":[{"family":"Getoor","given":"Lise"},{"family":"Scheffer","given":"Tobias"}],"issued":{"date-parts":[["2011",7,28]]},"citation-key":"nickelThreeWayModelCollective28"}}],"schema":"https://github.com/citation-style-language/schema/raw/master/csl-citation.json"} </w:instrText>
      </w:r>
      <w:r w:rsidR="00F73E9C">
        <w:fldChar w:fldCharType="separate"/>
      </w:r>
      <w:r w:rsidR="00DF30F1" w:rsidRPr="003840C5">
        <w:rPr>
          <w:vertAlign w:val="superscript"/>
        </w:rPr>
        <w:t>[16]</w:t>
      </w:r>
      <w:r w:rsidR="00F73E9C">
        <w:lastRenderedPageBreak/>
        <w:fldChar w:fldCharType="end"/>
      </w:r>
      <w:r>
        <w:rPr>
          <w:rFonts w:hint="eastAsia"/>
        </w:rPr>
        <w:t>的矩阵参数简化为了对角矩阵，在取得更好的效果的同时降低了计算复杂度。</w:t>
      </w:r>
      <w:r w:rsidR="0031589B">
        <w:rPr>
          <w:rFonts w:hint="eastAsia"/>
        </w:rPr>
        <w:t>ComplEx</w:t>
      </w:r>
      <w:r w:rsidR="0031589B">
        <w:fldChar w:fldCharType="begin"/>
      </w:r>
      <w:r w:rsidR="00DF30F1">
        <w:instrText xml:space="preserve"> ADDIN ZOTERO_ITEM CSL_CITATION {"citationID":"GDDZwSDY","properties":{"formattedCitation":"\\super [19]\\nosupersub{}","plainCitation":"[19]","noteIndex":0},"citationItems":[{"id":778,"uris":["http://zotero.org/users/5779008/items/CSKFSF7P"],"itemData":{"id":778,"type":"paper-conference","archive":"Complex","archive_location":"ICML 2016","collection-title":"JMLR Workshop and Conference Proceedings","container-title":"Proceedings of the 33nd International Conference on Machine Learning","event-place":"New York City, NY, USA","language":"en","note":"434","page":"2071–2080","publisher":"JMLR.org","publisher-place":"New York City, NY, USA","title":"Complex Embeddings for Simple Link Prediction","URL":"http://proceedings.mlr.press/v48/trouillon16.html","volume":"48","author":[{"family":"Trouillon","given":"Théo"},{"family":"Welbl","given":"Johannes"},{"family":"Riedel","given":"Sebastian"},{"family":"Gaussier","given":"Éric"},{"family":"Bouchard","given":"Guillaume"}],"editor":[{"family":"Balcan","given":"Maria-Florina"},{"family":"Weinberger","given":"Kilian Q."}],"issued":{"date-parts":[["2016",6,19]]},"citation-key":"trouillonComplexEmbeddingsSimple2016"}}],"schema":"https://github.com/citation-style-language/schema/raw/master/csl-citation.json"} </w:instrText>
      </w:r>
      <w:r w:rsidR="0031589B">
        <w:fldChar w:fldCharType="separate"/>
      </w:r>
      <w:r w:rsidR="00DF30F1" w:rsidRPr="00DF30F1">
        <w:rPr>
          <w:vertAlign w:val="superscript"/>
          <w:lang w:val="en-US"/>
        </w:rPr>
        <w:t>[19]</w:t>
      </w:r>
      <w:r w:rsidR="0031589B">
        <w:fldChar w:fldCharType="end"/>
      </w:r>
      <w:r>
        <w:rPr>
          <w:rFonts w:hint="eastAsia"/>
        </w:rPr>
        <w:t>方法</w:t>
      </w:r>
      <w:r w:rsidR="0031589B">
        <w:rPr>
          <w:rFonts w:hint="eastAsia"/>
        </w:rPr>
        <w:t>将</w:t>
      </w:r>
      <w:r w:rsidR="006C130D">
        <w:rPr>
          <w:rFonts w:hint="eastAsia"/>
        </w:rPr>
        <w:t>表示学习算法从实数域</w:t>
      </w:r>
      <w:r w:rsidR="00CF27DB">
        <w:rPr>
          <w:rFonts w:hint="eastAsia"/>
        </w:rPr>
        <w:t>拓展</w:t>
      </w:r>
      <w:r>
        <w:rPr>
          <w:rFonts w:hint="eastAsia"/>
        </w:rPr>
        <w:t>到复数域。</w:t>
      </w:r>
    </w:p>
    <w:p w14:paraId="03163C00" w14:textId="05C9C2D8" w:rsidR="00F85325" w:rsidRDefault="00F85325" w:rsidP="00CE777B">
      <w:pPr>
        <w:pStyle w:val="mainbody"/>
        <w:ind w:firstLine="480"/>
      </w:pPr>
      <w:r>
        <w:rPr>
          <w:rFonts w:hint="eastAsia"/>
        </w:rPr>
        <w:t>基于张量分解的表示学习方法的优点在于利用张量分解等</w:t>
      </w:r>
      <w:r w:rsidR="00081BDD">
        <w:rPr>
          <w:rFonts w:hint="eastAsia"/>
        </w:rPr>
        <w:t>数学</w:t>
      </w:r>
      <w:r>
        <w:rPr>
          <w:rFonts w:hint="eastAsia"/>
        </w:rPr>
        <w:t>方法进行学习，解释性强，能够学习到实体和关系的双线性关系。缺点在于它们统一处理所有知识图谱中的事实，无法充分学习图结构信息，同时属于浅层的模型，模型表达能力比较弱。</w:t>
      </w:r>
    </w:p>
    <w:p w14:paraId="0708760A" w14:textId="73A5D167" w:rsidR="00F85325" w:rsidRDefault="00F85325" w:rsidP="00CE777B">
      <w:pPr>
        <w:pStyle w:val="mainbody"/>
        <w:ind w:firstLine="480"/>
      </w:pPr>
      <w:r>
        <w:rPr>
          <w:rFonts w:hint="eastAsia"/>
        </w:rPr>
        <w:t>基于神经网络的学习方法是目前研究的主流，它使用神经网络学习知识图谱中的知识，按照模型的结构，可进一步大致分为：基于多层神经网络、</w:t>
      </w:r>
      <w:r w:rsidR="00CC7B43">
        <w:rPr>
          <w:rFonts w:hint="eastAsia"/>
        </w:rPr>
        <w:t>基于</w:t>
      </w:r>
      <w:r w:rsidR="00613A14">
        <w:rPr>
          <w:rFonts w:hint="eastAsia"/>
        </w:rPr>
        <w:t>循环卷积网络</w:t>
      </w:r>
      <w:r w:rsidR="00CC7B43">
        <w:rPr>
          <w:rFonts w:hint="eastAsia"/>
        </w:rPr>
        <w:t>和</w:t>
      </w:r>
      <w:r>
        <w:rPr>
          <w:rFonts w:hint="eastAsia"/>
        </w:rPr>
        <w:t>基于卷积神经网络</w:t>
      </w:r>
      <w:r w:rsidR="00F45329">
        <w:rPr>
          <w:rFonts w:hint="eastAsia"/>
        </w:rPr>
        <w:t>。</w:t>
      </w:r>
    </w:p>
    <w:p w14:paraId="6AA50D4A" w14:textId="6C8266C9" w:rsidR="00F85325" w:rsidRPr="00176041" w:rsidRDefault="00F85325" w:rsidP="00CE777B">
      <w:pPr>
        <w:pStyle w:val="mainbody"/>
        <w:ind w:firstLine="480"/>
      </w:pPr>
      <w:r>
        <w:rPr>
          <w:rFonts w:hint="eastAsia"/>
        </w:rPr>
        <w:t>使用多层神经网络的表示学习方法原理非常直接，直接使用多层的神经网络去拟合知识图谱，输入层是三元组，输出是该三元组存在的概率。这一类型的方法包括</w:t>
      </w:r>
      <w:r>
        <w:rPr>
          <w:rFonts w:hint="eastAsia"/>
        </w:rPr>
        <w:t>S</w:t>
      </w:r>
      <w:r>
        <w:t>ME</w:t>
      </w:r>
      <w:r>
        <w:fldChar w:fldCharType="begin"/>
      </w:r>
      <w:r w:rsidR="00DF30F1">
        <w:instrText xml:space="preserve"> ADDIN ZOTERO_ITEM CSL_CITATION {"citationID":"a8n9iigmms","properties":{"formattedCitation":"\\super [22]\\nosupersub{}","plainCitation":"[22]","noteIndex":0},"citationItems":[{"id":786,"uris":["http://zotero.org/users/5779008/items/YCSW65FB"],"itemData":{"id":786,"type":"paper-conference","abstract":"Large-scale relational learning becomes crucial for handling the huge amounts of structured data generated daily in many application domains ranging from computational biology or information retrieval, to natural language processing. In this paper, we present a new neural network architecture designed to embed multi-relational graphs into a flexible continuous vector space in which the original data is kept and enhanced. The network is trained to encode the semantics of these graphs in order to assign high probabilities to plausible components. We empirically show that it reaches competitive performance in link prediction on standard datasets from the literature as well as on data from a real-world knowledge base (WordNet). In addition, we present how our method can be applied to perform word-sense disambiguation in a context of open-text semantic parsing, where the goal is to learn to assign a structured meaning representation to almost any sentence of free text, demonstrating that it can scale up to tens of thousands of nodes and thousands of types of relation.","archive":"SME","archive_location":"ICLR 2013","container-title":"1st International Conference on Learning Representations, Workshop Track Proceedings","DOI":"10.1007/s10994-013-5363-6","event-place":"Scottsdale, Arizona, USA","language":"en","note":"388","page":"233-259","publisher-place":"Scottsdale, Arizona, USA","source":"Springer Link","title":"A Semantic Matching Energy Function for Learning with Multi-relational Data","URL":"http://arxiv.org/abs/1301.3485","volume":"94","author":[{"family":"Glorot","given":"Xavier"},{"family":"Bordes","given":"Antoine"},{"family":"Weston","given":"Jason"},{"family":"Bengio","given":"Yoshua"}],"editor":[{"family":"Bengio","given":"Yoshua"},{"family":"LeCun","given":"Yann"}],"issued":{"date-parts":[["2013",5,2]]},"citation-key":"glorotSemanticMatchingEnergy2013"}}],"schema":"https://github.com/citation-style-language/schema/raw/master/csl-citation.json"} </w:instrText>
      </w:r>
      <w:r>
        <w:fldChar w:fldCharType="separate"/>
      </w:r>
      <w:r w:rsidR="00DF30F1" w:rsidRPr="00DF30F1">
        <w:rPr>
          <w:vertAlign w:val="superscript"/>
          <w:lang w:val="en-US"/>
        </w:rPr>
        <w:t>[22]</w:t>
      </w:r>
      <w:r>
        <w:fldChar w:fldCharType="end"/>
      </w:r>
      <w:r>
        <w:rPr>
          <w:rFonts w:hint="eastAsia"/>
        </w:rPr>
        <w:t>，</w:t>
      </w:r>
      <w:r>
        <w:rPr>
          <w:rFonts w:hint="eastAsia"/>
        </w:rPr>
        <w:t>N</w:t>
      </w:r>
      <w:r>
        <w:t>TN</w:t>
      </w:r>
      <w:r>
        <w:fldChar w:fldCharType="begin"/>
      </w:r>
      <w:r w:rsidR="00DF30F1">
        <w:instrText xml:space="preserve"> ADDIN ZOTERO_ITEM CSL_CITATION {"citationID":"a25cinb2cl3","properties":{"formattedCitation":"\\super [23]\\nosupersub{}","plainCitation":"[23]","noteIndex":0},"citationItems":[{"id":787,"uris":["http://zotero.org/users/5779008/items/K56UQIUB"],"itemData":{"id":787,"type":"paper-conference","archive":"NTN","archive_location":"NIPS 2013","container-title":"Advances in Neural Information Processing Systems 26: 27th Annual Conference on Neural Information Processing Systems 2013","event-place":"Lake Tahoe, Nevada, United States","note":"ZSCC: NoCitationData[s0]","page":"926–934","publisher-place":"Lake Tahoe, Nevada, United States","title":"Reasoning with Neural Tensor Networks for Knowledge Base Completion","URL":"http://papers.nips.cc/paper/5028-reasoning-with-neural-tensor-networks-for-knowledge-base-completion","author":[{"family":"Socher","given":"Richard"},{"family":"Chen","given":"Danqi"},{"family":"Manning","given":"Christopher D."},{"family":"Ng","given":"Andrew Y."}],"editor":[{"family":"Burges","given":"Christopher J. C."},{"family":"Bottou","given":"Léon"},{"family":"Ghahramani","given":"Zoubin"},{"family":"Weinberger","given":"Kilian Q."}],"issued":{"date-parts":[["2013",12,5]]},"citation-key":"socherReasoningNeuralTensor2013"}}],"schema":"https://github.com/citation-style-language/schema/raw/master/csl-citation.json"} </w:instrText>
      </w:r>
      <w:r>
        <w:fldChar w:fldCharType="separate"/>
      </w:r>
      <w:r w:rsidR="00DF30F1" w:rsidRPr="00DF30F1">
        <w:rPr>
          <w:vertAlign w:val="superscript"/>
          <w:lang w:val="en-US"/>
        </w:rPr>
        <w:t>[23]</w:t>
      </w:r>
      <w:r>
        <w:fldChar w:fldCharType="end"/>
      </w:r>
      <w:r>
        <w:rPr>
          <w:rFonts w:hint="eastAsia"/>
        </w:rPr>
        <w:t>，</w:t>
      </w:r>
      <w:r>
        <w:rPr>
          <w:rFonts w:hint="eastAsia"/>
        </w:rPr>
        <w:t>M</w:t>
      </w:r>
      <w:r>
        <w:t>LP</w:t>
      </w:r>
      <w:r>
        <w:fldChar w:fldCharType="begin"/>
      </w:r>
      <w:r w:rsidR="00DF30F1">
        <w:instrText xml:space="preserve"> ADDIN ZOTERO_ITEM CSL_CITATION {"citationID":"a16hmd8roh3","properties":{"formattedCitation":"\\super [24]\\nosupersub{}","plainCitation":"[24]","noteIndex":0},"citationItems":[{"id":385,"uris":["http://zotero.org/users/5779008/items/GS5RANKR"],"itemData":{"id":385,"type":"paper-conference","abstract":"Recent years have witnessed a proliferation of large-scale knowledge bases, including Wikipedia, Freebase, YAGO, Microsoft's Satori, and Google's Knowledge Graph. To increase the scale even further, we need to explore automatic methods for constructing knowledge bases. Previous approaches have primarily focused on text-based extraction, which can be very noisy. Here we introduce Knowledge Vault, a Web-scale probabilistic knowledge base that combines extractions from Web content (obtained via analysis of text, tabular data, page structure, and human annotations) with prior knowledge derived from existing knowledge repositories. We employ supervised machine learning methods for fusing these distinct information sources. The Knowledge Vault is substantially bigger than any previously published structured knowledge repository, and features a probabilistic inference system that computes calibrated probabilities of fact correctness. We report the results of multiple studies that explore the relative utility of the different information sources and extraction methods.","archive":"MLP","archive_location":"SIGKDD 2014","collection-title":"KDD '14","container-title":"Proceedings of the 20th ACM SIGKDD international conference on Knowledge discovery and data mining","DOI":"10.1145/2623330.2623623","event-place":"New York, New York, USA","ISBN":"978-1-4503-2956-9","note":"1134","page":"601–610","publisher":"Association for Computing Machinery","publisher-place":"New York, New York, USA","source":"ACM Digital Library","title":"Knowledge vault: a web-scale approach to probabilistic knowledge fusion","title-short":"Knowledge vault","URL":"https://doi.org/10.1145/2623330.2623623","author":[{"family":"Dong","given":"Xin"},{"family":"Gabrilovich","given":"Evgeniy"},{"family":"Heitz","given":"Geremy"},{"family":"Horn","given":"Wilko"},{"family":"Lao","given":"Ni"},{"family":"Murphy","given":"Kevin"},{"family":"Strohmann","given":"Thomas"},{"family":"Sun","given":"Shaohua"},{"family":"Zhang","given":"Wei"}],"accessed":{"date-parts":[["2020",5,13]]},"issued":{"date-parts":[["2014",8]]},"citation-key":"dongKnowledgeVaultWebscale2014"}}],"schema":"https://github.com/citation-style-language/schema/raw/master/csl-citation.json"} </w:instrText>
      </w:r>
      <w:r>
        <w:fldChar w:fldCharType="separate"/>
      </w:r>
      <w:r w:rsidR="00DF30F1" w:rsidRPr="00DF30F1">
        <w:rPr>
          <w:vertAlign w:val="superscript"/>
          <w:lang w:val="en-US"/>
        </w:rPr>
        <w:t>[24]</w:t>
      </w:r>
      <w:r>
        <w:fldChar w:fldCharType="end"/>
      </w:r>
      <w:r>
        <w:rPr>
          <w:rFonts w:hint="eastAsia"/>
        </w:rPr>
        <w:t>等。这一类型的方法网络结构较为简单，效果比起之前的浅层方法效果更好，但是没有充分结合知识图谱的特点，同时由于知识图谱的数据量很大，很容易过度参数化，可解释性也较差。</w:t>
      </w:r>
    </w:p>
    <w:p w14:paraId="58FBAE6F" w14:textId="2613B10B" w:rsidR="00F85325" w:rsidRDefault="00F85325" w:rsidP="00CE777B">
      <w:pPr>
        <w:pStyle w:val="mainbody"/>
        <w:ind w:firstLine="480"/>
      </w:pPr>
      <w:r>
        <w:rPr>
          <w:rFonts w:hint="eastAsia"/>
        </w:rPr>
        <w:t>使用卷积神经网络的表示学习方法是将三元组的嵌入拼接成张量的形式，然后构造卷积核进行卷积操作，之后经过神经网络层，输出得分。这一类型的方法包括</w:t>
      </w:r>
      <w:r>
        <w:rPr>
          <w:rFonts w:hint="eastAsia"/>
        </w:rPr>
        <w:t>ConvE</w:t>
      </w:r>
      <w:r>
        <w:fldChar w:fldCharType="begin"/>
      </w:r>
      <w:r w:rsidR="00DF30F1">
        <w:instrText xml:space="preserve"> ADDIN ZOTERO_ITEM CSL_CITATION {"citationID":"a1snb64pcoi","properties":{"formattedCitation":"\\super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fldChar w:fldCharType="separate"/>
      </w:r>
      <w:r w:rsidR="00DF30F1" w:rsidRPr="00DF30F1">
        <w:rPr>
          <w:vertAlign w:val="superscript"/>
          <w:lang w:val="en-US"/>
        </w:rPr>
        <w:t>[25]</w:t>
      </w:r>
      <w:r>
        <w:fldChar w:fldCharType="end"/>
      </w:r>
      <w:r>
        <w:rPr>
          <w:rFonts w:hint="eastAsia"/>
        </w:rPr>
        <w:t>，</w:t>
      </w:r>
      <w:r>
        <w:rPr>
          <w:rFonts w:hint="eastAsia"/>
        </w:rPr>
        <w:t>C</w:t>
      </w:r>
      <w:r>
        <w:t>onvKB</w:t>
      </w:r>
      <w:r>
        <w:fldChar w:fldCharType="begin"/>
      </w:r>
      <w:r w:rsidR="00DF30F1">
        <w:instrText xml:space="preserve"> ADDIN ZOTERO_ITEM CSL_CITATION {"citationID":"a1b1p46sg4e","properties":{"formattedCitation":"\\super [26]\\nosupersub{}","plainCitation":"[26]","noteIndex":0},"citationItems":[{"id":777,"uris":["http://zotero.org/users/5779008/items/SVXB5MMK"],"itemData":{"id":777,"type":"paper-conference","abstract":"In this paper, we propose a novel embedding model, named ConvKB, for knowledge base completion. Our model ConvKB advances state-of-the-art models by employing a convolutional neural network, so that it can capture global relationships and transitional characteristics between entities and relations in knowledge bases. In ConvKB, each triple (head entity, relation, tail entity) is represented as a 3column matrix where each column vector represents a triple element. This 3-column matrix is then fed to a convolution layer where multiple ﬁlters are operated on the matrix to generate different feature maps. These feature maps are then concatenated into a single feature vector representing the input triple. The feature vector is multiplied with a weight vector via a dot product to return a score. This score is then used to predict whether the triple is valid or not. Experiments show that ConvKB achieves better link prediction performance than previous state-of-the-art embedding models on two benchmark datasets WN18RR and FB15k-237.","archive":"ConvKB","archive_location":"NAACL 2018","container-title":"Proceedings of the 2018 Conference of the North American Chapter of the Association for Computational Linguistics: Human Language Technologies","DOI":"10.18653/v1/n18-2053","event-place":"New Orleans, Louisiana, USA","language":"en","note":"185 citations (Semantic Scholar/DOI) [2021-04-19]\n62 citations (Crossref) [2021-04-19]\nZSCC: NoCitationData[s0]","page":"327–333","publisher":"Association for Computational Linguistics","publisher-place":"New Orleans, Louisiana, USA","title":"A Novel Embedding Model for Knowledge Base Completion Based on Convolutional Neural Network","URL":"https://doi.org/10.18653/v1/n18-2053","volume":"Volume 2 (Short Papers)","author":[{"family":"Nguyen","given":"Dai Quoc"},{"family":"Nguyen","given":"Tu Dinh"},{"family":"Nguyen","given":"Dat Quoc"},{"family":"Phung","given":"Dinh Q."}],"editor":[{"family":"Walker","given":"Marilyn A."},{"family":"Ji","given":"Heng"},{"family":"Stent","given":"Amanda"}],"issued":{"date-parts":[["2018",6,1]]},"citation-key":"nguyenNovelEmbeddingModel2018"}}],"schema":"https://github.com/citation-style-language/schema/raw/master/csl-citation.json"} </w:instrText>
      </w:r>
      <w:r>
        <w:fldChar w:fldCharType="separate"/>
      </w:r>
      <w:r w:rsidR="00DF30F1" w:rsidRPr="00DF30F1">
        <w:rPr>
          <w:vertAlign w:val="superscript"/>
          <w:lang w:val="en-US"/>
        </w:rPr>
        <w:t>[26]</w:t>
      </w:r>
      <w:r>
        <w:fldChar w:fldCharType="end"/>
      </w:r>
      <w:r>
        <w:rPr>
          <w:rFonts w:hint="eastAsia"/>
        </w:rPr>
        <w:t>，</w:t>
      </w:r>
      <w:r>
        <w:t>C</w:t>
      </w:r>
      <w:r>
        <w:rPr>
          <w:rFonts w:hint="eastAsia"/>
        </w:rPr>
        <w:t>onvR</w:t>
      </w:r>
      <w:r>
        <w:fldChar w:fldCharType="begin"/>
      </w:r>
      <w:r w:rsidR="00DF30F1">
        <w:instrText xml:space="preserve"> ADDIN ZOTERO_ITEM CSL_CITATION {"citationID":"a1ir6n7a99s","properties":{"formattedCitation":"\\super [27]\\nosupersub{}","plainCitation":"[27]","noteIndex":0},"citationItems":[{"id":774,"uris":["http://zotero.org/users/5779008/items/UWG8MM6Q"],"itemData":{"id":774,"type":"paper-conference","abstract":"We consider the problem of learning distributed representations for entities and relations of multi-relational data so as to predict missing links therein. Convolutional neural networks have recently shown their superiority for this problem, bringing increased model expressiveness while remaining parameter efﬁcient. Despite the success, previous convolution designs fail to model full interactions between input entities and relations, which potentially limits the performance of link prediction. In this work we introduce ConvR, an adaptive convolutional network designed to maximize entity-relation interactions in a convolutional fashion. ConvR adaptively constructs convolution ﬁlters from relation representations, and applies these ﬁlters across entity representations to generate convolutional features. As such, ConvR enables rich interactions between entity and relation representations at diverse regions, and all the convolutional features generated will be able to capture such interactions. We evaluate ConvR on multiple benchmark datasets. Experimental results show that: (1) ConvR performs substantially better than competitive baselines in almost all the metrics and on all the datasets; (2) Compared with stateof-the-art convolutional models, ConvR is not only more effective but also more efﬁcient. It offers a 7% increase in MRR and a 6% increase in Hits@10, while saving 12% in parameter storage.","archive":"ConvR","archive_location":"NAACL 2019","container-title":"Proceedings of the 2019 Conference of the North American Chapter of the Association for Computational Linguistics: Human Language Technologies","DOI":"10.18653/v1/n19-1103","event-place":"Minneapolis, Minnesota","language":"en","note":"15 citations (Semantic Scholar/DOI) [2021-04-19]\n3 citations (Crossref) [2021-04-19]\n4","page":"978–987","publisher":"Association for Computational Linguistics","publisher-place":"Minneapolis, Minnesota","title":"Adaptive Convolution for Multi-Relational Learning","title-short":"ConvR","URL":"https://doi.org/10.18653/v1/n19-1103","author":[{"family":"Jiang","given":"Xiaotian"},{"family":"Wang","given":"Quan"},{"family":"Wang","given":"Bin"}],"editor":[{"family":"Burstein","given":"Jill"},{"family":"Doran","given":"Christy"},{"family":"Solorio","given":"Thamar"}],"issued":{"date-parts":[["2019"]]},"citation-key":"jiangAdaptiveConvolutionMultiRelational2019"}}],"schema":"https://github.com/citation-style-language/schema/raw/master/csl-citation.json"} </w:instrText>
      </w:r>
      <w:r>
        <w:fldChar w:fldCharType="separate"/>
      </w:r>
      <w:r w:rsidR="00DF30F1" w:rsidRPr="00DF30F1">
        <w:rPr>
          <w:vertAlign w:val="superscript"/>
          <w:lang w:val="en-US"/>
        </w:rPr>
        <w:t>[27]</w:t>
      </w:r>
      <w:r>
        <w:fldChar w:fldCharType="end"/>
      </w:r>
      <w:r>
        <w:rPr>
          <w:rFonts w:hint="eastAsia"/>
        </w:rPr>
        <w:t>，</w:t>
      </w:r>
      <w:r>
        <w:t>CapsE</w:t>
      </w:r>
      <w:r>
        <w:fldChar w:fldCharType="begin"/>
      </w:r>
      <w:r w:rsidR="00DF30F1">
        <w:instrText xml:space="preserve"> ADDIN ZOTERO_ITEM CSL_CITATION {"citationID":"a2m166tt6hp","properties":{"formattedCitation":"\\super [28]\\nosupersub{}","plainCitation":"[28]","noteIndex":0},"citationItems":[{"id":773,"uris":["http://zotero.org/users/5779008/items/PPNZLHJJ"],"itemData":{"id":773,"type":"paper-conference","abstract":"In this paper, we introduce an embedding model, named CapsE, exploring a capsule network to model relationship triples (subject, relation, object). Our CapsE represents each triple as a 3-column matrix where each column vector represents the embedding of an element in the triple. This 3-column matrix is then fed to a convolution layer where multiple ﬁlters are operated to generate different feature maps. These feature maps are reconstructed into corresponding capsules which are then routed to another capsule to produce a continuous vector. The length of this vector is used to measure the plausibility score of the triple. Our proposed CapsE obtains better performance than previous state-of-the-art embedding models for knowledge graph completion on two benchmark datasets WN18RR and FB15k-237, and outperforms strong search personalization baselines on SEARCH17.","archive":"CapsE","archive_location":"NAACL 2019","container-title":"Proceedings of the 2019 Conference of the North American Chapter of the Association for Computational Linguistics: Human Language Technologies","DOI":"10.18653/v1/n19-1226","event-place":"Minneapolis, Minnesota, USA","language":"en","note":"67 citations (Semantic Scholar/DOI) [2021-04-19]\n32 citations (Crossref) [2021-04-19]\n9","page":"2180–2189","publisher":"Association for Computational Linguistics","publisher-place":"Minneapolis, Minnesota, USA","title":"A Capsule Network-based Embedding Model for Knowledge Graph Completion and Search Personalization","URL":"http://aclweb.org/anthology/N19-1226","volume":"Volume 1 (Long and Short Papers)","author":[{"family":"Nguyen","given":"Dai Quoc"},{"family":"Vu","given":"Thanh"},{"family":"Nguyen","given":"Tu Dinh"},{"family":"Nguyen","given":"Dat Quoc"},{"family":"Phung","given":"Dinh Q."}],"editor":[{"family":"Burstein","given":"Jill"},{"family":"Doran","given":"Christy"},{"family":"Solorio","given":"Thamar"}],"issued":{"date-parts":[["2019",6,2]]},"citation-key":"nguyenCapsuleNetworkbasedEmbedding2019"}}],"schema":"https://github.com/citation-style-language/schema/raw/master/csl-citation.json"} </w:instrText>
      </w:r>
      <w:r>
        <w:fldChar w:fldCharType="separate"/>
      </w:r>
      <w:r w:rsidR="00DF30F1" w:rsidRPr="00DF30F1">
        <w:rPr>
          <w:vertAlign w:val="superscript"/>
          <w:lang w:val="en-US"/>
        </w:rPr>
        <w:t>[28]</w:t>
      </w:r>
      <w:r>
        <w:fldChar w:fldCharType="end"/>
      </w:r>
      <w:r>
        <w:rPr>
          <w:rFonts w:hint="eastAsia"/>
        </w:rPr>
        <w:t>，</w:t>
      </w:r>
      <w:r>
        <w:t>InteractE</w:t>
      </w:r>
      <w:r>
        <w:fldChar w:fldCharType="begin"/>
      </w:r>
      <w:r w:rsidR="00DF30F1">
        <w:instrText xml:space="preserve"> ADDIN ZOTERO_ITEM CSL_CITATION {"citationID":"a3kgk4lr95","properties":{"formattedCitation":"\\super [29]\\nosupersub{}","plainCitation":"[29]","noteIndex":0},"citationItems":[{"id":756,"uris":["http://zotero.org/users/5779008/items/BK9448K9"],"itemData":{"id":756,"type":"paper-conference","archive":"InteractE","archive_location":"AAAI 2020","container-title":"The Thirty-Fourth AAAI Conference on Artificial Intelligence","event-place":"New York, NK, USA","note":"11","page":"3009–3016","publisher":"AAAI Press","publisher-place":"New York, NK, USA","title":"InteractE: Improving Convolution-Based Knowledge Graph Embeddings by Increasing Feature Interactions","URL":"https://aaai.org/ojs/index.php/AAAI/article/view/5694","author":[{"family":"Vashishth","given":"Shikhar"},{"family":"Sanyal","given":"Soumya"},{"family":"Nitin","given":"Vikram"},{"family":"Agrawal","given":"Nilesh"},{"family":"Talukdar","given":"Partha P."}],"issued":{"date-parts":[["2020",2]]},"citation-key":"vashishthInteractEImprovingConvolutionBased2020"}}],"schema":"https://github.com/citation-style-language/schema/raw/master/csl-citation.json"} </w:instrText>
      </w:r>
      <w:r>
        <w:fldChar w:fldCharType="separate"/>
      </w:r>
      <w:r w:rsidR="00DF30F1" w:rsidRPr="00DF30F1">
        <w:rPr>
          <w:vertAlign w:val="superscript"/>
          <w:lang w:val="en-US"/>
        </w:rPr>
        <w:t>[29]</w:t>
      </w:r>
      <w:r>
        <w:fldChar w:fldCharType="end"/>
      </w:r>
      <w:r>
        <w:rPr>
          <w:rFonts w:hint="eastAsia"/>
        </w:rPr>
        <w:t>等。最经典的是</w:t>
      </w:r>
      <w:r w:rsidR="007F750D">
        <w:rPr>
          <w:rFonts w:hint="eastAsia"/>
        </w:rPr>
        <w:t>ConvE</w:t>
      </w:r>
      <w:r w:rsidR="007F750D">
        <w:fldChar w:fldCharType="begin"/>
      </w:r>
      <w:r w:rsidR="00DF30F1">
        <w:instrText xml:space="preserve"> ADDIN ZOTERO_ITEM CSL_CITATION {"citationID":"BDtaHxql","properties":{"formattedCitation":"\\super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7F750D">
        <w:fldChar w:fldCharType="separate"/>
      </w:r>
      <w:r w:rsidR="00DF30F1" w:rsidRPr="00DF30F1">
        <w:rPr>
          <w:vertAlign w:val="superscript"/>
          <w:lang w:val="en-US"/>
        </w:rPr>
        <w:t>[25]</w:t>
      </w:r>
      <w:r w:rsidR="007F750D">
        <w:fldChar w:fldCharType="end"/>
      </w:r>
      <w:r>
        <w:rPr>
          <w:rFonts w:hint="eastAsia"/>
        </w:rPr>
        <w:t>方法，该方法</w:t>
      </w:r>
      <w:r w:rsidRPr="00D05098">
        <w:rPr>
          <w:rFonts w:hint="eastAsia"/>
        </w:rPr>
        <w:t>首先</w:t>
      </w:r>
      <w:r>
        <w:rPr>
          <w:rFonts w:hint="eastAsia"/>
        </w:rPr>
        <w:t>通过直接堆积实体和关系</w:t>
      </w:r>
      <w:r w:rsidRPr="00D05098">
        <w:rPr>
          <w:rFonts w:hint="eastAsia"/>
        </w:rPr>
        <w:t>的</w:t>
      </w:r>
      <w:r>
        <w:rPr>
          <w:rFonts w:hint="eastAsia"/>
        </w:rPr>
        <w:t>表示重组</w:t>
      </w:r>
      <w:r w:rsidRPr="00D05098">
        <w:rPr>
          <w:rFonts w:hint="eastAsia"/>
        </w:rPr>
        <w:t>为</w:t>
      </w:r>
      <w:r>
        <w:rPr>
          <w:rFonts w:hint="eastAsia"/>
        </w:rPr>
        <w:t>矩阵，</w:t>
      </w:r>
      <w:r w:rsidRPr="00785FBC">
        <w:rPr>
          <w:rFonts w:hint="eastAsia"/>
        </w:rPr>
        <w:t>之后</w:t>
      </w:r>
      <w:r>
        <w:rPr>
          <w:rFonts w:hint="eastAsia"/>
        </w:rPr>
        <w:t>在这个特征矩阵上</w:t>
      </w:r>
      <w:r w:rsidRPr="00785FBC">
        <w:rPr>
          <w:rFonts w:hint="eastAsia"/>
        </w:rPr>
        <w:t>进行卷积操作</w:t>
      </w:r>
      <w:r>
        <w:rPr>
          <w:rFonts w:hint="eastAsia"/>
        </w:rPr>
        <w:t>，随后进行向量化，最终经过</w:t>
      </w:r>
      <w:r w:rsidRPr="00A3589E">
        <w:rPr>
          <w:rFonts w:hint="eastAsia"/>
        </w:rPr>
        <w:t>一个全连接层</w:t>
      </w:r>
      <w:r>
        <w:rPr>
          <w:rFonts w:hint="eastAsia"/>
        </w:rPr>
        <w:t>，利用得到的输出与其它目标实体的内积作为预测概率。</w:t>
      </w:r>
    </w:p>
    <w:p w14:paraId="4A5FABB8" w14:textId="39B8BB99" w:rsidR="00F85325" w:rsidRPr="00B13C18" w:rsidRDefault="00F85325" w:rsidP="00CE777B">
      <w:pPr>
        <w:pStyle w:val="mainbody"/>
        <w:ind w:firstLine="480"/>
      </w:pPr>
      <w:r>
        <w:rPr>
          <w:rFonts w:hint="eastAsia"/>
        </w:rPr>
        <w:t>以上的</w:t>
      </w:r>
      <w:r w:rsidR="009829B0">
        <w:rPr>
          <w:rFonts w:hint="eastAsia"/>
        </w:rPr>
        <w:t>ConvE</w:t>
      </w:r>
      <w:r w:rsidR="009829B0">
        <w:fldChar w:fldCharType="begin"/>
      </w:r>
      <w:r w:rsidR="00DF30F1">
        <w:instrText xml:space="preserve"> ADDIN ZOTERO_ITEM CSL_CITATION {"citationID":"zw5CB8jW","properties":{"formattedCitation":"\\super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9829B0">
        <w:fldChar w:fldCharType="separate"/>
      </w:r>
      <w:r w:rsidR="00DF30F1" w:rsidRPr="003840C5">
        <w:rPr>
          <w:vertAlign w:val="superscript"/>
        </w:rPr>
        <w:t>[25]</w:t>
      </w:r>
      <w:r w:rsidR="009829B0">
        <w:fldChar w:fldCharType="end"/>
      </w:r>
      <w:r>
        <w:rPr>
          <w:rFonts w:hint="eastAsia"/>
        </w:rPr>
        <w:t>方法的框架在</w:t>
      </w:r>
      <w:r>
        <w:t>C</w:t>
      </w:r>
      <w:r>
        <w:rPr>
          <w:rFonts w:hint="eastAsia"/>
        </w:rPr>
        <w:t>onvR</w:t>
      </w:r>
      <w:r w:rsidR="0024260F">
        <w:fldChar w:fldCharType="begin"/>
      </w:r>
      <w:r w:rsidR="00DF30F1">
        <w:instrText xml:space="preserve"> ADDIN ZOTERO_ITEM CSL_CITATION {"citationID":"aoe4ikha86","properties":{"formattedCitation":"\\super [27]\\nosupersub{}","plainCitation":"[27]","noteIndex":0},"citationItems":[{"id":774,"uris":["http://zotero.org/users/5779008/items/UWG8MM6Q"],"itemData":{"id":774,"type":"paper-conference","abstract":"We consider the problem of learning distributed representations for entities and relations of multi-relational data so as to predict missing links therein. Convolutional neural networks have recently shown their superiority for this problem, bringing increased model expressiveness while remaining parameter efﬁcient. Despite the success, previous convolution designs fail to model full interactions between input entities and relations, which potentially limits the performance of link prediction. In this work we introduce ConvR, an adaptive convolutional network designed to maximize entity-relation interactions in a convolutional fashion. ConvR adaptively constructs convolution ﬁlters from relation representations, and applies these ﬁlters across entity representations to generate convolutional features. As such, ConvR enables rich interactions between entity and relation representations at diverse regions, and all the convolutional features generated will be able to capture such interactions. We evaluate ConvR on multiple benchmark datasets. Experimental results show that: (1) ConvR performs substantially better than competitive baselines in almost all the metrics and on all the datasets; (2) Compared with stateof-the-art convolutional models, ConvR is not only more effective but also more efﬁcient. It offers a 7% increase in MRR and a 6% increase in Hits@10, while saving 12% in parameter storage.","archive":"ConvR","archive_location":"NAACL 2019","container-title":"Proceedings of the 2019 Conference of the North American Chapter of the Association for Computational Linguistics: Human Language Technologies","DOI":"10.18653/v1/n19-1103","event-place":"Minneapolis, Minnesota","language":"en","note":"15 citations (Semantic Scholar/DOI) [2021-04-19]\n3 citations (Crossref) [2021-04-19]\n4","page":"978–987","publisher":"Association for Computational Linguistics","publisher-place":"Minneapolis, Minnesota","title":"Adaptive Convolution for Multi-Relational Learning","title-short":"ConvR","URL":"https://doi.org/10.18653/v1/n19-1103","author":[{"family":"Jiang","given":"Xiaotian"},{"family":"Wang","given":"Quan"},{"family":"Wang","given":"Bin"}],"editor":[{"family":"Burstein","given":"Jill"},{"family":"Doran","given":"Christy"},{"family":"Solorio","given":"Thamar"}],"issued":{"date-parts":[["2019"]]},"citation-key":"jiangAdaptiveConvolutionMultiRelational2019"}}],"schema":"https://github.com/citation-style-language/schema/raw/master/csl-citation.json"} </w:instrText>
      </w:r>
      <w:r w:rsidR="0024260F">
        <w:fldChar w:fldCharType="separate"/>
      </w:r>
      <w:r w:rsidR="00DF30F1" w:rsidRPr="00DF30F1">
        <w:rPr>
          <w:vertAlign w:val="superscript"/>
          <w:lang w:val="en-US"/>
        </w:rPr>
        <w:t>[27]</w:t>
      </w:r>
      <w:r w:rsidR="0024260F">
        <w:fldChar w:fldCharType="end"/>
      </w:r>
      <w:r>
        <w:rPr>
          <w:rFonts w:hint="eastAsia"/>
        </w:rPr>
        <w:t>，</w:t>
      </w:r>
      <w:r w:rsidRPr="00B13C18">
        <w:t>InteractE</w:t>
      </w:r>
      <w:r w:rsidR="0024260F">
        <w:fldChar w:fldCharType="begin"/>
      </w:r>
      <w:r w:rsidR="00DF30F1">
        <w:instrText xml:space="preserve"> ADDIN ZOTERO_ITEM CSL_CITATION {"citationID":"a2q9uapcrrn","properties":{"formattedCitation":"\\super [29]\\nosupersub{}","plainCitation":"[29]","noteIndex":0},"citationItems":[{"id":756,"uris":["http://zotero.org/users/5779008/items/BK9448K9"],"itemData":{"id":756,"type":"paper-conference","archive":"InteractE","archive_location":"AAAI 2020","container-title":"The Thirty-Fourth AAAI Conference on Artificial Intelligence","event-place":"New York, NK, USA","note":"11","page":"3009–3016","publisher":"AAAI Press","publisher-place":"New York, NK, USA","title":"InteractE: Improving Convolution-Based Knowledge Graph Embeddings by Increasing Feature Interactions","URL":"https://aaai.org/ojs/index.php/AAAI/article/view/5694","author":[{"family":"Vashishth","given":"Shikhar"},{"family":"Sanyal","given":"Soumya"},{"family":"Nitin","given":"Vikram"},{"family":"Agrawal","given":"Nilesh"},{"family":"Talukdar","given":"Partha P."}],"issued":{"date-parts":[["2020",2]]},"citation-key":"vashishthInteractEImprovingConvolutionBased2020"}}],"schema":"https://github.com/citation-style-language/schema/raw/master/csl-citation.json"} </w:instrText>
      </w:r>
      <w:r w:rsidR="0024260F">
        <w:fldChar w:fldCharType="separate"/>
      </w:r>
      <w:r w:rsidR="00DF30F1" w:rsidRPr="00DF30F1">
        <w:rPr>
          <w:vertAlign w:val="superscript"/>
          <w:lang w:val="en-US"/>
        </w:rPr>
        <w:t>[29]</w:t>
      </w:r>
      <w:r w:rsidR="0024260F">
        <w:fldChar w:fldCharType="end"/>
      </w:r>
      <w:r w:rsidRPr="00B13C18">
        <w:rPr>
          <w:rFonts w:hint="eastAsia"/>
        </w:rPr>
        <w:t>等方法上得到了进一步的应用，</w:t>
      </w:r>
      <w:r w:rsidR="009829B0">
        <w:rPr>
          <w:rFonts w:hint="eastAsia"/>
        </w:rPr>
        <w:t>ConvE</w:t>
      </w:r>
      <w:r w:rsidR="009829B0">
        <w:fldChar w:fldCharType="begin"/>
      </w:r>
      <w:r w:rsidR="00DF30F1">
        <w:instrText xml:space="preserve"> ADDIN ZOTERO_ITEM CSL_CITATION {"citationID":"njoDXxCv","properties":{"formattedCitation":"\\super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9829B0">
        <w:fldChar w:fldCharType="separate"/>
      </w:r>
      <w:r w:rsidR="00DF30F1" w:rsidRPr="00DF30F1">
        <w:rPr>
          <w:vertAlign w:val="superscript"/>
          <w:lang w:val="en-US"/>
        </w:rPr>
        <w:t>[25]</w:t>
      </w:r>
      <w:r w:rsidR="009829B0">
        <w:fldChar w:fldCharType="end"/>
      </w:r>
      <w:r w:rsidRPr="00B13C18">
        <w:rPr>
          <w:rFonts w:hint="eastAsia"/>
        </w:rPr>
        <w:t>方法的评估策略也成为了一种新的评估策略。</w:t>
      </w:r>
      <w:r w:rsidR="0024260F">
        <w:t>C</w:t>
      </w:r>
      <w:r w:rsidR="0024260F">
        <w:rPr>
          <w:rFonts w:hint="eastAsia"/>
        </w:rPr>
        <w:t>onvR</w:t>
      </w:r>
      <w:r w:rsidR="0024260F">
        <w:fldChar w:fldCharType="begin"/>
      </w:r>
      <w:r w:rsidR="00DF30F1">
        <w:instrText xml:space="preserve"> ADDIN ZOTERO_ITEM CSL_CITATION {"citationID":"3o0eOfv3","properties":{"formattedCitation":"\\super [27]\\nosupersub{}","plainCitation":"[27]","noteIndex":0},"citationItems":[{"id":774,"uris":["http://zotero.org/users/5779008/items/UWG8MM6Q"],"itemData":{"id":774,"type":"paper-conference","abstract":"We consider the problem of learning distributed representations for entities and relations of multi-relational data so as to predict missing links therein. Convolutional neural networks have recently shown their superiority for this problem, bringing increased model expressiveness while remaining parameter efﬁcient. Despite the success, previous convolution designs fail to model full interactions between input entities and relations, which potentially limits the performance of link prediction. In this work we introduce ConvR, an adaptive convolutional network designed to maximize entity-relation interactions in a convolutional fashion. ConvR adaptively constructs convolution ﬁlters from relation representations, and applies these ﬁlters across entity representations to generate convolutional features. As such, ConvR enables rich interactions between entity and relation representations at diverse regions, and all the convolutional features generated will be able to capture such interactions. We evaluate ConvR on multiple benchmark datasets. Experimental results show that: (1) ConvR performs substantially better than competitive baselines in almost all the metrics and on all the datasets; (2) Compared with stateof-the-art convolutional models, ConvR is not only more effective but also more efﬁcient. It offers a 7% increase in MRR and a 6% increase in Hits@10, while saving 12% in parameter storage.","archive":"ConvR","archive_location":"NAACL 2019","container-title":"Proceedings of the 2019 Conference of the North American Chapter of the Association for Computational Linguistics: Human Language Technologies","DOI":"10.18653/v1/n19-1103","event-place":"Minneapolis, Minnesota","language":"en","note":"15 citations (Semantic Scholar/DOI) [2021-04-19]\n3 citations (Crossref) [2021-04-19]\n4","page":"978–987","publisher":"Association for Computational Linguistics","publisher-place":"Minneapolis, Minnesota","title":"Adaptive Convolution for Multi-Relational Learning","title-short":"ConvR","URL":"https://doi.org/10.18653/v1/n19-1103","author":[{"family":"Jiang","given":"Xiaotian"},{"family":"Wang","given":"Quan"},{"family":"Wang","given":"Bin"}],"editor":[{"family":"Burstein","given":"Jill"},{"family":"Doran","given":"Christy"},{"family":"Solorio","given":"Thamar"}],"issued":{"date-parts":[["2019"]]},"citation-key":"jiangAdaptiveConvolutionMultiRelational2019"}}],"schema":"https://github.com/citation-style-language/schema/raw/master/csl-citation.json"} </w:instrText>
      </w:r>
      <w:r w:rsidR="0024260F">
        <w:fldChar w:fldCharType="separate"/>
      </w:r>
      <w:r w:rsidR="00DF30F1" w:rsidRPr="00DF30F1">
        <w:rPr>
          <w:vertAlign w:val="superscript"/>
          <w:lang w:val="en-US"/>
        </w:rPr>
        <w:t>[27]</w:t>
      </w:r>
      <w:r w:rsidR="0024260F">
        <w:fldChar w:fldCharType="end"/>
      </w:r>
      <w:r>
        <w:rPr>
          <w:rFonts w:hint="eastAsia"/>
        </w:rPr>
        <w:t>直</w:t>
      </w:r>
      <w:r w:rsidRPr="00B13C18">
        <w:rPr>
          <w:rFonts w:hint="eastAsia"/>
        </w:rPr>
        <w:t>接使用关系的嵌入来构造卷积核，从而减少了引入的参数。</w:t>
      </w:r>
      <w:r w:rsidR="00D3571A">
        <w:t>InteractE</w:t>
      </w:r>
      <w:r w:rsidR="00D3571A">
        <w:fldChar w:fldCharType="begin"/>
      </w:r>
      <w:r w:rsidR="00DF30F1">
        <w:instrText xml:space="preserve"> ADDIN ZOTERO_ITEM CSL_CITATION {"citationID":"9IyHuTC6","properties":{"formattedCitation":"\\super [29]\\nosupersub{}","plainCitation":"[29]","noteIndex":0},"citationItems":[{"id":756,"uris":["http://zotero.org/users/5779008/items/BK9448K9"],"itemData":{"id":756,"type":"paper-conference","archive":"InteractE","archive_location":"AAAI 2020","container-title":"The Thirty-Fourth AAAI Conference on Artificial Intelligence","event-place":"New York, NK, USA","note":"11","page":"3009–3016","publisher":"AAAI Press","publisher-place":"New York, NK, USA","title":"InteractE: Improving Convolution-Based Knowledge Graph Embeddings by Increasing Feature Interactions","URL":"https://aaai.org/ojs/index.php/AAAI/article/view/5694","author":[{"family":"Vashishth","given":"Shikhar"},{"family":"Sanyal","given":"Soumya"},{"family":"Nitin","given":"Vikram"},{"family":"Agrawal","given":"Nilesh"},{"family":"Talukdar","given":"Partha P."}],"issued":{"date-parts":[["2020",2]]},"citation-key":"vashishthInteractEImprovingConvolutionBased2020"}}],"schema":"https://github.com/citation-style-language/schema/raw/master/csl-citation.json"} </w:instrText>
      </w:r>
      <w:r w:rsidR="00D3571A">
        <w:fldChar w:fldCharType="separate"/>
      </w:r>
      <w:r w:rsidR="00DF30F1" w:rsidRPr="00DF30F1">
        <w:rPr>
          <w:vertAlign w:val="superscript"/>
          <w:lang w:val="en-US"/>
        </w:rPr>
        <w:t>[29]</w:t>
      </w:r>
      <w:r w:rsidR="00D3571A">
        <w:fldChar w:fldCharType="end"/>
      </w:r>
      <w:r w:rsidRPr="00B13C18">
        <w:rPr>
          <w:rFonts w:hint="eastAsia"/>
        </w:rPr>
        <w:t>将</w:t>
      </w:r>
      <w:r w:rsidR="00691F5F">
        <w:rPr>
          <w:rFonts w:hint="eastAsia"/>
        </w:rPr>
        <w:t>ConvE</w:t>
      </w:r>
      <w:r w:rsidR="00691F5F">
        <w:fldChar w:fldCharType="begin"/>
      </w:r>
      <w:r w:rsidR="00DF30F1">
        <w:instrText xml:space="preserve"> ADDIN ZOTERO_ITEM CSL_CITATION {"citationID":"bCdAe7O0","properties":{"formattedCitation":"\\super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691F5F">
        <w:fldChar w:fldCharType="separate"/>
      </w:r>
      <w:r w:rsidR="00DF30F1" w:rsidRPr="00DF30F1">
        <w:rPr>
          <w:vertAlign w:val="superscript"/>
          <w:lang w:val="en-US"/>
        </w:rPr>
        <w:t>[25]</w:t>
      </w:r>
      <w:r w:rsidR="00691F5F">
        <w:fldChar w:fldCharType="end"/>
      </w:r>
      <w:r w:rsidRPr="00B13C18">
        <w:rPr>
          <w:rFonts w:hint="eastAsia"/>
        </w:rPr>
        <w:t>方法的矩阵修改为棋盘状分布，使用循环卷积代替常规的卷积操作。</w:t>
      </w:r>
    </w:p>
    <w:p w14:paraId="534B920D" w14:textId="25BFC423" w:rsidR="00F85325" w:rsidRPr="00EC4FDD" w:rsidRDefault="00F85325" w:rsidP="00CE777B">
      <w:pPr>
        <w:pStyle w:val="mainbody"/>
        <w:ind w:firstLine="480"/>
      </w:pPr>
      <w:r>
        <w:rPr>
          <w:rFonts w:hint="eastAsia"/>
        </w:rPr>
        <w:t>使用卷积神经网络应用到知识图谱上在结果上要优于简单的多层神经网络，这是因卷积操作可以捕获实体嵌入和关系嵌入之间的高维联系。但是单纯的卷积神经网络无法捕获图的结构，比如它无法感知节点和邻居节点这样的结构。</w:t>
      </w:r>
    </w:p>
    <w:p w14:paraId="152EDF42" w14:textId="2D7E91F4" w:rsidR="00F85325" w:rsidRDefault="00F85325" w:rsidP="00CE777B">
      <w:pPr>
        <w:pStyle w:val="mainbody"/>
        <w:ind w:firstLine="480"/>
      </w:pPr>
      <w:r>
        <w:rPr>
          <w:rFonts w:hint="eastAsia"/>
        </w:rPr>
        <w:t>基于图神经网络的知识图谱表示学习算法属于知识表示学习领域目前最新的研究方向。传统的知识图谱表示学习方法主要考虑如何在单纯的三元组上进行学习，从而忽</w:t>
      </w:r>
      <w:r>
        <w:rPr>
          <w:rFonts w:hint="eastAsia"/>
        </w:rPr>
        <w:lastRenderedPageBreak/>
        <w:t>略了三元组之间的联系，忽略了知识图谱本身是一个带标签的有向图，无法利用图结构进行学习。实际上，随着图神经网络的提出，基于图结构的学习已经在众多算法领域例如图分类、链路预测等方面证明了图结构能够提供的丰富的信息。在基于图神经网络的表示学习算法这一方向上的研究一方面需要考虑图神经网络的特点，另一方面需要结合知识图谱本身的特点。</w:t>
      </w:r>
      <w:r>
        <w:t>R-GCN</w:t>
      </w:r>
      <w:r>
        <w:fldChar w:fldCharType="begin"/>
      </w:r>
      <w:r w:rsidR="00DF30F1">
        <w:instrText xml:space="preserve"> ADDIN ZOTERO_ITEM CSL_CITATION {"citationID":"a2b9em1stpr","properties":{"formattedCitation":"\\super [30]\\nosupersub{}","plainCitation":"[30]","noteIndex":0},"citationItems":[{"id":796,"uris":["http://zotero.org/users/5779008/items/TBDJNHQE"],"itemData":{"id":796,"type":"paper-conference","abstract":"Knowledge graphs enable a wide variety of applications, including question answering and information retrieval. Despite the great eﬀort invested in their creation and maintenance, even the largest (e.g., Yago, DBPedia or Wikidata) remain incomplete. We introduce Relational Graph Convolutional Networks (R-GCNs) and apply them to two standard knowledge base completion tasks: Link prediction (recovery of missing facts, i.e. subject-predicate-object triples) and entity classiﬁcation (recovery of missing entity attributes). R-GCNs are related to a recent class of neural networks operating on graphs, and are developed speciﬁcally to handle the highly multi-relational data characteristic of realistic knowledge bases. We demonstrate the eﬀectiveness of R-GCNs as a stand-alone model for entity classiﬁcation. We further show that factorization models for link prediction such as DistMult can be signiﬁcantly improved through the use of an R-GCN encoder model to accumulate evidence over multiple inference steps in the graph, demonstrating a large improvement of 29.8% on FB15k-237 over a decoder-only baseline.","archive":"R-GCN","archive_location":"ESWC 2018","collection-title":"Lecture Notes in Computer Science","container-title":"The Semantic Web - 15th International Conference","DOI":"10.1007/978-3-319-93417-4_38","event-place":"Heraklion, Crete, Greece","ISBN":"978-3-319-93416-7","language":"en","note":"1023 citations (Semantic Scholar/DOI) [2021-04-19]\n388","page":"593–607","publisher":"Springer","publisher-place":"Heraklion, Crete, Greece","source":"389","title":"Modeling Relational Data with Graph Convolutional Networks","URL":"https://doi.org/10.1007/978-3-319-93417-4_38","volume":"10843","author":[{"family":"Schlichtkrull","given":"Michael Sejr"},{"family":"Kipf","given":"Thomas N."},{"family":"Bloem","given":"Peter"},{"family":"Berg","given":"Rianne","dropping-particle":"van den"},{"family":"Titov","given":"Ivan"},{"family":"Welling","given":"Max"}],"editor":[{"family":"Gangemi","given":"Aldo"},{"family":"Navigli","given":"Roberto"},{"family":"Vidal","given":"Maria-Esther"},{"family":"Hitzler","given":"Pascal"},{"family":"Troncy","given":"Raphaël"},{"family":"Hollink","given":"Laura"},{"family":"Tordai","given":"Anna"},{"family":"Alam","given":"Mehwish"}],"issued":{"date-parts":[["2018",6,3]]},"citation-key":"schlichtkrullModelingRelationalData2018"}}],"schema":"https://github.com/citation-style-language/schema/raw/master/csl-citation.json"} </w:instrText>
      </w:r>
      <w:r>
        <w:fldChar w:fldCharType="separate"/>
      </w:r>
      <w:r w:rsidR="00DF30F1" w:rsidRPr="00DF30F1">
        <w:rPr>
          <w:vertAlign w:val="superscript"/>
          <w:lang w:val="en-US"/>
        </w:rPr>
        <w:t>[30]</w:t>
      </w:r>
      <w:r>
        <w:fldChar w:fldCharType="end"/>
      </w:r>
      <w:r>
        <w:rPr>
          <w:rFonts w:hint="eastAsia"/>
        </w:rPr>
        <w:t>是首个在知识图谱上应用图卷积神经网络的模型，它本身是一个编码器</w:t>
      </w:r>
      <w:r>
        <w:rPr>
          <w:rFonts w:hint="eastAsia"/>
        </w:rPr>
        <w:t>+</w:t>
      </w:r>
      <w:r>
        <w:rPr>
          <w:rFonts w:hint="eastAsia"/>
        </w:rPr>
        <w:t>解码器的结构，编码器负责利用图神经网络建模图结构信息，解码器则是直接利用传统的知识图谱表示学习方法进行评估。后续的研究基本是沿着</w:t>
      </w:r>
      <w:r w:rsidR="001A2407">
        <w:t>R-GCN</w:t>
      </w:r>
      <w:r w:rsidR="001A2407">
        <w:fldChar w:fldCharType="begin"/>
      </w:r>
      <w:r w:rsidR="00DF30F1">
        <w:instrText xml:space="preserve"> ADDIN ZOTERO_ITEM CSL_CITATION {"citationID":"oRXqo7qh","properties":{"formattedCitation":"\\super [30]\\nosupersub{}","plainCitation":"[30]","noteIndex":0},"citationItems":[{"id":796,"uris":["http://zotero.org/users/5779008/items/TBDJNHQE"],"itemData":{"id":796,"type":"paper-conference","abstract":"Knowledge graphs enable a wide variety of applications, including question answering and information retrieval. Despite the great eﬀort invested in their creation and maintenance, even the largest (e.g., Yago, DBPedia or Wikidata) remain incomplete. We introduce Relational Graph Convolutional Networks (R-GCNs) and apply them to two standard knowledge base completion tasks: Link prediction (recovery of missing facts, i.e. subject-predicate-object triples) and entity classiﬁcation (recovery of missing entity attributes). R-GCNs are related to a recent class of neural networks operating on graphs, and are developed speciﬁcally to handle the highly multi-relational data characteristic of realistic knowledge bases. We demonstrate the eﬀectiveness of R-GCNs as a stand-alone model for entity classiﬁcation. We further show that factorization models for link prediction such as DistMult can be signiﬁcantly improved through the use of an R-GCN encoder model to accumulate evidence over multiple inference steps in the graph, demonstrating a large improvement of 29.8% on FB15k-237 over a decoder-only baseline.","archive":"R-GCN","archive_location":"ESWC 2018","collection-title":"Lecture Notes in Computer Science","container-title":"The Semantic Web - 15th International Conference","DOI":"10.1007/978-3-319-93417-4_38","event-place":"Heraklion, Crete, Greece","ISBN":"978-3-319-93416-7","language":"en","note":"1023 citations (Semantic Scholar/DOI) [2021-04-19]\n388","page":"593–607","publisher":"Springer","publisher-place":"Heraklion, Crete, Greece","source":"389","title":"Modeling Relational Data with Graph Convolutional Networks","URL":"https://doi.org/10.1007/978-3-319-93417-4_38","volume":"10843","author":[{"family":"Schlichtkrull","given":"Michael Sejr"},{"family":"Kipf","given":"Thomas N."},{"family":"Bloem","given":"Peter"},{"family":"Berg","given":"Rianne","dropping-particle":"van den"},{"family":"Titov","given":"Ivan"},{"family":"Welling","given":"Max"}],"editor":[{"family":"Gangemi","given":"Aldo"},{"family":"Navigli","given":"Roberto"},{"family":"Vidal","given":"Maria-Esther"},{"family":"Hitzler","given":"Pascal"},{"family":"Troncy","given":"Raphaël"},{"family":"Hollink","given":"Laura"},{"family":"Tordai","given":"Anna"},{"family":"Alam","given":"Mehwish"}],"issued":{"date-parts":[["2018",6,3]]},"citation-key":"schlichtkrullModelingRelationalData2018"}}],"schema":"https://github.com/citation-style-language/schema/raw/master/csl-citation.json"} </w:instrText>
      </w:r>
      <w:r w:rsidR="001A2407">
        <w:fldChar w:fldCharType="separate"/>
      </w:r>
      <w:r w:rsidR="00DF30F1" w:rsidRPr="00DF30F1">
        <w:rPr>
          <w:vertAlign w:val="superscript"/>
          <w:lang w:val="en-US"/>
        </w:rPr>
        <w:t>[30]</w:t>
      </w:r>
      <w:r w:rsidR="001A2407">
        <w:fldChar w:fldCharType="end"/>
      </w:r>
      <w:r>
        <w:rPr>
          <w:rFonts w:hint="eastAsia"/>
        </w:rPr>
        <w:t>提出的编码器</w:t>
      </w:r>
      <w:r>
        <w:rPr>
          <w:rFonts w:hint="eastAsia"/>
        </w:rPr>
        <w:t>-</w:t>
      </w:r>
      <w:r>
        <w:rPr>
          <w:rFonts w:hint="eastAsia"/>
        </w:rPr>
        <w:t>解码器结构进行。</w:t>
      </w:r>
      <w:r w:rsidRPr="00DF5427">
        <w:rPr>
          <w:rFonts w:hint="eastAsia"/>
        </w:rPr>
        <w:t>S</w:t>
      </w:r>
      <w:r w:rsidRPr="00DF5427">
        <w:t>AC</w:t>
      </w:r>
      <w:r>
        <w:t>N</w:t>
      </w:r>
      <w:r>
        <w:fldChar w:fldCharType="begin"/>
      </w:r>
      <w:r w:rsidR="00DF30F1">
        <w:instrText xml:space="preserve"> ADDIN ZOTERO_ITEM CSL_CITATION {"citationID":"a1ahj7m66jd","properties":{"formattedCitation":"\\super [31]\\nosupersub{}","plainCitation":"[31]","noteIndex":0},"citationItems":[{"id":798,"uris":["http://zotero.org/users/5779008/items/96IHLD2K"],"itemData":{"id":798,"type":"paper-conference","abstract":"Knowledge graph embedding has been an active research topic for knowledge base completion, with progressive improvement from the initial TransE, TransH, DistMult et al to the current state-of-the-art ConvE. ConvE uses 2D convolution over embeddings and multiple layers of nonlinear features to model knowledge graphs. The model can be efﬁciently trained and scalable to large knowledge graphs. However, there is no structure enforcement in the embedding space of ConvE. The recent graph convolutional network (GCN) provides another way of learning graph node embedding by successfully utilizing graph connectivity structure. In this work, we propose a novel end-to-end StructureAware Convolutional Network (SACN) that takes the beneﬁt of GCN and ConvE together. SACN consists of an encoder of a weighted graph convolutional network (WGCN), and a decoder of a convolutional network called Conv-TransE. WGCN utilizes knowledge graph node structure, node attributes and edge relation types. It has learnable weights that adapt the amount of information from neighbors used in local aggregation, leading to more accurate embeddings of graph nodes. Node attributes in the graph are represented as additional nodes in the WGCN. The decoder Conv-TransE enables the state-of-the-art ConvE to be translational between entities and relations while keeps the same link prediction performance as ConvE. We demonstrate the effectiveness of the proposed SACN on standard FB15k-237 and WN18RR datasets, and it gives about 10% relative improvement over the state-of-theart ConvE in terms of HITS@1, HITS@3 and HITS@10.","archive":"SACN","archive_location":"AAAI 2019","container-title":"The Thirty-Third AAAI Conference on Artificial Intelligence","DOI":"10.1609/aaai.v33i01.33013060","event-place":"Honolulu, Hawaii, USA","language":"en","note":"75 citations (Semantic Scholar/DOI) [2021-04-19]\n34","page":"3060–3067","publisher":"AAAI Press","publisher-place":"Honolulu, Hawaii, USA","title":"End-to-End Structure-Aware Convolutional Networks for Knowledge Base Completion","URL":"https://doi.org/10.1609/aaai.v33i01.33013060","volume":"33","author":[{"family":"Shang","given":"Chao"},{"family":"Tang","given":"Yun"},{"family":"Huang","given":"Jing"},{"family":"Bi","given":"Jinbo"},{"family":"He","given":"Xiaodong"},{"family":"Zhou","given":"Bowen"}],"issued":{"date-parts":[["2019",2,27]]},"citation-key":"shangEndtoEndStructureAwareConvolutional27"}}],"schema":"https://github.com/citation-style-language/schema/raw/master/csl-citation.json"} </w:instrText>
      </w:r>
      <w:r>
        <w:fldChar w:fldCharType="separate"/>
      </w:r>
      <w:r w:rsidR="00DF30F1" w:rsidRPr="00DF30F1">
        <w:rPr>
          <w:vertAlign w:val="superscript"/>
          <w:lang w:val="en-US"/>
        </w:rPr>
        <w:t>[31]</w:t>
      </w:r>
      <w:r>
        <w:fldChar w:fldCharType="end"/>
      </w:r>
      <w:r w:rsidRPr="00DF5427">
        <w:rPr>
          <w:rFonts w:hint="eastAsia"/>
        </w:rPr>
        <w:t>方法将</w:t>
      </w:r>
      <w:r w:rsidRPr="00DF5427">
        <w:rPr>
          <w:rFonts w:hint="eastAsia"/>
        </w:rPr>
        <w:t>G</w:t>
      </w:r>
      <w:r w:rsidRPr="00DF5427">
        <w:t>CN</w:t>
      </w:r>
      <w:r w:rsidR="003640C1">
        <w:fldChar w:fldCharType="begin"/>
      </w:r>
      <w:r w:rsidR="00DF30F1">
        <w:instrText xml:space="preserve"> ADDIN ZOTERO_ITEM CSL_CITATION {"citationID":"a23ke0g6c9l","properties":{"formattedCitation":"\\super [32]\\nosupersub{}","plainCitation":"[32]","noteIndex":0},"citationItems":[{"id":790,"uris":["http://zotero.org/users/5779008/items/2AUXJDHZ"],"itemData":{"id":790,"type":"paper-conference","abstract":"We present a scalable approach for semi-supervised learning on graph-structured data that is based on an efﬁcient variant of convolutional neural networks which operate directly on graphs. We motivate the choice of our convolutional architecture via a localized ﬁrst-order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signiﬁcant margin.","archive":"GCN","archive_location":"ICLR 2017","container-title":"5th International Conference on Learning Representations","event-place":"Toulon, France","language":"en","note":"2654","publisher":"OpenReview.net","publisher-place":"Toulon, France","title":"Semi-Supervised Classification with Graph Convolutional Networks","title-short":"GCN","URL":"https://openreview.net/forum?id=SJU4ayYgl","author":[{"family":"Kipf","given":"Thomas N."},{"family":"Welling","given":"Max"}],"issued":{"date-parts":[["2017",4,24]]},"citation-key":"kipfSemiSupervisedClassificationGraph2017"}}],"schema":"https://github.com/citation-style-language/schema/raw/master/csl-citation.json"} </w:instrText>
      </w:r>
      <w:r w:rsidR="003640C1">
        <w:fldChar w:fldCharType="separate"/>
      </w:r>
      <w:r w:rsidR="00DF30F1" w:rsidRPr="00DF30F1">
        <w:rPr>
          <w:vertAlign w:val="superscript"/>
          <w:lang w:val="en-US"/>
        </w:rPr>
        <w:t>[32]</w:t>
      </w:r>
      <w:r w:rsidR="003640C1">
        <w:fldChar w:fldCharType="end"/>
      </w:r>
      <w:r w:rsidRPr="00DF5427">
        <w:rPr>
          <w:rFonts w:hint="eastAsia"/>
        </w:rPr>
        <w:t>扩展至带权值的多个子图聚合的形式；</w:t>
      </w:r>
      <w:r w:rsidRPr="00DF5427">
        <w:rPr>
          <w:rFonts w:hint="eastAsia"/>
        </w:rPr>
        <w:t>V</w:t>
      </w:r>
      <w:r w:rsidRPr="00DF5427">
        <w:t>R-GC</w:t>
      </w:r>
      <w:r>
        <w:t>N</w:t>
      </w:r>
      <w:r>
        <w:fldChar w:fldCharType="begin"/>
      </w:r>
      <w:r w:rsidR="00DF30F1">
        <w:instrText xml:space="preserve"> ADDIN ZOTERO_ITEM CSL_CITATION {"citationID":"a29962a70g9","properties":{"formattedCitation":"\\super [33]\\nosupersub{}","plainCitation":"[33]","noteIndex":0},"citationItems":[{"id":795,"uris":["http://zotero.org/users/5779008/items/D5K29TIH"],"itemData":{"id":795,"type":"paper-conference","archive":"VR-GCN","archive_location":"IJCAI 2019","container-title":"Proceedings of the Twenty-Eighth International Joint Conference on Artificial Intelligence","DOI":"10.24963/ijcai.2019/574","event-place":"Macao, China","note":"27 citations (Semantic Scholar/DOI) [2021-04-19]\n9","page":"4135–4141","publisher":"ijcai.org","publisher-place":"Macao, China","title":"A Vectorized Relational Graph Convolutional Network for Multi-Relational Network Alignment","URL":"https://doi.org/10.24963/ijcai.2019/574","author":[{"family":"Ye","given":"Rui"},{"family":"Li","given":"Xin"},{"family":"Fang","given":"Yujie"},{"family":"Zang","given":"Hongyu"},{"family":"Wang","given":"Mingzhong"}],"editor":[{"family":"Kraus","given":"Sarit"}],"issued":{"date-parts":[["2019",8,10]]},"citation-key":"yeVectorizedRelationalGraph2019"}}],"schema":"https://github.com/citation-style-language/schema/raw/master/csl-citation.json"} </w:instrText>
      </w:r>
      <w:r>
        <w:fldChar w:fldCharType="separate"/>
      </w:r>
      <w:r w:rsidR="00DF30F1" w:rsidRPr="00DF30F1">
        <w:rPr>
          <w:vertAlign w:val="superscript"/>
          <w:lang w:val="en-US"/>
        </w:rPr>
        <w:t>[33]</w:t>
      </w:r>
      <w:r>
        <w:fldChar w:fldCharType="end"/>
      </w:r>
      <w:r w:rsidRPr="00DF5427">
        <w:rPr>
          <w:rFonts w:hint="eastAsia"/>
        </w:rPr>
        <w:t>结合</w:t>
      </w:r>
      <w:r w:rsidR="009E5469" w:rsidRPr="00293BA0">
        <w:rPr>
          <w:rFonts w:hint="eastAsia"/>
        </w:rPr>
        <w:t>TransE</w:t>
      </w:r>
      <w:r w:rsidR="009E5469">
        <w:fldChar w:fldCharType="begin"/>
      </w:r>
      <w:r w:rsidR="00DF30F1">
        <w:instrText xml:space="preserve"> ADDIN ZOTERO_ITEM CSL_CITATION {"citationID":"6RtigWf5","properties":{"formattedCitation":"\\super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9E5469">
        <w:fldChar w:fldCharType="separate"/>
      </w:r>
      <w:r w:rsidR="00DF30F1" w:rsidRPr="00DF30F1">
        <w:rPr>
          <w:vertAlign w:val="superscript"/>
          <w:lang w:val="en-US"/>
        </w:rPr>
        <w:t>[1]</w:t>
      </w:r>
      <w:r w:rsidR="009E5469">
        <w:fldChar w:fldCharType="end"/>
      </w:r>
      <w:r w:rsidRPr="00DF5427">
        <w:rPr>
          <w:rFonts w:hint="eastAsia"/>
        </w:rPr>
        <w:t>的思想将不同方向的信息进行不同的翻译处理；</w:t>
      </w:r>
      <w:r w:rsidRPr="00DF5427">
        <w:rPr>
          <w:rFonts w:hint="eastAsia"/>
        </w:rPr>
        <w:t>TransGC</w:t>
      </w:r>
      <w:r>
        <w:t>N</w:t>
      </w:r>
      <w:r>
        <w:fldChar w:fldCharType="begin"/>
      </w:r>
      <w:r w:rsidR="00DF30F1">
        <w:instrText xml:space="preserve"> ADDIN ZOTERO_ITEM CSL_CITATION {"citationID":"au1g2ofr2g","properties":{"formattedCitation":"\\super [34]\\nosupersub{}","plainCitation":"[34]","noteIndex":0},"citationItems":[{"id":703,"uris":["http://zotero.org/users/5779008/items/J2WQW4QM"],"itemData":{"id":703,"type":"paper-conference","archive":"TransGCN","archive_location":"K-CAP 2019","container-title":"Proceedings of the 10th International Conference on Knowledge Capture","DOI":"10.1145/3360901.3364441","event-place":"New York, NY, USA","note":"6 citations (Semantic Scholar/DOI) [2021-04-19]\n3","page":"131–138","publisher":"ACM","publisher-place":"New York, NY, USA","title":"TransGCN: Coupling Transformation Assumptions with Graph Convolutional Networks for Link Prediction","URL":"https://doi.org/10.1145/3360901.3364441","author":[{"family":"Cai","given":"Ling"},{"family":"Yan","given":"Bo"},{"family":"Mai","given":"Gengchen"},{"family":"Janowicz","given":"Krzysztof"},{"family":"Zhu","given":"Rui"}],"editor":[{"family":"Kejriwal","given":"Mayank"},{"family":"Szekely","given":"Pedro A."},{"family":"Troncy","given":"Raphaël"}],"issued":{"date-parts":[["2019",11,19]]},"citation-key":"caiTransGCNCouplingTransformation2019"}}],"schema":"https://github.com/citation-style-language/schema/raw/master/csl-citation.json"} </w:instrText>
      </w:r>
      <w:r>
        <w:fldChar w:fldCharType="separate"/>
      </w:r>
      <w:r w:rsidR="00DF30F1" w:rsidRPr="00DF30F1">
        <w:rPr>
          <w:vertAlign w:val="superscript"/>
          <w:lang w:val="en-US"/>
        </w:rPr>
        <w:t>[34]</w:t>
      </w:r>
      <w:r>
        <w:fldChar w:fldCharType="end"/>
      </w:r>
      <w:r w:rsidRPr="00DF5427">
        <w:rPr>
          <w:rFonts w:hint="eastAsia"/>
        </w:rPr>
        <w:t>设计了实数域和复数域下两种基于翻译的思想的编码器。</w:t>
      </w:r>
    </w:p>
    <w:p w14:paraId="423794FC" w14:textId="77777777" w:rsidR="00F85325" w:rsidRDefault="00F85325" w:rsidP="00CE777B">
      <w:pPr>
        <w:pStyle w:val="mainbody"/>
        <w:ind w:firstLine="480"/>
      </w:pPr>
      <w:r>
        <w:rPr>
          <w:rFonts w:hint="eastAsia"/>
        </w:rPr>
        <w:t>融合多源信息的表示学习方法是为了获取更丰富的信息，考虑利用更多的额外信息，比如文本描述，关系路径，逻辑规则等。之前的知识图谱嵌入方法（除基于图神经网络的方法）基本都是在研究如何能够仅仅利用单纯的知识图谱三元组进行表示学习。事实上，在知识图谱当中还存在很多不同来源的信息，对这些额外来源的信息进行建模，可以增强知识表示方法的学习效果。</w:t>
      </w:r>
    </w:p>
    <w:p w14:paraId="695B4F40" w14:textId="42532990" w:rsidR="00F85325" w:rsidRDefault="00F85325" w:rsidP="00CE777B">
      <w:pPr>
        <w:pStyle w:val="mainbody"/>
        <w:ind w:firstLine="480"/>
      </w:pPr>
      <w:r>
        <w:rPr>
          <w:rFonts w:hint="eastAsia"/>
        </w:rPr>
        <w:t>SSE</w:t>
      </w:r>
      <w:r>
        <w:fldChar w:fldCharType="begin"/>
      </w:r>
      <w:r w:rsidR="00DF30F1">
        <w:instrText xml:space="preserve"> ADDIN ZOTERO_ITEM CSL_CITATION {"citationID":"agdu735map","properties":{"formattedCitation":"\\super [35]\\nosupersub{}","plainCitation":"[35]","noteIndex":0},"citationItems":[{"id":871,"uris":["http://zotero.org/users/5779008/items/LLDI868S"],"itemData":{"id":871,"type":"paper-conference","archive":"SSE","archive_location":"ACL 2015","container-title":"Proceedings of the 53rd Annual Meeting of the Association for Computational Linguistics and the 7th International Joint Conference on Natural Language Processing","DOI":"10.3115/v1/P15-1009","event-place":"Beijing, China","note":"94 citations (Semantic Scholar/DOI) [2021-04-19]\n94","page":"84–94","publisher":"Association for Computational Linguistics","publisher-place":"Beijing, China","title":"Semantically Smooth Knowledge Graph Embedding","URL":"https://www.aclweb.org/anthology/P15-1009","volume":"Volume 1: Long Papers","author":[{"family":"Guo","given":"Shu"},{"family":"Wang","given":"Quan"},{"family":"Wang","given":"Bin"},{"family":"Wang","given":"Lihong"},{"family":"Guo","given":"Li"}],"issued":{"date-parts":[["2015",7]]},"citation-key":"guoSemanticallySmoothKnowledge2015"}}],"schema":"https://github.com/citation-style-language/schema/raw/master/csl-citation.json"} </w:instrText>
      </w:r>
      <w:r>
        <w:fldChar w:fldCharType="separate"/>
      </w:r>
      <w:r w:rsidR="00DF30F1" w:rsidRPr="00DF30F1">
        <w:rPr>
          <w:vertAlign w:val="superscript"/>
          <w:lang w:val="en-US"/>
        </w:rPr>
        <w:t>[35]</w:t>
      </w:r>
      <w:r>
        <w:fldChar w:fldCharType="end"/>
      </w:r>
      <w:r>
        <w:rPr>
          <w:rFonts w:hint="eastAsia"/>
        </w:rPr>
        <w:t>方法尝试利用实体分类信息，它认为属于同一语义分类的实体在向量空间当中应该更加接近，使用</w:t>
      </w:r>
      <w:r w:rsidR="00845B82">
        <w:rPr>
          <w:rFonts w:hint="eastAsia"/>
        </w:rPr>
        <w:t>局部线性嵌入和</w:t>
      </w:r>
      <w:r>
        <w:rPr>
          <w:rFonts w:hint="eastAsia"/>
        </w:rPr>
        <w:t>拉普拉斯特征映射两种流型学习算法进行建模。</w:t>
      </w:r>
    </w:p>
    <w:p w14:paraId="6EFC43EE" w14:textId="12545819" w:rsidR="00F85325" w:rsidRDefault="00F85325" w:rsidP="00CE777B">
      <w:pPr>
        <w:pStyle w:val="mainbody"/>
        <w:ind w:firstLine="480"/>
      </w:pPr>
      <w:r>
        <w:rPr>
          <w:rFonts w:hint="eastAsia"/>
        </w:rPr>
        <w:t>PTransE</w:t>
      </w:r>
      <w:r>
        <w:fldChar w:fldCharType="begin"/>
      </w:r>
      <w:r w:rsidR="00DF30F1">
        <w:instrText xml:space="preserve"> ADDIN ZOTERO_ITEM CSL_CITATION {"citationID":"a4f9hdu3j2","properties":{"formattedCitation":"\\super [36]\\nosupersub{}","plainCitation":"[36]","noteIndex":0},"citationItems":[{"id":873,"uris":["http://zotero.org/users/5779008/items/BTQR53BU"],"itemData":{"id":873,"type":"paper-conference","archive":"PTransE","archive_location":"EMNLP 2015","container-title":"Proceedings of the 2015 Conference on Empirical Methods in Natural Language Processing","DOI":"10.18653/v1/D15-1082","event-place":"Lisbon, Portugal","note":"380 citations (Semantic Scholar/DOI) [2021-04-19]\n347","page":"705–714","publisher":"Association for Computational Linguistics","publisher-place":"Lisbon, Portugal","title":"Modeling Relation Paths for Representation Learning of Knowledge Bases","URL":"https://www.aclweb.org/anthology/D15-1082","author":[{"family":"Lin","given":"Yankai"},{"family":"Liu","given":"Zhiyuan"},{"family":"Luan","given":"Huanbo"},{"family":"Sun","given":"Maosong"},{"family":"Rao","given":"Siwei"},{"family":"Liu","given":"Song"}],"issued":{"date-parts":[["2015",9]]},"citation-key":"linModelingRelationPaths2015"}}],"schema":"https://github.com/citation-style-language/schema/raw/master/csl-citation.json"} </w:instrText>
      </w:r>
      <w:r>
        <w:fldChar w:fldCharType="separate"/>
      </w:r>
      <w:r w:rsidR="00DF30F1" w:rsidRPr="00DF30F1">
        <w:rPr>
          <w:vertAlign w:val="superscript"/>
          <w:lang w:val="en-US"/>
        </w:rPr>
        <w:t>[36]</w:t>
      </w:r>
      <w:r>
        <w:fldChar w:fldCharType="end"/>
      </w:r>
      <w:r>
        <w:rPr>
          <w:rFonts w:hint="eastAsia"/>
        </w:rPr>
        <w:t>方法在</w:t>
      </w:r>
      <w:r w:rsidR="008D59E3" w:rsidRPr="00293BA0">
        <w:rPr>
          <w:rFonts w:hint="eastAsia"/>
        </w:rPr>
        <w:t>TransE</w:t>
      </w:r>
      <w:r w:rsidR="008D59E3">
        <w:fldChar w:fldCharType="begin"/>
      </w:r>
      <w:r w:rsidR="00DF30F1">
        <w:instrText xml:space="preserve"> ADDIN ZOTERO_ITEM CSL_CITATION {"citationID":"6eWXRzNc","properties":{"formattedCitation":"\\super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8D59E3">
        <w:fldChar w:fldCharType="separate"/>
      </w:r>
      <w:r w:rsidR="00DF30F1" w:rsidRPr="00DF30F1">
        <w:rPr>
          <w:vertAlign w:val="superscript"/>
          <w:lang w:val="en-US"/>
        </w:rPr>
        <w:t>[1]</w:t>
      </w:r>
      <w:r w:rsidR="008D59E3">
        <w:fldChar w:fldCharType="end"/>
      </w:r>
      <w:r>
        <w:rPr>
          <w:rFonts w:hint="eastAsia"/>
        </w:rPr>
        <w:t>的基础上，加入了关系路径，即多跳连续的三元组。一方面</w:t>
      </w:r>
      <w:r w:rsidR="0002592C">
        <w:rPr>
          <w:rFonts w:hint="eastAsia"/>
        </w:rPr>
        <w:t>，</w:t>
      </w:r>
      <w:r w:rsidR="002671C8">
        <w:rPr>
          <w:rFonts w:hint="eastAsia"/>
        </w:rPr>
        <w:t>它</w:t>
      </w:r>
      <w:r w:rsidR="00F27666">
        <w:rPr>
          <w:rFonts w:hint="eastAsia"/>
        </w:rPr>
        <w:t>通过定义</w:t>
      </w:r>
      <w:r>
        <w:rPr>
          <w:rFonts w:hint="eastAsia"/>
        </w:rPr>
        <w:t>路径约束资源分配算法</w:t>
      </w:r>
      <w:r w:rsidR="00F27666">
        <w:rPr>
          <w:rFonts w:hint="eastAsia"/>
        </w:rPr>
        <w:t>评估</w:t>
      </w:r>
      <w:r>
        <w:rPr>
          <w:rFonts w:hint="eastAsia"/>
        </w:rPr>
        <w:t>关系路径的可靠</w:t>
      </w:r>
      <w:r w:rsidR="0092157B">
        <w:rPr>
          <w:rFonts w:hint="eastAsia"/>
        </w:rPr>
        <w:t>程度</w:t>
      </w:r>
      <w:r>
        <w:rPr>
          <w:rFonts w:hint="eastAsia"/>
        </w:rPr>
        <w:t>；另一方面它使用关系路径中存在的多跳关系表示的组合作为关系路径的表示。最终得到了更好的效果。</w:t>
      </w:r>
    </w:p>
    <w:p w14:paraId="5EC70110" w14:textId="46DF981D" w:rsidR="00F85325" w:rsidRDefault="00F85325" w:rsidP="00CE777B">
      <w:pPr>
        <w:pStyle w:val="mainbody"/>
        <w:ind w:firstLine="480"/>
      </w:pPr>
      <w:r>
        <w:rPr>
          <w:rFonts w:hint="eastAsia"/>
        </w:rPr>
        <w:t>在知识图谱中，实体和关系都是由对应的文本描述的，比如关系性别，“性别”这个词应该本身是有特定的文本语义的。在</w:t>
      </w:r>
      <w:r w:rsidR="003640C1">
        <w:rPr>
          <w:rFonts w:hint="eastAsia"/>
        </w:rPr>
        <w:t>N</w:t>
      </w:r>
      <w:r w:rsidR="003640C1">
        <w:t>TN</w:t>
      </w:r>
      <w:r w:rsidR="003640C1">
        <w:fldChar w:fldCharType="begin"/>
      </w:r>
      <w:r w:rsidR="00DF30F1">
        <w:instrText xml:space="preserve"> ADDIN ZOTERO_ITEM CSL_CITATION {"citationID":"CuUolczd","properties":{"formattedCitation":"\\super [23]\\nosupersub{}","plainCitation":"[23]","noteIndex":0},"citationItems":[{"id":787,"uris":["http://zotero.org/users/5779008/items/K56UQIUB"],"itemData":{"id":787,"type":"paper-conference","archive":"NTN","archive_location":"NIPS 2013","container-title":"Advances in Neural Information Processing Systems 26: 27th Annual Conference on Neural Information Processing Systems 2013","event-place":"Lake Tahoe, Nevada, United States","note":"ZSCC: NoCitationData[s0]","page":"926–934","publisher-place":"Lake Tahoe, Nevada, United States","title":"Reasoning with Neural Tensor Networks for Knowledge Base Completion","URL":"http://papers.nips.cc/paper/5028-reasoning-with-neural-tensor-networks-for-knowledge-base-completion","author":[{"family":"Socher","given":"Richard"},{"family":"Chen","given":"Danqi"},{"family":"Manning","given":"Christopher D."},{"family":"Ng","given":"Andrew Y."}],"editor":[{"family":"Burges","given":"Christopher J. C."},{"family":"Bottou","given":"Léon"},{"family":"Ghahramani","given":"Zoubin"},{"family":"Weinberger","given":"Kilian Q."}],"issued":{"date-parts":[["2013",12,5]]},"citation-key":"socherReasoningNeuralTensor2013"}}],"schema":"https://github.com/citation-style-language/schema/raw/master/csl-citation.json"} </w:instrText>
      </w:r>
      <w:r w:rsidR="003640C1">
        <w:fldChar w:fldCharType="separate"/>
      </w:r>
      <w:r w:rsidR="00DF30F1" w:rsidRPr="00DF30F1">
        <w:rPr>
          <w:vertAlign w:val="superscript"/>
          <w:lang w:val="en-US"/>
        </w:rPr>
        <w:t>[23]</w:t>
      </w:r>
      <w:r w:rsidR="003640C1">
        <w:fldChar w:fldCharType="end"/>
      </w:r>
      <w:r>
        <w:rPr>
          <w:rFonts w:hint="eastAsia"/>
        </w:rPr>
        <w:t>方法中，使用额外的新闻语料库得到词汇的表示，然后用词汇向量的平均值初始化实体的表示。在</w:t>
      </w:r>
      <w:r>
        <w:rPr>
          <w:rFonts w:hint="eastAsia"/>
        </w:rPr>
        <w:t>DKRL</w:t>
      </w:r>
      <w:r>
        <w:fldChar w:fldCharType="begin"/>
      </w:r>
      <w:r w:rsidR="00DF30F1">
        <w:instrText xml:space="preserve"> ADDIN ZOTERO_ITEM CSL_CITATION {"citationID":"a2f645jeql9","properties":{"formattedCitation":"\\super [37]\\nosupersub{}","plainCitation":"[37]","noteIndex":0},"citationItems":[{"id":875,"uris":["http://zotero.org/users/5779008/items/K55E6SVD"],"itemData":{"id":875,"type":"paper-conference","archive":"DKRL","archive_location":"AAAI 2016","container-title":"Proceedings of the Thirtieth AAAI Conference on Artificial Intelligence","event-place":"Phoenix, Arizona, USA","note":"ZSCC: NoCitationData[s0]","page":"2659–2665","publisher":"AAAI Press","publisher-place":"Phoenix, Arizona, USA","title":"Representation Learning of Knowledge Graphs with Entity Descriptions","URL":"http://www.aaai.org/ocs/index.php/AAAI/AAAI16/paper/view/12216","author":[{"family":"Xie","given":"Ruobing"},{"family":"Liu","given":"Zhiyuan"},{"family":"Jia","given":"Jia"},{"family":"Luan","given":"Huanbo"},{"family":"Sun","given":"Maosong"}],"editor":[{"family":"Schuurmans","given":"Dale"},{"family":"Wellman","given":"Michael P."}],"issued":{"date-parts":[["2016",2,12]]},"citation-key":"xieRepresentationLearningKnowledge2016"}}],"schema":"https://github.com/citation-style-language/schema/raw/master/csl-citation.json"} </w:instrText>
      </w:r>
      <w:r>
        <w:fldChar w:fldCharType="separate"/>
      </w:r>
      <w:r w:rsidR="00DF30F1" w:rsidRPr="00DF30F1">
        <w:rPr>
          <w:vertAlign w:val="superscript"/>
          <w:lang w:val="en-US"/>
        </w:rPr>
        <w:t>[37]</w:t>
      </w:r>
      <w:r>
        <w:fldChar w:fldCharType="end"/>
      </w:r>
      <w:r>
        <w:rPr>
          <w:rFonts w:hint="eastAsia"/>
        </w:rPr>
        <w:t>方法中，学习得到实体基于结构的表示和基于文本描述的表示，两种表示结合起来进行预测。在实验中发现由于学习到了基于文本描述的表示，对于从来没有训练过的实体也表现出了较好的预测效果。</w:t>
      </w:r>
    </w:p>
    <w:p w14:paraId="1380A98B" w14:textId="484C1956" w:rsidR="00F85325" w:rsidRDefault="00F85325" w:rsidP="00CE777B">
      <w:pPr>
        <w:pStyle w:val="mainbody"/>
        <w:ind w:firstLine="480"/>
      </w:pPr>
      <w:r>
        <w:rPr>
          <w:rFonts w:hint="eastAsia"/>
        </w:rPr>
        <w:t>通常在知识表示学习过程中，会将实体属性也看做一般的关系处理，比如性别、年龄等。但是在某些情况下，这样的统一处理可能并不合适。有研究人员将</w:t>
      </w:r>
      <w:r w:rsidR="00F61555" w:rsidRPr="00453916">
        <w:rPr>
          <w:rFonts w:hint="eastAsia"/>
        </w:rPr>
        <w:t>RESCAL</w:t>
      </w:r>
      <w:r w:rsidR="00F61555">
        <w:fldChar w:fldCharType="begin"/>
      </w:r>
      <w:r w:rsidR="00DF30F1">
        <w:instrText xml:space="preserve"> ADDIN ZOTERO_ITEM CSL_CITATION {"citationID":"FgjAxLqC","properties":{"formattedCitation":"\\super [16]\\nosupersub{}","plainCitation":"[16]","noteIndex":0},"citationItems":[{"id":780,"uris":["http://zotero.org/users/5779008/items/RICZ7CJV"],"itemData":{"id":780,"type":"paper-conference","abstract":"Relational learning is becoming increasingly important in many areas of application. Here, we present a novel approach to relational learning based on the factorization of a three-way tensor. We show that unlike other tensor approaches, our method is able to perform collective learning via the latent components of the model and provide an efﬁcient algorithm to compute the factorization. We substantiate our theoretical considerations regarding the collective learning capabilities of our model by the means of experiments on both a new dataset and a dataset commonly used in entity resolution. Furthermore, we show on common benchmark datasets that our approach achieves better or on-par results, if compared to current state-of-the-art relational learning solutions, while it is signiﬁcantly faster to compute.","archive":"RESCAL","archive_location":"ICML 2011","container-title":"Proceedings of the 28th International Conference on Machine Learning","event-place":"Bellevue, Washington, USA","language":"en","note":"ZSCC: NoCitationData[s0]","page":"809–816","publisher":"Omnipress","publisher-place":"Bellevue, Washington, USA","title":"A Three-Way Model for Collective Learning on Multi-Relational Data","title-short":"RESCAL","URL":"https://icml.cc/2011/papers/438_icmlpaper.pdf","author":[{"family":"Nickel","given":"Maximilian"},{"family":"Tresp","given":"Volker"},{"family":"Kriegel","given":"Hans-Peter"}],"editor":[{"family":"Getoor","given":"Lise"},{"family":"Scheffer","given":"Tobias"}],"issued":{"date-parts":[["2011",7,28]]},"citation-key":"nickelThreeWayModelCollective28"}}],"schema":"https://github.com/citation-style-language/schema/raw/master/csl-citation.json"} </w:instrText>
      </w:r>
      <w:r w:rsidR="00F61555">
        <w:fldChar w:fldCharType="separate"/>
      </w:r>
      <w:r w:rsidR="00DF30F1" w:rsidRPr="00DF30F1">
        <w:rPr>
          <w:vertAlign w:val="superscript"/>
          <w:lang w:val="en-US"/>
        </w:rPr>
        <w:t>[16]</w:t>
      </w:r>
      <w:r w:rsidR="00F61555">
        <w:fldChar w:fldCharType="end"/>
      </w:r>
      <w:r>
        <w:rPr>
          <w:rFonts w:hint="eastAsia"/>
        </w:rPr>
        <w:t>进</w:t>
      </w:r>
      <w:r>
        <w:rPr>
          <w:rFonts w:hint="eastAsia"/>
        </w:rPr>
        <w:lastRenderedPageBreak/>
        <w:t>行了改进，对实体属性进行单独建模处理</w:t>
      </w:r>
      <w:r w:rsidR="00E766E4">
        <w:fldChar w:fldCharType="begin"/>
      </w:r>
      <w:r w:rsidR="00DF30F1">
        <w:instrText xml:space="preserve"> ADDIN ZOTERO_ITEM CSL_CITATION {"citationID":"a6cdqnpklm","properties":{"formattedCitation":"\\super [38]\\nosupersub{}","plainCitation":"[38]","noteIndex":0},"citationItems":[{"id":878,"uris":["http://zotero.org/users/5779008/items/CUBRSQ9G"],"itemData":{"id":878,"type":"paper-conference","abstract":"Vast amounts of structured information have been published in the Semantic Web's Linked Open Data (LOD) cloud and their size is still growing rapidly. Yet, access to this information via reasoning and querying is sometimes difficult, due to LOD's size, partial data inconsistencies and inherent noisiness. Machine Learning offers an alternative approach to exploiting LOD's data with the advantages that Machine Learning algorithms are typically robust to both noise and data inconsistencies and are able to efficiently utilize non-deterministic dependencies in the data. From a Machine Learning point of view, LOD is challenging due to its relational nature and its scale. Here, we present an efficient approach to relational learning on LOD data, based on the factorization of a sparse tensor that scales to data consisting of millions of entities, hundreds of relations and billions of known facts. Furthermore, we show how ontological knowledge can be incorporated in the factorization to improve learning results and how computation can be distributed across multiple nodes. We demonstrate that our approach is able to factorize the YAGO 2 core ontology and globally predict statements for this large knowledge base using a single dual-core desktop computer. Furthermore, we show experimentally that our approach achieves good results in several relational learning tasks that are relevant to Linked Data. Once a factorization has been computed, our model is able to predict efficiently, and without any additional training, the likelihood of any of the 4.3 </w:instrText>
      </w:r>
      <w:r w:rsidR="00DF30F1">
        <w:rPr>
          <w:rFonts w:ascii="Cambria Math" w:hAnsi="Cambria Math" w:cs="Cambria Math"/>
        </w:rPr>
        <w:instrText>⋅</w:instrText>
      </w:r>
      <w:r w:rsidR="00DF30F1">
        <w:instrText xml:space="preserve"> 1014 possible triples in the YAGO 2 core ontology.","archive_location":"WWW 2012","collection-title":"WWW '12","container-title":"Proceedings of the 21st International Conference on World Wide Web","DOI":"10.1145/2187836.2187874","event-place":"New York, NY, USA","ISBN":"978-1-4503-1229-5","note":"342 citations (Semantic Scholar/DOI) [2021-04-19]\n371","page":"271–280","publisher":"Association for Computing Machinery","publisher-place":"New York, NY, USA","title":"Factorizing YAGO: Scalable Machine Learning for Linked Data","URL":"https://doi.org/10.1145/2187836.2187874","author":[{"family":"Nickel","given":"Maximilian"},{"family":"Tresp","given":"Volker"},{"family":"Kriegel","given":"Hans-Peter"}],"issued":{"date-parts":[["2012"]]},"citation-key":"nickelFactorizingYAGOScalable2012"}}],"schema":"https://github.com/citation-style-language/schema/raw/master/csl-citation.json"} </w:instrText>
      </w:r>
      <w:r w:rsidR="00E766E4">
        <w:fldChar w:fldCharType="separate"/>
      </w:r>
      <w:r w:rsidR="00DF30F1" w:rsidRPr="00DF30F1">
        <w:rPr>
          <w:vertAlign w:val="superscript"/>
          <w:lang w:val="en-US"/>
        </w:rPr>
        <w:t>[38]</w:t>
      </w:r>
      <w:r w:rsidR="00E766E4">
        <w:fldChar w:fldCharType="end"/>
      </w:r>
      <w:r>
        <w:rPr>
          <w:rFonts w:hint="eastAsia"/>
        </w:rPr>
        <w:t>。在</w:t>
      </w:r>
      <w:r w:rsidR="005F298A" w:rsidRPr="00DF5427">
        <w:rPr>
          <w:rFonts w:hint="eastAsia"/>
        </w:rPr>
        <w:t>S</w:t>
      </w:r>
      <w:r w:rsidR="005F298A" w:rsidRPr="00DF5427">
        <w:t>AC</w:t>
      </w:r>
      <w:r w:rsidR="005F298A">
        <w:t>N</w:t>
      </w:r>
      <w:r w:rsidR="005F298A">
        <w:fldChar w:fldCharType="begin"/>
      </w:r>
      <w:r w:rsidR="00DF30F1">
        <w:instrText xml:space="preserve"> ADDIN ZOTERO_ITEM CSL_CITATION {"citationID":"blVtFPFX","properties":{"formattedCitation":"\\super [31]\\nosupersub{}","plainCitation":"[31]","noteIndex":0},"citationItems":[{"id":798,"uris":["http://zotero.org/users/5779008/items/96IHLD2K"],"itemData":{"id":798,"type":"paper-conference","abstract":"Knowledge graph embedding has been an active research topic for knowledge base completion, with progressive improvement from the initial TransE, TransH, DistMult et al to the current state-of-the-art ConvE. ConvE uses 2D convolution over embeddings and multiple layers of nonlinear features to model knowledge graphs. The model can be efﬁciently trained and scalable to large knowledge graphs. However, there is no structure enforcement in the embedding space of ConvE. The recent graph convolutional network (GCN) provides another way of learning graph node embedding by successfully utilizing graph connectivity structure. In this work, we propose a novel end-to-end StructureAware Convolutional Network (SACN) that takes the beneﬁt of GCN and ConvE together. SACN consists of an encoder of a weighted graph convolutional network (WGCN), and a decoder of a convolutional network called Conv-TransE. WGCN utilizes knowledge graph node structure, node attributes and edge relation types. It has learnable weights that adapt the amount of information from neighbors used in local aggregation, leading to more accurate embeddings of graph nodes. Node attributes in the graph are represented as additional nodes in the WGCN. The decoder Conv-TransE enables the state-of-the-art ConvE to be translational between entities and relations while keeps the same link prediction performance as ConvE. We demonstrate the effectiveness of the proposed SACN on standard FB15k-237 and WN18RR datasets, and it gives about 10% relative improvement over the state-of-theart ConvE in terms of HITS@1, HITS@3 and HITS@10.","archive":"SACN","archive_location":"AAAI 2019","container-title":"The Thirty-Third AAAI Conference on Artificial Intelligence","DOI":"10.1609/aaai.v33i01.33013060","event-place":"Honolulu, Hawaii, USA","language":"en","note":"75 citations (Semantic Scholar/DOI) [2021-04-19]\n34","page":"3060–3067","publisher":"AAAI Press","publisher-place":"Honolulu, Hawaii, USA","title":"End-to-End Structure-Aware Convolutional Networks for Knowledge Base Completion","URL":"https://doi.org/10.1609/aaai.v33i01.33013060","volume":"33","author":[{"family":"Shang","given":"Chao"},{"family":"Tang","given":"Yun"},{"family":"Huang","given":"Jing"},{"family":"Bi","given":"Jinbo"},{"family":"He","given":"Xiaodong"},{"family":"Zhou","given":"Bowen"}],"issued":{"date-parts":[["2019",2,27]]},"citation-key":"shangEndtoEndStructureAwareConvolutional27"}}],"schema":"https://github.com/citation-style-language/schema/raw/master/csl-citation.json"} </w:instrText>
      </w:r>
      <w:r w:rsidR="005F298A">
        <w:fldChar w:fldCharType="separate"/>
      </w:r>
      <w:r w:rsidR="00DF30F1" w:rsidRPr="00DF30F1">
        <w:rPr>
          <w:vertAlign w:val="superscript"/>
          <w:lang w:val="en-US"/>
        </w:rPr>
        <w:t>[31]</w:t>
      </w:r>
      <w:r w:rsidR="005F298A">
        <w:fldChar w:fldCharType="end"/>
      </w:r>
      <w:r>
        <w:rPr>
          <w:rFonts w:hint="eastAsia"/>
        </w:rPr>
        <w:t>方法中，引入了实体属性来增强实体嵌入的表达能力。</w:t>
      </w:r>
    </w:p>
    <w:p w14:paraId="49F4EE18" w14:textId="31635F97" w:rsidR="00F85325" w:rsidRDefault="00F85325" w:rsidP="00CE777B">
      <w:pPr>
        <w:pStyle w:val="mainbody"/>
        <w:ind w:firstLine="480"/>
      </w:pPr>
      <w:r>
        <w:rPr>
          <w:rFonts w:hint="eastAsia"/>
        </w:rPr>
        <w:t>ILP</w:t>
      </w:r>
      <w:r>
        <w:fldChar w:fldCharType="begin"/>
      </w:r>
      <w:r w:rsidR="00DF30F1">
        <w:instrText xml:space="preserve"> ADDIN ZOTERO_ITEM CSL_CITATION {"citationID":"aq5l848661","properties":{"formattedCitation":"\\super [39]\\nosupersub{}","plainCitation":"[39]","noteIndex":0},"citationItems":[{"id":880,"uris":["http://zotero.org/users/5779008/items/F8ISBIPA"],"itemData":{"id":880,"type":"paper-conference","abstract":"Knowledge bases (KBs) are often greatly incomplete, necessitating a demand for KB completion. A promising approach is to embed KBs into latent spaces and make inferences by learning and operating on latent representations. Such embedding models, however, do not make use of any rules during inference and hence have limited accuracy. This paper proposes a novel approach which incorporates rules seamlessly into embedding models for KB completion. It formulates inference as an integer linear programming (ILP) problem, with the objective function generated from embedding models and the constraints translated from rules. Solving the ILP problem results in a number of facts which 1) are the most preferred by the embedding models, and 2) comply with all the rules. By incorporating rules, our approach can greatly reduce the solution space and significantly improve the inference accuracy of embedding models. We further provide a slacking technique to handle noise in KBs, by explicitly modeling the noise with slack variables. Experimental results on two publicly available data sets show that our approach significantly and consistently outperforms state-of-the-art embedding models in KB completion. Moreover, the slacking technique is effective in identifying erroneous facts and ambiguous entities, with a precision higher than 90%.","archive":"ILP","archive_location":"IJCAI 2015","collection-title":"IJCAI'15","container-title":"Proceedings of the 24th International Conference on Artificial Intelligence","ISBN":"978-1-57735-738-4","note":"132","page":"1859–1865","publisher":"AAAI Press","title":"Knowledge Base Completion Using Embeddings and Rules","author":[{"family":"Wang","given":"Quan"},{"family":"Wang","given":"Bin"},{"family":"Guo","given":"Li"}],"issued":{"date-parts":[["2015"]]},"citation-key":"wangKnowledgeBaseCompletion2015"}}],"schema":"https://github.com/citation-style-language/schema/raw/master/csl-citation.json"} </w:instrText>
      </w:r>
      <w:r>
        <w:fldChar w:fldCharType="separate"/>
      </w:r>
      <w:r w:rsidR="00DF30F1" w:rsidRPr="00DF30F1">
        <w:rPr>
          <w:vertAlign w:val="superscript"/>
          <w:lang w:val="en-US"/>
        </w:rPr>
        <w:t>[39]</w:t>
      </w:r>
      <w:r>
        <w:fldChar w:fldCharType="end"/>
      </w:r>
      <w:r>
        <w:rPr>
          <w:rFonts w:hint="eastAsia"/>
        </w:rPr>
        <w:t>方法将一般的基于嵌入的方法和规则结合起来，使用整数线性规划问题进行学习，</w:t>
      </w:r>
      <w:r w:rsidR="000C2DF8">
        <w:rPr>
          <w:rFonts w:hint="eastAsia"/>
        </w:rPr>
        <w:t>将</w:t>
      </w:r>
      <w:r>
        <w:rPr>
          <w:rFonts w:hint="eastAsia"/>
        </w:rPr>
        <w:t>一般的知识图谱嵌入方法的优化作为目标函数，将一系列的规则作为约束。同时，在</w:t>
      </w:r>
      <w:r w:rsidR="00B5371F">
        <w:rPr>
          <w:rFonts w:hint="eastAsia"/>
        </w:rPr>
        <w:t>ILP</w:t>
      </w:r>
      <w:r w:rsidR="00B5371F">
        <w:fldChar w:fldCharType="begin"/>
      </w:r>
      <w:r w:rsidR="00DF30F1">
        <w:instrText xml:space="preserve"> ADDIN ZOTERO_ITEM CSL_CITATION {"citationID":"nT5XNMa6","properties":{"formattedCitation":"\\super [39]\\nosupersub{}","plainCitation":"[39]","noteIndex":0},"citationItems":[{"id":880,"uris":["http://zotero.org/users/5779008/items/F8ISBIPA"],"itemData":{"id":880,"type":"paper-conference","abstract":"Knowledge bases (KBs) are often greatly incomplete, necessitating a demand for KB completion. A promising approach is to embed KBs into latent spaces and make inferences by learning and operating on latent representations. Such embedding models, however, do not make use of any rules during inference and hence have limited accuracy. This paper proposes a novel approach which incorporates rules seamlessly into embedding models for KB completion. It formulates inference as an integer linear programming (ILP) problem, with the objective function generated from embedding models and the constraints translated from rules. Solving the ILP problem results in a number of facts which 1) are the most preferred by the embedding models, and 2) comply with all the rules. By incorporating rules, our approach can greatly reduce the solution space and significantly improve the inference accuracy of embedding models. We further provide a slacking technique to handle noise in KBs, by explicitly modeling the noise with slack variables. Experimental results on two publicly available data sets show that our approach significantly and consistently outperforms state-of-the-art embedding models in KB completion. Moreover, the slacking technique is effective in identifying erroneous facts and ambiguous entities, with a precision higher than 90%.","archive":"ILP","archive_location":"IJCAI 2015","collection-title":"IJCAI'15","container-title":"Proceedings of the 24th International Conference on Artificial Intelligence","ISBN":"978-1-57735-738-4","note":"132","page":"1859–1865","publisher":"AAAI Press","title":"Knowledge Base Completion Using Embeddings and Rules","author":[{"family":"Wang","given":"Quan"},{"family":"Wang","given":"Bin"},{"family":"Guo","given":"Li"}],"issued":{"date-parts":[["2015"]]},"citation-key":"wangKnowledgeBaseCompletion2015"}}],"schema":"https://github.com/citation-style-language/schema/raw/master/csl-citation.json"} </w:instrText>
      </w:r>
      <w:r w:rsidR="00B5371F">
        <w:fldChar w:fldCharType="separate"/>
      </w:r>
      <w:r w:rsidR="00DF30F1" w:rsidRPr="00DF30F1">
        <w:rPr>
          <w:vertAlign w:val="superscript"/>
          <w:lang w:val="en-US"/>
        </w:rPr>
        <w:t>[39]</w:t>
      </w:r>
      <w:r w:rsidR="00B5371F">
        <w:fldChar w:fldCharType="end"/>
      </w:r>
      <w:r>
        <w:rPr>
          <w:rFonts w:hint="eastAsia"/>
        </w:rPr>
        <w:t>方法中，还使用松弛方式实现了知识图谱中噪声的探测。</w:t>
      </w:r>
    </w:p>
    <w:p w14:paraId="51DF19A1" w14:textId="1AB8CF61" w:rsidR="00921BF3" w:rsidRDefault="00F85325" w:rsidP="00A958FA">
      <w:pPr>
        <w:pStyle w:val="mainbody"/>
        <w:ind w:firstLine="480"/>
      </w:pPr>
      <w:r>
        <w:rPr>
          <w:rFonts w:hint="eastAsia"/>
        </w:rPr>
        <w:t>在实际当中，知识图谱是会不断更新的，已有的知识会存在过时的情况，新的实体和关系会被添加到知识图谱中，因此实际的知识图谱应该是一个动态知识图。而之前的方法都是将知识图谱看做静态的图，没有考虑时序信息。有研究人员在传统的基于翻译的知识图谱嵌入方法上进行改进</w:t>
      </w:r>
      <w:r>
        <w:fldChar w:fldCharType="begin"/>
      </w:r>
      <w:r w:rsidR="00DF30F1">
        <w:instrText xml:space="preserve"> ADDIN ZOTERO_ITEM CSL_CITATION {"citationID":"a12ar78p18e","properties":{"formattedCitation":"\\super [40]\\nosupersub{}","plainCitation":"[40]","noteIndex":0},"citationItems":[{"id":884,"uris":["http://zotero.org/users/5779008/items/L8QS8MU3"],"itemData":{"id":884,"type":"paper-conference","archive_location":"EMNLP 2016","container-title":"Proceedings of the 2016 Conference on Empirical Methods in Natural Language Processing","DOI":"10.18653/v1/D16-1260","event-place":"Austin, Texas","note":"37 citations (Semantic Scholar/DOI) [2021-04-19]\n30","page":"2350–2354","publisher":"Association for Computational Linguistics","publisher-place":"Austin, Texas","title":"Encoding Temporal Information for Time-Aware Link Prediction","URL":"https://www.aclweb.org/anthology/D16-1260","author":[{"family":"Jiang","given":"Tingsong"},{"family":"Liu","given":"Tianyu"},{"family":"Ge","given":"Tao"},{"family":"Sha","given":"Lei"},{"family":"Li","given":"Sujian"},{"family":"Chang","given":"Baobao"},{"family":"Sui","given":"Zhifang"}],"issued":{"date-parts":[["2016",11]]},"citation-key":"jiangEncodingTemporalInformation2016"}}],"schema":"https://github.com/citation-style-language/schema/raw/master/csl-citation.json"} </w:instrText>
      </w:r>
      <w:r>
        <w:fldChar w:fldCharType="separate"/>
      </w:r>
      <w:r w:rsidR="00DF30F1" w:rsidRPr="00DF30F1">
        <w:rPr>
          <w:vertAlign w:val="superscript"/>
          <w:lang w:val="en-US"/>
        </w:rPr>
        <w:t>[40]</w:t>
      </w:r>
      <w:r>
        <w:fldChar w:fldCharType="end"/>
      </w:r>
      <w:r>
        <w:rPr>
          <w:rFonts w:hint="eastAsia"/>
        </w:rPr>
        <w:t>，三元组改为增加了时间维度的四元组，将</w:t>
      </w:r>
      <w:r>
        <w:rPr>
          <w:rFonts w:hint="eastAsia"/>
        </w:rPr>
        <w:t>TransE</w:t>
      </w:r>
      <w:r>
        <w:rPr>
          <w:rFonts w:hint="eastAsia"/>
        </w:rPr>
        <w:t>、</w:t>
      </w:r>
      <w:r>
        <w:rPr>
          <w:rFonts w:hint="eastAsia"/>
        </w:rPr>
        <w:t>TransH</w:t>
      </w:r>
      <w:r>
        <w:rPr>
          <w:rFonts w:hint="eastAsia"/>
        </w:rPr>
        <w:t>和</w:t>
      </w:r>
      <w:r>
        <w:rPr>
          <w:rFonts w:hint="eastAsia"/>
        </w:rPr>
        <w:t>TransR</w:t>
      </w:r>
      <w:r>
        <w:rPr>
          <w:rFonts w:hint="eastAsia"/>
        </w:rPr>
        <w:t>改造为</w:t>
      </w:r>
      <w:r>
        <w:rPr>
          <w:rFonts w:hint="eastAsia"/>
        </w:rPr>
        <w:t>tTransE</w:t>
      </w:r>
      <w:r>
        <w:rPr>
          <w:rFonts w:hint="eastAsia"/>
        </w:rPr>
        <w:t>、</w:t>
      </w:r>
      <w:r>
        <w:rPr>
          <w:rFonts w:hint="eastAsia"/>
        </w:rPr>
        <w:t>tTransH</w:t>
      </w:r>
      <w:r>
        <w:rPr>
          <w:rFonts w:hint="eastAsia"/>
        </w:rPr>
        <w:t>和</w:t>
      </w:r>
      <w:r>
        <w:rPr>
          <w:rFonts w:hint="eastAsia"/>
        </w:rPr>
        <w:t>tTransR</w:t>
      </w:r>
      <w:r>
        <w:rPr>
          <w:rFonts w:hint="eastAsia"/>
        </w:rPr>
        <w:t>。</w:t>
      </w:r>
    </w:p>
    <w:p w14:paraId="24510A59" w14:textId="451BE67F" w:rsidR="001C615C" w:rsidRDefault="001C615C" w:rsidP="00AB6726">
      <w:pPr>
        <w:pStyle w:val="3"/>
        <w:spacing w:before="163" w:after="163"/>
      </w:pPr>
      <w:bookmarkStart w:id="68" w:name="_Toc100257486"/>
      <w:r>
        <w:rPr>
          <w:rFonts w:hint="eastAsia"/>
        </w:rPr>
        <w:t>1</w:t>
      </w:r>
      <w:r>
        <w:t xml:space="preserve">.2.2 </w:t>
      </w:r>
      <w:r>
        <w:rPr>
          <w:rFonts w:hint="eastAsia"/>
        </w:rPr>
        <w:t>对比分析</w:t>
      </w:r>
      <w:bookmarkEnd w:id="68"/>
    </w:p>
    <w:p w14:paraId="36866F8C" w14:textId="6EEF7813" w:rsidR="00B10040" w:rsidRDefault="001074AF" w:rsidP="00CE777B">
      <w:pPr>
        <w:ind w:firstLine="480"/>
      </w:pPr>
      <w:r w:rsidRPr="00AC7001">
        <w:rPr>
          <w:rFonts w:hint="eastAsia"/>
        </w:rPr>
        <w:t>通过对比几种主流的知识图谱表示学习方法，本文总结了各种算法的优势与不足，如</w:t>
      </w:r>
      <w:r>
        <w:fldChar w:fldCharType="begin"/>
      </w:r>
      <w:r>
        <w:instrText xml:space="preserve"> </w:instrText>
      </w:r>
      <w:r>
        <w:rPr>
          <w:rFonts w:hint="eastAsia"/>
        </w:rPr>
        <w:instrText>REF _Ref74683494 \h</w:instrText>
      </w:r>
      <w:r>
        <w:instrText xml:space="preserve">  \* MERGEFORMAT </w:instrText>
      </w:r>
      <w:r>
        <w:fldChar w:fldCharType="separate"/>
      </w:r>
      <w:r w:rsidR="004D6817">
        <w:rPr>
          <w:rFonts w:hint="eastAsia"/>
        </w:rPr>
        <w:t>表</w:t>
      </w:r>
      <w:r w:rsidR="004D6817">
        <w:t>1</w:t>
      </w:r>
      <w:r>
        <w:fldChar w:fldCharType="end"/>
      </w:r>
      <w:r w:rsidRPr="00AC7001">
        <w:rPr>
          <w:rFonts w:hint="eastAsia"/>
        </w:rPr>
        <w:t>所示。</w:t>
      </w:r>
      <w:r>
        <w:rPr>
          <w:rFonts w:hint="eastAsia"/>
        </w:rPr>
        <w:t>在</w:t>
      </w:r>
      <w:r w:rsidR="00814320">
        <w:rPr>
          <w:rFonts w:hint="eastAsia"/>
        </w:rPr>
        <w:t>科技大数据研究课题</w:t>
      </w:r>
      <w:r>
        <w:rPr>
          <w:rFonts w:hint="eastAsia"/>
        </w:rPr>
        <w:t>中，由于各类科技资源共同组成了一张有向图，图的结构能够提供丰富的信息，实体与关系、实体与邻居实体、甚至于关系之间都存在</w:t>
      </w:r>
      <w:r w:rsidR="002949C7">
        <w:rPr>
          <w:rFonts w:hint="eastAsia"/>
        </w:rPr>
        <w:t>可以通过图结构相连</w:t>
      </w:r>
      <w:r>
        <w:rPr>
          <w:rFonts w:hint="eastAsia"/>
        </w:rPr>
        <w:t>。同时，图</w:t>
      </w:r>
      <w:r w:rsidR="00AA1802">
        <w:rPr>
          <w:rFonts w:hint="eastAsia"/>
        </w:rPr>
        <w:t>神经</w:t>
      </w:r>
      <w:r>
        <w:rPr>
          <w:rFonts w:hint="eastAsia"/>
        </w:rPr>
        <w:t>网络还可以充分结合之前的方法共同提升学习效果，比如</w:t>
      </w:r>
      <w:r w:rsidR="00826A4D">
        <w:rPr>
          <w:rFonts w:hint="eastAsia"/>
        </w:rPr>
        <w:t>使用</w:t>
      </w:r>
      <w:r>
        <w:rPr>
          <w:rFonts w:hint="eastAsia"/>
        </w:rPr>
        <w:t>卷积神经网络作为解码器。因此，本文拟基于图</w:t>
      </w:r>
      <w:r w:rsidR="00D2788F">
        <w:rPr>
          <w:rFonts w:hint="eastAsia"/>
        </w:rPr>
        <w:t>神经</w:t>
      </w:r>
      <w:r>
        <w:rPr>
          <w:rFonts w:hint="eastAsia"/>
        </w:rPr>
        <w:t>网络探索如何学习得到具有更多信息的知识表示</w:t>
      </w:r>
      <w:r w:rsidR="0030766A">
        <w:rPr>
          <w:rFonts w:hint="eastAsia"/>
        </w:rPr>
        <w:t>。</w:t>
      </w:r>
    </w:p>
    <w:p w14:paraId="061E255F" w14:textId="4CD4B155" w:rsidR="00B83173" w:rsidRDefault="00B83173" w:rsidP="00B83173">
      <w:pPr>
        <w:pStyle w:val="afc"/>
      </w:pPr>
      <w:bookmarkStart w:id="69" w:name="_Ref74683494"/>
      <w:bookmarkStart w:id="70" w:name="_Ref97733010"/>
      <w:bookmarkStart w:id="71" w:name="_Toc10025422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w:t>
      </w:r>
      <w:r>
        <w:fldChar w:fldCharType="end"/>
      </w:r>
      <w:bookmarkEnd w:id="69"/>
      <w:r>
        <w:t xml:space="preserve">  </w:t>
      </w:r>
      <w:r>
        <w:rPr>
          <w:rFonts w:hint="eastAsia"/>
        </w:rPr>
        <w:t>现有的知识图谱表示学习算法优缺点总结</w:t>
      </w:r>
      <w:bookmarkEnd w:id="70"/>
      <w:bookmarkEnd w:id="71"/>
    </w:p>
    <w:tbl>
      <w:tblPr>
        <w:tblStyle w:val="a4"/>
        <w:tblW w:w="9174" w:type="dxa"/>
        <w:jc w:val="center"/>
        <w:tblLook w:val="04A0" w:firstRow="1" w:lastRow="0" w:firstColumn="1" w:lastColumn="0" w:noHBand="0" w:noVBand="1"/>
      </w:tblPr>
      <w:tblGrid>
        <w:gridCol w:w="1581"/>
        <w:gridCol w:w="4297"/>
        <w:gridCol w:w="3296"/>
      </w:tblGrid>
      <w:tr w:rsidR="00B83173" w:rsidRPr="00AC7001" w14:paraId="097DAB6C" w14:textId="77777777" w:rsidTr="00126C56">
        <w:trPr>
          <w:jc w:val="center"/>
        </w:trPr>
        <w:tc>
          <w:tcPr>
            <w:tcW w:w="1581" w:type="dxa"/>
            <w:vAlign w:val="center"/>
          </w:tcPr>
          <w:p w14:paraId="4D8C6DE0" w14:textId="77777777" w:rsidR="00B83173" w:rsidRPr="00AC7001" w:rsidRDefault="00B83173" w:rsidP="0010722D">
            <w:pPr>
              <w:pStyle w:val="aff"/>
            </w:pPr>
            <w:r w:rsidRPr="00AC7001">
              <w:rPr>
                <w:rFonts w:hint="eastAsia"/>
              </w:rPr>
              <w:t>技术类型</w:t>
            </w:r>
          </w:p>
        </w:tc>
        <w:tc>
          <w:tcPr>
            <w:tcW w:w="4297" w:type="dxa"/>
            <w:vAlign w:val="center"/>
          </w:tcPr>
          <w:p w14:paraId="1F600557" w14:textId="77777777" w:rsidR="00B83173" w:rsidRPr="00AC7001" w:rsidRDefault="00B83173" w:rsidP="0010722D">
            <w:pPr>
              <w:pStyle w:val="aff"/>
            </w:pPr>
            <w:r w:rsidRPr="00AC7001">
              <w:rPr>
                <w:rFonts w:hint="eastAsia"/>
              </w:rPr>
              <w:t>优点</w:t>
            </w:r>
          </w:p>
        </w:tc>
        <w:tc>
          <w:tcPr>
            <w:tcW w:w="3296" w:type="dxa"/>
            <w:vAlign w:val="center"/>
          </w:tcPr>
          <w:p w14:paraId="41B9A1B6" w14:textId="77777777" w:rsidR="00B83173" w:rsidRPr="00AC7001" w:rsidRDefault="00B83173" w:rsidP="0010722D">
            <w:pPr>
              <w:pStyle w:val="aff"/>
            </w:pPr>
            <w:r w:rsidRPr="00AC7001">
              <w:rPr>
                <w:rFonts w:hint="eastAsia"/>
              </w:rPr>
              <w:t>缺点</w:t>
            </w:r>
          </w:p>
        </w:tc>
      </w:tr>
      <w:tr w:rsidR="00B83173" w:rsidRPr="00AC7001" w14:paraId="7A6A63EE" w14:textId="77777777" w:rsidTr="00126C56">
        <w:trPr>
          <w:jc w:val="center"/>
        </w:trPr>
        <w:tc>
          <w:tcPr>
            <w:tcW w:w="1581" w:type="dxa"/>
            <w:vAlign w:val="center"/>
          </w:tcPr>
          <w:p w14:paraId="3525FBB8" w14:textId="77777777" w:rsidR="00B83173" w:rsidRPr="00AC7001" w:rsidRDefault="00B83173" w:rsidP="007605C2">
            <w:pPr>
              <w:pStyle w:val="aff"/>
              <w:jc w:val="left"/>
            </w:pPr>
            <w:r w:rsidRPr="00AC7001">
              <w:rPr>
                <w:rFonts w:hint="eastAsia"/>
              </w:rPr>
              <w:t>基于翻译</w:t>
            </w:r>
          </w:p>
        </w:tc>
        <w:tc>
          <w:tcPr>
            <w:tcW w:w="4297" w:type="dxa"/>
            <w:vAlign w:val="center"/>
          </w:tcPr>
          <w:p w14:paraId="0D367F23" w14:textId="77777777" w:rsidR="00B83173" w:rsidRPr="00AC7001" w:rsidRDefault="00B83173" w:rsidP="0010722D">
            <w:pPr>
              <w:pStyle w:val="aff"/>
              <w:jc w:val="left"/>
            </w:pPr>
            <w:r w:rsidRPr="00AC7001">
              <w:rPr>
                <w:rFonts w:hint="eastAsia"/>
              </w:rPr>
              <w:t>结构简单，模型复杂度低，易于应用</w:t>
            </w:r>
          </w:p>
        </w:tc>
        <w:tc>
          <w:tcPr>
            <w:tcW w:w="3296" w:type="dxa"/>
            <w:vAlign w:val="center"/>
          </w:tcPr>
          <w:p w14:paraId="7EB82B84" w14:textId="77777777" w:rsidR="00B83173" w:rsidRPr="00AC7001" w:rsidRDefault="00B83173" w:rsidP="00AC372D">
            <w:pPr>
              <w:pStyle w:val="aff"/>
              <w:jc w:val="left"/>
            </w:pPr>
            <w:r w:rsidRPr="00AC7001">
              <w:rPr>
                <w:rFonts w:hint="eastAsia"/>
              </w:rPr>
              <w:t>模型表达能力弱，只单纯的考虑到单个三元组的信息</w:t>
            </w:r>
          </w:p>
        </w:tc>
      </w:tr>
      <w:tr w:rsidR="00B83173" w:rsidRPr="00AC7001" w14:paraId="6AF5DB60" w14:textId="77777777" w:rsidTr="00126C56">
        <w:trPr>
          <w:jc w:val="center"/>
        </w:trPr>
        <w:tc>
          <w:tcPr>
            <w:tcW w:w="1581" w:type="dxa"/>
            <w:vAlign w:val="center"/>
          </w:tcPr>
          <w:p w14:paraId="5E88A0C3" w14:textId="77777777" w:rsidR="00B83173" w:rsidRPr="00AC7001" w:rsidRDefault="00B83173" w:rsidP="007605C2">
            <w:pPr>
              <w:pStyle w:val="aff"/>
              <w:jc w:val="left"/>
            </w:pPr>
            <w:r w:rsidRPr="00AC7001">
              <w:rPr>
                <w:rFonts w:hint="eastAsia"/>
              </w:rPr>
              <w:t>基于张量分解</w:t>
            </w:r>
          </w:p>
        </w:tc>
        <w:tc>
          <w:tcPr>
            <w:tcW w:w="4297" w:type="dxa"/>
            <w:vAlign w:val="center"/>
          </w:tcPr>
          <w:p w14:paraId="3A8C4A0F" w14:textId="77777777" w:rsidR="00B83173" w:rsidRPr="00AC7001" w:rsidRDefault="00B83173" w:rsidP="0010722D">
            <w:pPr>
              <w:pStyle w:val="aff"/>
              <w:jc w:val="left"/>
            </w:pPr>
            <w:r w:rsidRPr="00AC7001">
              <w:rPr>
                <w:rFonts w:hint="eastAsia"/>
              </w:rPr>
              <w:t>模型易于应用，模型复杂度低，多个张量相乘可以隐式表示规则的连接</w:t>
            </w:r>
          </w:p>
        </w:tc>
        <w:tc>
          <w:tcPr>
            <w:tcW w:w="3296" w:type="dxa"/>
            <w:vAlign w:val="center"/>
          </w:tcPr>
          <w:p w14:paraId="3301E689" w14:textId="76CDC6F5" w:rsidR="00B83173" w:rsidRPr="00AC7001" w:rsidRDefault="00B83173" w:rsidP="00126C56">
            <w:pPr>
              <w:pStyle w:val="aff"/>
              <w:jc w:val="both"/>
            </w:pPr>
            <w:r w:rsidRPr="00AC7001">
              <w:rPr>
                <w:rFonts w:hint="eastAsia"/>
              </w:rPr>
              <w:t>将整个图谱表示为</w:t>
            </w:r>
            <w:r w:rsidRPr="00AC7001">
              <w:rPr>
                <w:rFonts w:hint="eastAsia"/>
              </w:rPr>
              <w:t>0</w:t>
            </w:r>
            <w:r w:rsidRPr="00AC7001">
              <w:t>/1</w:t>
            </w:r>
            <w:r w:rsidRPr="00AC7001">
              <w:rPr>
                <w:rFonts w:hint="eastAsia"/>
              </w:rPr>
              <w:t>值的张量，丢失很多信息，表达能力受限</w:t>
            </w:r>
          </w:p>
        </w:tc>
      </w:tr>
      <w:tr w:rsidR="00182080" w:rsidRPr="00AC7001" w14:paraId="2D38756C" w14:textId="77777777" w:rsidTr="00126C56">
        <w:trPr>
          <w:jc w:val="center"/>
        </w:trPr>
        <w:tc>
          <w:tcPr>
            <w:tcW w:w="1581" w:type="dxa"/>
            <w:vAlign w:val="center"/>
          </w:tcPr>
          <w:p w14:paraId="11A027E7" w14:textId="5D0B5CF7" w:rsidR="00182080" w:rsidRPr="00AC7001" w:rsidRDefault="00182080" w:rsidP="007605C2">
            <w:pPr>
              <w:pStyle w:val="aff"/>
              <w:jc w:val="left"/>
            </w:pPr>
            <w:r w:rsidRPr="00126C56">
              <w:rPr>
                <w:rFonts w:hint="eastAsia"/>
              </w:rPr>
              <w:t>基于多层神经网络</w:t>
            </w:r>
          </w:p>
        </w:tc>
        <w:tc>
          <w:tcPr>
            <w:tcW w:w="4297" w:type="dxa"/>
            <w:vAlign w:val="center"/>
          </w:tcPr>
          <w:p w14:paraId="48277400" w14:textId="17FA62F9" w:rsidR="00182080" w:rsidRPr="00AC7001" w:rsidRDefault="00182080" w:rsidP="00182080">
            <w:pPr>
              <w:pStyle w:val="aff"/>
              <w:jc w:val="left"/>
            </w:pPr>
            <w:r w:rsidRPr="00126C56">
              <w:rPr>
                <w:rFonts w:hint="eastAsia"/>
              </w:rPr>
              <w:t>比浅层的模型表达能力更强</w:t>
            </w:r>
          </w:p>
        </w:tc>
        <w:tc>
          <w:tcPr>
            <w:tcW w:w="3296" w:type="dxa"/>
            <w:vAlign w:val="center"/>
          </w:tcPr>
          <w:p w14:paraId="2C9A0ED9" w14:textId="7BB3ABDE" w:rsidR="00182080" w:rsidRPr="00AC7001" w:rsidRDefault="00182080" w:rsidP="00182080">
            <w:pPr>
              <w:pStyle w:val="aff"/>
              <w:jc w:val="both"/>
            </w:pPr>
            <w:r w:rsidRPr="00126C56">
              <w:rPr>
                <w:rFonts w:hint="eastAsia"/>
              </w:rPr>
              <w:t>容易过拟合，受限于嵌入的大小</w:t>
            </w:r>
          </w:p>
        </w:tc>
      </w:tr>
      <w:tr w:rsidR="001434FC" w:rsidRPr="00AC7001" w14:paraId="35B40CB5" w14:textId="77777777" w:rsidTr="00126C56">
        <w:trPr>
          <w:jc w:val="center"/>
        </w:trPr>
        <w:tc>
          <w:tcPr>
            <w:tcW w:w="1581" w:type="dxa"/>
            <w:vAlign w:val="center"/>
          </w:tcPr>
          <w:p w14:paraId="20510383" w14:textId="2BC34F48" w:rsidR="001434FC" w:rsidRPr="00126C56" w:rsidRDefault="001434FC" w:rsidP="007605C2">
            <w:pPr>
              <w:pStyle w:val="aff"/>
              <w:jc w:val="left"/>
            </w:pPr>
            <w:r w:rsidRPr="00126C56">
              <w:rPr>
                <w:rFonts w:hint="eastAsia"/>
              </w:rPr>
              <w:t>基于卷积神经网络</w:t>
            </w:r>
          </w:p>
        </w:tc>
        <w:tc>
          <w:tcPr>
            <w:tcW w:w="4297" w:type="dxa"/>
            <w:vAlign w:val="center"/>
          </w:tcPr>
          <w:p w14:paraId="5F008EAE" w14:textId="7EC53DF7" w:rsidR="001434FC" w:rsidRPr="00126C56" w:rsidRDefault="001434FC" w:rsidP="001434FC">
            <w:pPr>
              <w:pStyle w:val="aff"/>
              <w:jc w:val="left"/>
            </w:pPr>
            <w:r w:rsidRPr="00126C56">
              <w:rPr>
                <w:rFonts w:hint="eastAsia"/>
              </w:rPr>
              <w:t>能够建模实体和关系之间的非线性的联系，减少参数规模，更适用于大规模知识图谱</w:t>
            </w:r>
          </w:p>
        </w:tc>
        <w:tc>
          <w:tcPr>
            <w:tcW w:w="3296" w:type="dxa"/>
            <w:vAlign w:val="center"/>
          </w:tcPr>
          <w:p w14:paraId="336E9E1A" w14:textId="6FE73180" w:rsidR="001434FC" w:rsidRPr="00126C56" w:rsidRDefault="001434FC" w:rsidP="001434FC">
            <w:pPr>
              <w:pStyle w:val="aff"/>
              <w:jc w:val="both"/>
            </w:pPr>
            <w:r w:rsidRPr="00126C56">
              <w:rPr>
                <w:rFonts w:hint="eastAsia"/>
              </w:rPr>
              <w:t>没有建模知识图谱内部的结构、外部文本等非常有用的信息</w:t>
            </w:r>
          </w:p>
        </w:tc>
      </w:tr>
      <w:tr w:rsidR="002949C7" w:rsidRPr="00AC7001" w14:paraId="73DC59A0" w14:textId="77777777" w:rsidTr="00126C56">
        <w:trPr>
          <w:jc w:val="center"/>
        </w:trPr>
        <w:tc>
          <w:tcPr>
            <w:tcW w:w="1581" w:type="dxa"/>
            <w:vAlign w:val="center"/>
          </w:tcPr>
          <w:p w14:paraId="34F7B356" w14:textId="7931077B" w:rsidR="002949C7" w:rsidRPr="00126C56" w:rsidRDefault="002949C7" w:rsidP="007605C2">
            <w:pPr>
              <w:pStyle w:val="aff"/>
              <w:jc w:val="left"/>
            </w:pPr>
            <w:r w:rsidRPr="00126C56">
              <w:rPr>
                <w:rFonts w:hint="eastAsia"/>
              </w:rPr>
              <w:t>基于图神经网络</w:t>
            </w:r>
          </w:p>
        </w:tc>
        <w:tc>
          <w:tcPr>
            <w:tcW w:w="4297" w:type="dxa"/>
            <w:vAlign w:val="center"/>
          </w:tcPr>
          <w:p w14:paraId="1DA7C5F5" w14:textId="68F8FBAF" w:rsidR="002949C7" w:rsidRPr="00126C56" w:rsidRDefault="002949C7" w:rsidP="002949C7">
            <w:pPr>
              <w:pStyle w:val="aff"/>
              <w:jc w:val="left"/>
            </w:pPr>
            <w:r w:rsidRPr="00126C56">
              <w:rPr>
                <w:rFonts w:hint="eastAsia"/>
              </w:rPr>
              <w:t>能够充分利用知识图谱的图结构，模型的信息编码能力更强，取得了更好的结果</w:t>
            </w:r>
          </w:p>
        </w:tc>
        <w:tc>
          <w:tcPr>
            <w:tcW w:w="3296" w:type="dxa"/>
            <w:vAlign w:val="center"/>
          </w:tcPr>
          <w:p w14:paraId="48620811" w14:textId="32DC481C" w:rsidR="002949C7" w:rsidRPr="00126C56" w:rsidRDefault="002949C7" w:rsidP="002949C7">
            <w:pPr>
              <w:pStyle w:val="aff"/>
              <w:jc w:val="both"/>
            </w:pPr>
            <w:r w:rsidRPr="00126C56">
              <w:rPr>
                <w:rFonts w:hint="eastAsia"/>
              </w:rPr>
              <w:t>模型复杂度高，很难直接应用到大规模知识图谱</w:t>
            </w:r>
          </w:p>
        </w:tc>
      </w:tr>
      <w:tr w:rsidR="002949C7" w:rsidRPr="00AC7001" w14:paraId="7627AC41" w14:textId="77777777" w:rsidTr="00126C56">
        <w:trPr>
          <w:jc w:val="center"/>
        </w:trPr>
        <w:tc>
          <w:tcPr>
            <w:tcW w:w="1581" w:type="dxa"/>
            <w:vAlign w:val="center"/>
          </w:tcPr>
          <w:p w14:paraId="2EDF1D48" w14:textId="6B0831B9" w:rsidR="002949C7" w:rsidRPr="00126C56" w:rsidRDefault="002949C7" w:rsidP="007605C2">
            <w:pPr>
              <w:pStyle w:val="aff"/>
              <w:jc w:val="left"/>
            </w:pPr>
            <w:r w:rsidRPr="00126C56">
              <w:rPr>
                <w:rFonts w:hint="eastAsia"/>
              </w:rPr>
              <w:t>融合多源信息</w:t>
            </w:r>
          </w:p>
        </w:tc>
        <w:tc>
          <w:tcPr>
            <w:tcW w:w="4297" w:type="dxa"/>
            <w:vAlign w:val="center"/>
          </w:tcPr>
          <w:p w14:paraId="40732607" w14:textId="2764B303" w:rsidR="002949C7" w:rsidRPr="00126C56" w:rsidRDefault="002949C7" w:rsidP="002949C7">
            <w:pPr>
              <w:pStyle w:val="aff"/>
              <w:jc w:val="left"/>
            </w:pPr>
            <w:r w:rsidRPr="00126C56">
              <w:rPr>
                <w:rFonts w:hint="eastAsia"/>
              </w:rPr>
              <w:t>能够</w:t>
            </w:r>
            <w:r w:rsidR="00B65BA5">
              <w:rPr>
                <w:rFonts w:hint="eastAsia"/>
              </w:rPr>
              <w:t>融合</w:t>
            </w:r>
            <w:r w:rsidRPr="00126C56">
              <w:rPr>
                <w:rFonts w:hint="eastAsia"/>
              </w:rPr>
              <w:t>不同来源的信息，与现有的各种方法结合，丰富知识图谱表示学习的效果</w:t>
            </w:r>
          </w:p>
        </w:tc>
        <w:tc>
          <w:tcPr>
            <w:tcW w:w="3296" w:type="dxa"/>
            <w:vAlign w:val="center"/>
          </w:tcPr>
          <w:p w14:paraId="1C86B057" w14:textId="77F6AE43" w:rsidR="002949C7" w:rsidRPr="00126C56" w:rsidRDefault="002949C7" w:rsidP="002949C7">
            <w:pPr>
              <w:pStyle w:val="aff"/>
              <w:jc w:val="both"/>
            </w:pPr>
            <w:r w:rsidRPr="00126C56">
              <w:rPr>
                <w:rFonts w:hint="eastAsia"/>
              </w:rPr>
              <w:t>融合多源信息通常需要额外的资源（文本、属性等）</w:t>
            </w:r>
          </w:p>
        </w:tc>
      </w:tr>
    </w:tbl>
    <w:p w14:paraId="464D920C" w14:textId="54379066" w:rsidR="00C1720B" w:rsidRDefault="003B32A4" w:rsidP="00A773C6">
      <w:pPr>
        <w:pStyle w:val="2"/>
        <w:spacing w:before="163" w:after="163"/>
      </w:pPr>
      <w:bookmarkStart w:id="72" w:name="_Toc100257487"/>
      <w:r>
        <w:lastRenderedPageBreak/>
        <w:t>1</w:t>
      </w:r>
      <w:r w:rsidR="00F93551">
        <w:rPr>
          <w:rFonts w:hint="eastAsia"/>
        </w:rPr>
        <w:t>.</w:t>
      </w:r>
      <w:r w:rsidR="00F93551">
        <w:t xml:space="preserve">3 </w:t>
      </w:r>
      <w:r w:rsidR="00A27524">
        <w:rPr>
          <w:rFonts w:hint="eastAsia"/>
        </w:rPr>
        <w:t>研究目标及内容</w:t>
      </w:r>
      <w:bookmarkEnd w:id="72"/>
    </w:p>
    <w:p w14:paraId="10D6F7EB" w14:textId="688AAD11" w:rsidR="002809F1" w:rsidRDefault="000736F0" w:rsidP="006A71AF">
      <w:pPr>
        <w:pStyle w:val="3"/>
        <w:spacing w:before="163" w:after="163"/>
      </w:pPr>
      <w:bookmarkStart w:id="73" w:name="_Toc100257488"/>
      <w:r>
        <w:rPr>
          <w:rFonts w:hint="eastAsia"/>
        </w:rPr>
        <w:t>1</w:t>
      </w:r>
      <w:r>
        <w:t xml:space="preserve">.3.1 </w:t>
      </w:r>
      <w:r w:rsidR="00680F63">
        <w:rPr>
          <w:rFonts w:hint="eastAsia"/>
        </w:rPr>
        <w:t>研究目标</w:t>
      </w:r>
      <w:bookmarkEnd w:id="73"/>
    </w:p>
    <w:p w14:paraId="2B1E4576" w14:textId="2EA8CA50" w:rsidR="007405B0" w:rsidRPr="007405B0" w:rsidRDefault="00482069" w:rsidP="007405B0">
      <w:pPr>
        <w:ind w:firstLine="480"/>
        <w:rPr>
          <w:lang/>
        </w:rPr>
      </w:pPr>
      <w:r>
        <w:rPr>
          <w:rFonts w:hint="eastAsia"/>
        </w:rPr>
        <w:t>本文的研究目标是在目前基于图</w:t>
      </w:r>
      <w:r w:rsidR="00405AA3">
        <w:rPr>
          <w:rFonts w:hint="eastAsia"/>
        </w:rPr>
        <w:t>神经</w:t>
      </w:r>
      <w:r>
        <w:rPr>
          <w:rFonts w:hint="eastAsia"/>
        </w:rPr>
        <w:t>网络的知识图谱表示学习算法基础上，</w:t>
      </w:r>
      <w:r w:rsidR="00E719F3">
        <w:rPr>
          <w:rFonts w:hint="eastAsia"/>
        </w:rPr>
        <w:t>针对</w:t>
      </w:r>
      <w:r>
        <w:rPr>
          <w:rFonts w:hint="eastAsia"/>
        </w:rPr>
        <w:t>知识图谱中关系</w:t>
      </w:r>
      <w:r w:rsidR="00F31B58">
        <w:rPr>
          <w:rFonts w:hint="eastAsia"/>
        </w:rPr>
        <w:t>蕴含丰富语义信息</w:t>
      </w:r>
      <w:r>
        <w:rPr>
          <w:rFonts w:hint="eastAsia"/>
        </w:rPr>
        <w:t>的特点，</w:t>
      </w:r>
      <w:r w:rsidR="0043272B">
        <w:rPr>
          <w:rFonts w:hint="eastAsia"/>
        </w:rPr>
        <w:t>研究</w:t>
      </w:r>
      <w:r w:rsidR="00552FD0">
        <w:rPr>
          <w:rFonts w:hint="eastAsia"/>
        </w:rPr>
        <w:t>如何设计</w:t>
      </w:r>
      <w:r w:rsidR="007821FA">
        <w:rPr>
          <w:rFonts w:hint="eastAsia"/>
        </w:rPr>
        <w:t>合理的模型以</w:t>
      </w:r>
      <w:r w:rsidR="00145299">
        <w:rPr>
          <w:rFonts w:hint="eastAsia"/>
        </w:rPr>
        <w:t>充分</w:t>
      </w:r>
      <w:r w:rsidR="007821FA">
        <w:rPr>
          <w:rFonts w:hint="eastAsia"/>
        </w:rPr>
        <w:t>捕获</w:t>
      </w:r>
      <w:r w:rsidR="00145299">
        <w:rPr>
          <w:rFonts w:hint="eastAsia"/>
        </w:rPr>
        <w:t>知识图谱</w:t>
      </w:r>
      <w:r w:rsidR="00606437">
        <w:rPr>
          <w:rFonts w:hint="eastAsia"/>
        </w:rPr>
        <w:t>的</w:t>
      </w:r>
      <w:r w:rsidR="00145299">
        <w:rPr>
          <w:rFonts w:hint="eastAsia"/>
        </w:rPr>
        <w:t>图结构</w:t>
      </w:r>
      <w:r w:rsidR="007821FA">
        <w:rPr>
          <w:rFonts w:hint="eastAsia"/>
        </w:rPr>
        <w:t>信息</w:t>
      </w:r>
      <w:r>
        <w:rPr>
          <w:rFonts w:hint="eastAsia"/>
        </w:rPr>
        <w:t>。本文所提出的算法能够</w:t>
      </w:r>
      <w:r w:rsidR="001E2BE3">
        <w:rPr>
          <w:rFonts w:hint="eastAsia"/>
        </w:rPr>
        <w:t>在利用</w:t>
      </w:r>
      <w:r>
        <w:rPr>
          <w:rFonts w:hint="eastAsia"/>
        </w:rPr>
        <w:t>知识图谱图结构</w:t>
      </w:r>
      <w:r w:rsidR="001E2BE3">
        <w:rPr>
          <w:rFonts w:hint="eastAsia"/>
        </w:rPr>
        <w:t>的基础上</w:t>
      </w:r>
      <w:r>
        <w:rPr>
          <w:rFonts w:hint="eastAsia"/>
        </w:rPr>
        <w:t>，对关系进行更细粒度的</w:t>
      </w:r>
      <w:r w:rsidR="00A20775">
        <w:rPr>
          <w:rFonts w:hint="eastAsia"/>
        </w:rPr>
        <w:t>建模</w:t>
      </w:r>
      <w:r>
        <w:rPr>
          <w:rFonts w:hint="eastAsia"/>
        </w:rPr>
        <w:t>，</w:t>
      </w:r>
      <w:r w:rsidR="001F3766">
        <w:rPr>
          <w:rFonts w:hint="eastAsia"/>
        </w:rPr>
        <w:t>让实体和关系的</w:t>
      </w:r>
      <w:r w:rsidR="00F71A18">
        <w:rPr>
          <w:rFonts w:hint="eastAsia"/>
        </w:rPr>
        <w:t>低维</w:t>
      </w:r>
      <w:r w:rsidR="0081243E">
        <w:rPr>
          <w:rFonts w:hint="eastAsia"/>
        </w:rPr>
        <w:t>嵌入</w:t>
      </w:r>
      <w:r w:rsidR="001F3766">
        <w:rPr>
          <w:rFonts w:hint="eastAsia"/>
        </w:rPr>
        <w:t>能够表达更多的</w:t>
      </w:r>
      <w:r w:rsidR="00FA3F79">
        <w:rPr>
          <w:rFonts w:hint="eastAsia"/>
        </w:rPr>
        <w:t>原始信息，</w:t>
      </w:r>
      <w:r>
        <w:rPr>
          <w:rFonts w:hint="eastAsia"/>
        </w:rPr>
        <w:t>最终为科技大数据项目上层应用算法的开发提供基础的理论支撑</w:t>
      </w:r>
      <w:r w:rsidR="00D9634E">
        <w:rPr>
          <w:rFonts w:hint="eastAsia"/>
          <w:lang/>
        </w:rPr>
        <w:t>。</w:t>
      </w:r>
    </w:p>
    <w:p w14:paraId="22B4D44F" w14:textId="131C2A97" w:rsidR="00680F63" w:rsidRDefault="004F1F62" w:rsidP="006A71AF">
      <w:pPr>
        <w:pStyle w:val="3"/>
        <w:spacing w:before="163" w:after="163"/>
      </w:pPr>
      <w:bookmarkStart w:id="74" w:name="_Toc100257489"/>
      <w:r>
        <w:rPr>
          <w:rFonts w:hint="eastAsia"/>
        </w:rPr>
        <w:t>1</w:t>
      </w:r>
      <w:r>
        <w:t>.3.</w:t>
      </w:r>
      <w:r w:rsidR="002C6B8C">
        <w:t>2</w:t>
      </w:r>
      <w:r>
        <w:t xml:space="preserve"> </w:t>
      </w:r>
      <w:r w:rsidR="00680F63">
        <w:rPr>
          <w:rFonts w:hint="eastAsia"/>
        </w:rPr>
        <w:t>研究内容</w:t>
      </w:r>
      <w:bookmarkEnd w:id="74"/>
    </w:p>
    <w:p w14:paraId="0D8DAB07" w14:textId="10C95114" w:rsidR="005D2250" w:rsidRDefault="005D2250" w:rsidP="005D2250">
      <w:pPr>
        <w:ind w:firstLine="480"/>
      </w:pPr>
      <w:r>
        <w:rPr>
          <w:rFonts w:hint="eastAsia"/>
        </w:rPr>
        <w:t>本</w:t>
      </w:r>
      <w:r w:rsidR="00AC64A9">
        <w:rPr>
          <w:rFonts w:hint="eastAsia"/>
        </w:rPr>
        <w:t>文</w:t>
      </w:r>
      <w:r>
        <w:rPr>
          <w:rFonts w:hint="eastAsia"/>
        </w:rPr>
        <w:t>的研究</w:t>
      </w:r>
      <w:r w:rsidR="00C50239">
        <w:rPr>
          <w:rFonts w:hint="eastAsia"/>
        </w:rPr>
        <w:t>内容</w:t>
      </w:r>
      <w:r>
        <w:rPr>
          <w:rFonts w:hint="eastAsia"/>
        </w:rPr>
        <w:t>如</w:t>
      </w:r>
      <w:r w:rsidR="003F7AB6">
        <w:fldChar w:fldCharType="begin"/>
      </w:r>
      <w:r w:rsidR="003F7AB6">
        <w:instrText xml:space="preserve"> </w:instrText>
      </w:r>
      <w:r w:rsidR="003F7AB6">
        <w:rPr>
          <w:rFonts w:hint="eastAsia"/>
        </w:rPr>
        <w:instrText>REF _Ref100247240 \h</w:instrText>
      </w:r>
      <w:r w:rsidR="003F7AB6">
        <w:instrText xml:space="preserve"> </w:instrText>
      </w:r>
      <w:r w:rsidR="003F7AB6">
        <w:fldChar w:fldCharType="separate"/>
      </w:r>
      <w:r w:rsidR="004D6817">
        <w:rPr>
          <w:rFonts w:hint="eastAsia"/>
        </w:rPr>
        <w:t>图</w:t>
      </w:r>
      <w:r w:rsidR="004D6817">
        <w:rPr>
          <w:noProof/>
        </w:rPr>
        <w:t>1</w:t>
      </w:r>
      <w:r w:rsidR="003F7AB6">
        <w:fldChar w:fldCharType="end"/>
      </w:r>
      <w:r>
        <w:rPr>
          <w:rFonts w:hint="eastAsia"/>
        </w:rPr>
        <w:t>所示。</w:t>
      </w:r>
      <w:r w:rsidR="003F12DC">
        <w:rPr>
          <w:rFonts w:hint="eastAsia"/>
        </w:rPr>
        <w:t>为了</w:t>
      </w:r>
      <w:r w:rsidR="00576344">
        <w:rPr>
          <w:rFonts w:hint="eastAsia"/>
        </w:rPr>
        <w:t>实现研究目标，本文</w:t>
      </w:r>
      <w:r w:rsidR="00101F64">
        <w:rPr>
          <w:rFonts w:hint="eastAsia"/>
        </w:rPr>
        <w:t>基于图神经网络的基本理论</w:t>
      </w:r>
      <w:r w:rsidR="004A7007">
        <w:rPr>
          <w:rFonts w:hint="eastAsia"/>
        </w:rPr>
        <w:t>，结合</w:t>
      </w:r>
      <w:r w:rsidR="00307F19">
        <w:rPr>
          <w:rFonts w:hint="eastAsia"/>
        </w:rPr>
        <w:t>知识图谱的特点，</w:t>
      </w:r>
      <w:r w:rsidR="00D00264">
        <w:rPr>
          <w:rFonts w:hint="eastAsia"/>
        </w:rPr>
        <w:t>开展的</w:t>
      </w:r>
      <w:r w:rsidR="00A024CA">
        <w:rPr>
          <w:rFonts w:hint="eastAsia"/>
        </w:rPr>
        <w:t>主要研究内容包括以下几方面：</w:t>
      </w:r>
    </w:p>
    <w:p w14:paraId="439B8C60" w14:textId="4204ACCA" w:rsidR="004B5A7F" w:rsidRPr="004B5A7F" w:rsidRDefault="004B5A7F" w:rsidP="004B5A7F">
      <w:pPr>
        <w:widowControl/>
        <w:spacing w:line="240" w:lineRule="auto"/>
        <w:ind w:firstLineChars="0" w:firstLine="0"/>
        <w:jc w:val="center"/>
        <w:rPr>
          <w:rFonts w:eastAsia="Times New Roman"/>
          <w:kern w:val="0"/>
          <w:lang/>
        </w:rPr>
      </w:pPr>
      <w:r w:rsidRPr="004B5A7F">
        <w:rPr>
          <w:rFonts w:eastAsia="Times New Roman" w:hint="eastAsia"/>
          <w:noProof/>
          <w:kern w:val="0"/>
          <w:lang/>
        </w:rPr>
        <w:drawing>
          <wp:inline distT="0" distB="0" distL="0" distR="0" wp14:anchorId="1EF54D19" wp14:editId="26904272">
            <wp:extent cx="5614841" cy="20293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139" cy="2048229"/>
                    </a:xfrm>
                    <a:prstGeom prst="rect">
                      <a:avLst/>
                    </a:prstGeom>
                    <a:noFill/>
                    <a:ln>
                      <a:noFill/>
                    </a:ln>
                  </pic:spPr>
                </pic:pic>
              </a:graphicData>
            </a:graphic>
          </wp:inline>
        </w:drawing>
      </w:r>
    </w:p>
    <w:p w14:paraId="120F372B" w14:textId="6CAD54AF" w:rsidR="00B46161" w:rsidRPr="00B46161" w:rsidRDefault="00FA4A3A" w:rsidP="00AF1668">
      <w:pPr>
        <w:pStyle w:val="afd"/>
        <w:spacing w:line="240" w:lineRule="auto"/>
        <w:rPr>
          <w:rFonts w:eastAsia="Times New Roman"/>
          <w:kern w:val="0"/>
          <w:lang/>
        </w:rPr>
      </w:pPr>
      <w:bookmarkStart w:id="75" w:name="_Ref100247240"/>
      <w:bookmarkStart w:id="76" w:name="_Toc10025929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w:t>
      </w:r>
      <w:r>
        <w:fldChar w:fldCharType="end"/>
      </w:r>
      <w:bookmarkEnd w:id="75"/>
      <w:r>
        <w:t xml:space="preserve">  </w:t>
      </w:r>
      <w:r>
        <w:rPr>
          <w:rFonts w:hint="eastAsia"/>
        </w:rPr>
        <w:t>研究内容示意图</w:t>
      </w:r>
      <w:bookmarkEnd w:id="76"/>
    </w:p>
    <w:p w14:paraId="4B4B65E0" w14:textId="4980AC45" w:rsidR="005D2250" w:rsidRDefault="005D2250" w:rsidP="005D2250">
      <w:pPr>
        <w:ind w:firstLine="480"/>
      </w:pPr>
      <w:r>
        <w:rPr>
          <w:rFonts w:hint="eastAsia"/>
        </w:rPr>
        <w:t>（</w:t>
      </w:r>
      <w:r>
        <w:rPr>
          <w:rFonts w:hint="eastAsia"/>
        </w:rPr>
        <w:t>1</w:t>
      </w:r>
      <w:r>
        <w:rPr>
          <w:rFonts w:hint="eastAsia"/>
        </w:rPr>
        <w:t>）</w:t>
      </w:r>
      <w:r w:rsidR="00D767BC">
        <w:rPr>
          <w:rFonts w:hint="eastAsia"/>
        </w:rPr>
        <w:t>模型对</w:t>
      </w:r>
      <w:r w:rsidR="00621269">
        <w:rPr>
          <w:rFonts w:hint="eastAsia"/>
        </w:rPr>
        <w:t>关系语义</w:t>
      </w:r>
      <w:r w:rsidR="004E6AED">
        <w:rPr>
          <w:rFonts w:hint="eastAsia"/>
        </w:rPr>
        <w:t>的</w:t>
      </w:r>
      <w:r w:rsidR="00EA01AB">
        <w:rPr>
          <w:rFonts w:hint="eastAsia"/>
        </w:rPr>
        <w:t>建模</w:t>
      </w:r>
      <w:r w:rsidR="004E6AED">
        <w:rPr>
          <w:rFonts w:hint="eastAsia"/>
        </w:rPr>
        <w:t>策略</w:t>
      </w:r>
    </w:p>
    <w:p w14:paraId="34AD527B" w14:textId="612297AD" w:rsidR="005E28DF" w:rsidRDefault="00D92418" w:rsidP="005D2250">
      <w:pPr>
        <w:ind w:firstLine="480"/>
      </w:pPr>
      <w:r>
        <w:rPr>
          <w:rFonts w:hint="eastAsia"/>
        </w:rPr>
        <w:t>目前</w:t>
      </w:r>
      <w:r w:rsidR="001B14B7">
        <w:rPr>
          <w:rFonts w:hint="eastAsia"/>
        </w:rPr>
        <w:t>出现</w:t>
      </w:r>
      <w:r w:rsidR="00F0630D">
        <w:rPr>
          <w:rFonts w:hint="eastAsia"/>
        </w:rPr>
        <w:t>的</w:t>
      </w:r>
      <w:r w:rsidR="005D2250">
        <w:rPr>
          <w:rFonts w:hint="eastAsia"/>
        </w:rPr>
        <w:t>基于图神经网络的表示学习方法</w:t>
      </w:r>
      <w:r w:rsidR="00890F81">
        <w:rPr>
          <w:rFonts w:hint="eastAsia"/>
        </w:rPr>
        <w:t>通常</w:t>
      </w:r>
      <w:r w:rsidR="002741F8">
        <w:rPr>
          <w:rFonts w:hint="eastAsia"/>
        </w:rPr>
        <w:t>将关系和实体表示为维度等长的嵌入向量</w:t>
      </w:r>
      <w:r w:rsidR="00AA032B">
        <w:rPr>
          <w:rFonts w:hint="eastAsia"/>
        </w:rPr>
        <w:t>，</w:t>
      </w:r>
      <w:r w:rsidR="00517BBB">
        <w:rPr>
          <w:rFonts w:hint="eastAsia"/>
        </w:rPr>
        <w:t>限制了模型对关系语义的建模能力。本文的主要研究内容之一是</w:t>
      </w:r>
      <w:r w:rsidR="00A27ADD">
        <w:rPr>
          <w:rFonts w:hint="eastAsia"/>
        </w:rPr>
        <w:t>在</w:t>
      </w:r>
      <w:r w:rsidR="005D1C8F">
        <w:rPr>
          <w:rFonts w:hint="eastAsia"/>
        </w:rPr>
        <w:t>图神经网络的关键</w:t>
      </w:r>
      <w:r w:rsidR="000541D7">
        <w:rPr>
          <w:rFonts w:hint="eastAsia"/>
        </w:rPr>
        <w:t>阶段</w:t>
      </w:r>
      <w:r w:rsidR="005D1C8F">
        <w:rPr>
          <w:rFonts w:hint="eastAsia"/>
        </w:rPr>
        <w:t>，</w:t>
      </w:r>
      <w:r w:rsidR="005D2250">
        <w:rPr>
          <w:rFonts w:hint="eastAsia"/>
        </w:rPr>
        <w:t>设计</w:t>
      </w:r>
      <w:r w:rsidR="0057724B">
        <w:rPr>
          <w:rFonts w:hint="eastAsia"/>
        </w:rPr>
        <w:t>合适的建模策略</w:t>
      </w:r>
      <w:r w:rsidR="00427B96">
        <w:rPr>
          <w:rFonts w:hint="eastAsia"/>
        </w:rPr>
        <w:t>学习</w:t>
      </w:r>
      <w:r w:rsidR="005D2250">
        <w:rPr>
          <w:rFonts w:hint="eastAsia"/>
        </w:rPr>
        <w:t>知识图谱中的</w:t>
      </w:r>
      <w:r w:rsidR="0057724B">
        <w:rPr>
          <w:rFonts w:hint="eastAsia"/>
        </w:rPr>
        <w:t>关系</w:t>
      </w:r>
      <w:r w:rsidR="005D2250">
        <w:rPr>
          <w:rFonts w:hint="eastAsia"/>
        </w:rPr>
        <w:t>信息</w:t>
      </w:r>
      <w:r w:rsidR="007C5E81">
        <w:rPr>
          <w:rFonts w:hint="eastAsia"/>
        </w:rPr>
        <w:t>，实现对关系的细粒度建模</w:t>
      </w:r>
      <w:r w:rsidR="005E28DF">
        <w:rPr>
          <w:rFonts w:hint="eastAsia"/>
        </w:rPr>
        <w:t>。</w:t>
      </w:r>
    </w:p>
    <w:p w14:paraId="5AA0BECE" w14:textId="46BD2193" w:rsidR="007E06D6" w:rsidRDefault="007E06D6" w:rsidP="007E06D6">
      <w:pPr>
        <w:ind w:firstLine="480"/>
      </w:pPr>
      <w:r>
        <w:rPr>
          <w:rFonts w:hint="eastAsia"/>
        </w:rPr>
        <w:t>（</w:t>
      </w:r>
      <w:r>
        <w:rPr>
          <w:rFonts w:hint="eastAsia"/>
        </w:rPr>
        <w:t>2</w:t>
      </w:r>
      <w:r>
        <w:rPr>
          <w:rFonts w:hint="eastAsia"/>
        </w:rPr>
        <w:t>）</w:t>
      </w:r>
      <w:r w:rsidR="00491988">
        <w:rPr>
          <w:rFonts w:hint="eastAsia"/>
        </w:rPr>
        <w:t>模型过度参数化问题的</w:t>
      </w:r>
      <w:r w:rsidR="004E05F0">
        <w:rPr>
          <w:rFonts w:hint="eastAsia"/>
        </w:rPr>
        <w:t>解决</w:t>
      </w:r>
      <w:r w:rsidR="0064029A">
        <w:rPr>
          <w:rFonts w:hint="eastAsia"/>
        </w:rPr>
        <w:t>方案</w:t>
      </w:r>
    </w:p>
    <w:p w14:paraId="46A50F2B" w14:textId="080AC198" w:rsidR="007E06D6" w:rsidRDefault="00D731C9" w:rsidP="007E06D6">
      <w:pPr>
        <w:ind w:firstLine="480"/>
      </w:pPr>
      <w:r>
        <w:rPr>
          <w:rFonts w:hint="eastAsia"/>
        </w:rPr>
        <w:t>由于知识图谱中可能存在成百甚至上千的关系，</w:t>
      </w:r>
      <w:r w:rsidR="001B5D11">
        <w:rPr>
          <w:rFonts w:hint="eastAsia"/>
        </w:rPr>
        <w:t>因此</w:t>
      </w:r>
      <w:r w:rsidR="00C67FD7">
        <w:rPr>
          <w:rFonts w:hint="eastAsia"/>
        </w:rPr>
        <w:t>设计</w:t>
      </w:r>
      <w:r w:rsidR="00992F72">
        <w:rPr>
          <w:rFonts w:hint="eastAsia"/>
        </w:rPr>
        <w:t>过于</w:t>
      </w:r>
      <w:r w:rsidR="00C67FD7">
        <w:rPr>
          <w:rFonts w:hint="eastAsia"/>
        </w:rPr>
        <w:t>复杂的</w:t>
      </w:r>
      <w:r w:rsidR="00DF188F">
        <w:rPr>
          <w:rFonts w:hint="eastAsia"/>
        </w:rPr>
        <w:t>关系建模策略</w:t>
      </w:r>
      <w:r w:rsidR="00B624E8">
        <w:rPr>
          <w:rFonts w:hint="eastAsia"/>
        </w:rPr>
        <w:t>可能会导致</w:t>
      </w:r>
      <w:r w:rsidR="00651D25">
        <w:rPr>
          <w:rFonts w:hint="eastAsia"/>
        </w:rPr>
        <w:t>过度参数化问题，</w:t>
      </w:r>
      <w:r w:rsidR="00AD4581">
        <w:rPr>
          <w:rFonts w:hint="eastAsia"/>
        </w:rPr>
        <w:t>增大</w:t>
      </w:r>
      <w:r w:rsidR="004C0A5A">
        <w:rPr>
          <w:rFonts w:hint="eastAsia"/>
        </w:rPr>
        <w:t>模型</w:t>
      </w:r>
      <w:r w:rsidR="00651D25">
        <w:rPr>
          <w:rFonts w:hint="eastAsia"/>
        </w:rPr>
        <w:t>训练</w:t>
      </w:r>
      <w:r w:rsidR="00061307">
        <w:rPr>
          <w:rFonts w:hint="eastAsia"/>
        </w:rPr>
        <w:t>难度</w:t>
      </w:r>
      <w:r w:rsidR="007E06D6">
        <w:rPr>
          <w:rFonts w:hint="eastAsia"/>
        </w:rPr>
        <w:t>。</w:t>
      </w:r>
      <w:r w:rsidR="005B26C0">
        <w:rPr>
          <w:rFonts w:hint="eastAsia"/>
        </w:rPr>
        <w:t>因此，本文</w:t>
      </w:r>
      <w:r w:rsidR="00241F85">
        <w:rPr>
          <w:rFonts w:hint="eastAsia"/>
        </w:rPr>
        <w:t>计划</w:t>
      </w:r>
      <w:r w:rsidR="00667D52">
        <w:rPr>
          <w:rFonts w:hint="eastAsia"/>
        </w:rPr>
        <w:t>研究</w:t>
      </w:r>
      <w:r w:rsidR="007754FC">
        <w:rPr>
          <w:rFonts w:hint="eastAsia"/>
        </w:rPr>
        <w:t>设计合适</w:t>
      </w:r>
      <w:r w:rsidR="00667D52">
        <w:rPr>
          <w:rFonts w:hint="eastAsia"/>
        </w:rPr>
        <w:t>的</w:t>
      </w:r>
      <w:r w:rsidR="007754FC">
        <w:rPr>
          <w:rFonts w:hint="eastAsia"/>
        </w:rPr>
        <w:t>方案，</w:t>
      </w:r>
      <w:r w:rsidR="00CA57FF">
        <w:rPr>
          <w:rFonts w:hint="eastAsia"/>
        </w:rPr>
        <w:t>满足</w:t>
      </w:r>
      <w:r w:rsidR="007754FC">
        <w:rPr>
          <w:rFonts w:hint="eastAsia"/>
        </w:rPr>
        <w:t>在</w:t>
      </w:r>
      <w:r w:rsidR="001706ED">
        <w:rPr>
          <w:rFonts w:hint="eastAsia"/>
        </w:rPr>
        <w:t>不</w:t>
      </w:r>
      <w:r w:rsidR="00B8520E">
        <w:rPr>
          <w:rFonts w:hint="eastAsia"/>
        </w:rPr>
        <w:t>简化</w:t>
      </w:r>
      <w:r w:rsidR="00BE6B59">
        <w:rPr>
          <w:rFonts w:hint="eastAsia"/>
        </w:rPr>
        <w:t>模型</w:t>
      </w:r>
      <w:r w:rsidR="004C2691">
        <w:rPr>
          <w:rFonts w:hint="eastAsia"/>
        </w:rPr>
        <w:t>结构的</w:t>
      </w:r>
      <w:r w:rsidR="00B8520E">
        <w:rPr>
          <w:rFonts w:hint="eastAsia"/>
        </w:rPr>
        <w:t>同时，</w:t>
      </w:r>
      <w:r w:rsidR="00E057A0">
        <w:rPr>
          <w:rFonts w:hint="eastAsia"/>
        </w:rPr>
        <w:t>控制</w:t>
      </w:r>
      <w:r w:rsidR="009E5988">
        <w:rPr>
          <w:rFonts w:hint="eastAsia"/>
        </w:rPr>
        <w:t>和</w:t>
      </w:r>
      <w:r w:rsidR="00E057A0">
        <w:rPr>
          <w:rFonts w:hint="eastAsia"/>
        </w:rPr>
        <w:t>关系数量</w:t>
      </w:r>
      <w:r w:rsidR="009E5988">
        <w:rPr>
          <w:rFonts w:hint="eastAsia"/>
        </w:rPr>
        <w:t>相关</w:t>
      </w:r>
      <w:r w:rsidR="00E057A0">
        <w:rPr>
          <w:rFonts w:hint="eastAsia"/>
        </w:rPr>
        <w:t>的</w:t>
      </w:r>
      <w:r w:rsidR="003536FB">
        <w:rPr>
          <w:rFonts w:hint="eastAsia"/>
        </w:rPr>
        <w:t>网络</w:t>
      </w:r>
      <w:r w:rsidR="00E057A0">
        <w:rPr>
          <w:rFonts w:hint="eastAsia"/>
        </w:rPr>
        <w:t>参数量</w:t>
      </w:r>
      <w:r w:rsidR="0072720A">
        <w:rPr>
          <w:rFonts w:hint="eastAsia"/>
        </w:rPr>
        <w:t>，缓解过度参数化问题</w:t>
      </w:r>
      <w:r w:rsidR="00E057A0">
        <w:rPr>
          <w:rFonts w:hint="eastAsia"/>
        </w:rPr>
        <w:t>。</w:t>
      </w:r>
    </w:p>
    <w:p w14:paraId="37830564" w14:textId="2BCAB6F5" w:rsidR="00617F50" w:rsidRDefault="00617F50" w:rsidP="00617F50">
      <w:pPr>
        <w:ind w:firstLine="480"/>
      </w:pPr>
      <w:r>
        <w:rPr>
          <w:rFonts w:hint="eastAsia"/>
        </w:rPr>
        <w:lastRenderedPageBreak/>
        <w:t>（</w:t>
      </w:r>
      <w:r w:rsidR="00756CE3">
        <w:t>3</w:t>
      </w:r>
      <w:r>
        <w:rPr>
          <w:rFonts w:hint="eastAsia"/>
        </w:rPr>
        <w:t>）</w:t>
      </w:r>
      <w:r w:rsidR="008E4EC4">
        <w:rPr>
          <w:rFonts w:hint="eastAsia"/>
        </w:rPr>
        <w:t>模型</w:t>
      </w:r>
      <w:r>
        <w:rPr>
          <w:rFonts w:hint="eastAsia"/>
        </w:rPr>
        <w:t>的实验与验证</w:t>
      </w:r>
    </w:p>
    <w:p w14:paraId="0C005941" w14:textId="5DE4FBC3" w:rsidR="003022FA" w:rsidRPr="00A773C6" w:rsidRDefault="00505B45" w:rsidP="00617F50">
      <w:pPr>
        <w:ind w:firstLine="480"/>
      </w:pPr>
      <w:r>
        <w:rPr>
          <w:rFonts w:hint="eastAsia"/>
        </w:rPr>
        <w:t>在</w:t>
      </w:r>
      <w:r w:rsidR="00CC3784">
        <w:rPr>
          <w:rFonts w:hint="eastAsia"/>
        </w:rPr>
        <w:t>实现完整</w:t>
      </w:r>
      <w:r w:rsidR="00FE6D9E">
        <w:rPr>
          <w:rFonts w:hint="eastAsia"/>
        </w:rPr>
        <w:t>的</w:t>
      </w:r>
      <w:r w:rsidR="00200496">
        <w:rPr>
          <w:rFonts w:hint="eastAsia"/>
        </w:rPr>
        <w:t>知识图谱</w:t>
      </w:r>
      <w:r w:rsidR="00716A7C">
        <w:rPr>
          <w:rFonts w:hint="eastAsia"/>
        </w:rPr>
        <w:t>表示</w:t>
      </w:r>
      <w:r w:rsidR="00C57B32">
        <w:rPr>
          <w:rFonts w:hint="eastAsia"/>
        </w:rPr>
        <w:t>学习算法</w:t>
      </w:r>
      <w:r w:rsidR="00F14B2C">
        <w:rPr>
          <w:rFonts w:hint="eastAsia"/>
        </w:rPr>
        <w:t>之后</w:t>
      </w:r>
      <w:r w:rsidR="00C57B32">
        <w:rPr>
          <w:rFonts w:hint="eastAsia"/>
        </w:rPr>
        <w:t>，</w:t>
      </w:r>
      <w:r w:rsidR="00617F50">
        <w:rPr>
          <w:rFonts w:hint="eastAsia"/>
        </w:rPr>
        <w:t>通过</w:t>
      </w:r>
      <w:r w:rsidR="001E5005">
        <w:rPr>
          <w:rFonts w:hint="eastAsia"/>
        </w:rPr>
        <w:t>在标准</w:t>
      </w:r>
      <w:r w:rsidR="005C214F">
        <w:rPr>
          <w:rFonts w:hint="eastAsia"/>
        </w:rPr>
        <w:t>公开</w:t>
      </w:r>
      <w:r w:rsidR="00BB2D4B">
        <w:rPr>
          <w:rFonts w:hint="eastAsia"/>
        </w:rPr>
        <w:t>数据集</w:t>
      </w:r>
      <w:r w:rsidR="001E5005">
        <w:rPr>
          <w:rFonts w:hint="eastAsia"/>
        </w:rPr>
        <w:t>上</w:t>
      </w:r>
      <w:r w:rsidR="00617F50">
        <w:rPr>
          <w:rFonts w:hint="eastAsia"/>
        </w:rPr>
        <w:t>与基线模型对比，证明</w:t>
      </w:r>
      <w:r w:rsidR="00537168">
        <w:rPr>
          <w:rFonts w:hint="eastAsia"/>
        </w:rPr>
        <w:t>本文提出的</w:t>
      </w:r>
      <w:r w:rsidR="00617F50">
        <w:rPr>
          <w:rFonts w:hint="eastAsia"/>
        </w:rPr>
        <w:t>模型的整体性能；并且通过设计</w:t>
      </w:r>
      <w:r w:rsidR="005C5DD9">
        <w:rPr>
          <w:rFonts w:hint="eastAsia"/>
        </w:rPr>
        <w:t>合适的</w:t>
      </w:r>
      <w:r w:rsidR="00617F50">
        <w:rPr>
          <w:rFonts w:hint="eastAsia"/>
        </w:rPr>
        <w:t>消融实验，验证</w:t>
      </w:r>
      <w:r w:rsidR="000C549E">
        <w:rPr>
          <w:rFonts w:hint="eastAsia"/>
        </w:rPr>
        <w:t>模型</w:t>
      </w:r>
      <w:r w:rsidR="00617F50">
        <w:rPr>
          <w:rFonts w:hint="eastAsia"/>
        </w:rPr>
        <w:t>关键设计的有效性</w:t>
      </w:r>
      <w:r w:rsidR="006D055E">
        <w:rPr>
          <w:rFonts w:hint="eastAsia"/>
        </w:rPr>
        <w:t>。</w:t>
      </w:r>
    </w:p>
    <w:p w14:paraId="0A557B05" w14:textId="0EF1FBDB" w:rsidR="00346258" w:rsidRDefault="006B432F" w:rsidP="00926463">
      <w:pPr>
        <w:pStyle w:val="2"/>
        <w:spacing w:before="163" w:after="163"/>
      </w:pPr>
      <w:bookmarkStart w:id="77" w:name="_Toc100257490"/>
      <w:r>
        <w:rPr>
          <w:rFonts w:hint="eastAsia"/>
        </w:rPr>
        <w:t>1</w:t>
      </w:r>
      <w:r>
        <w:t xml:space="preserve">.4 </w:t>
      </w:r>
      <w:r w:rsidR="00926463">
        <w:rPr>
          <w:rFonts w:hint="eastAsia"/>
        </w:rPr>
        <w:t>论文组织安排</w:t>
      </w:r>
      <w:bookmarkEnd w:id="77"/>
    </w:p>
    <w:p w14:paraId="7518E120" w14:textId="1ED0D8F8" w:rsidR="004D177D" w:rsidRDefault="004D177D" w:rsidP="004D177D">
      <w:pPr>
        <w:ind w:firstLine="480"/>
      </w:pPr>
      <w:r>
        <w:rPr>
          <w:rFonts w:hint="eastAsia"/>
        </w:rPr>
        <w:t>本论文内容总共分为</w:t>
      </w:r>
      <w:r w:rsidR="00580142">
        <w:rPr>
          <w:rFonts w:hint="eastAsia"/>
        </w:rPr>
        <w:t>五</w:t>
      </w:r>
      <w:r>
        <w:rPr>
          <w:rFonts w:hint="eastAsia"/>
        </w:rPr>
        <w:t>章</w:t>
      </w:r>
      <w:r w:rsidR="009326D6">
        <w:rPr>
          <w:rFonts w:hint="eastAsia"/>
        </w:rPr>
        <w:t>和</w:t>
      </w:r>
      <w:r>
        <w:rPr>
          <w:rFonts w:hint="eastAsia"/>
        </w:rPr>
        <w:t>总结</w:t>
      </w:r>
      <w:r w:rsidR="009326D6">
        <w:rPr>
          <w:rFonts w:hint="eastAsia"/>
        </w:rPr>
        <w:t>与</w:t>
      </w:r>
      <w:r>
        <w:rPr>
          <w:rFonts w:hint="eastAsia"/>
        </w:rPr>
        <w:t>展望，各章节内容安排组织如下：</w:t>
      </w:r>
    </w:p>
    <w:p w14:paraId="568187C8" w14:textId="64378EF5" w:rsidR="004D177D" w:rsidRDefault="004D177D" w:rsidP="004D177D">
      <w:pPr>
        <w:ind w:firstLine="480"/>
      </w:pPr>
      <w:r>
        <w:rPr>
          <w:rFonts w:hint="eastAsia"/>
        </w:rPr>
        <w:t>第一章</w:t>
      </w:r>
      <w:r>
        <w:rPr>
          <w:rFonts w:hint="eastAsia"/>
        </w:rPr>
        <w:t xml:space="preserve"> </w:t>
      </w:r>
      <w:r>
        <w:rPr>
          <w:rFonts w:hint="eastAsia"/>
        </w:rPr>
        <w:t>作为论文的开篇，主要介绍研究背景与意义，介绍目前国内外相关领域的研究现状，对比分析了不同</w:t>
      </w:r>
      <w:r w:rsidR="001A581B">
        <w:rPr>
          <w:rFonts w:hint="eastAsia"/>
        </w:rPr>
        <w:t>类别</w:t>
      </w:r>
      <w:r>
        <w:rPr>
          <w:rFonts w:hint="eastAsia"/>
        </w:rPr>
        <w:t>方法的优缺点；之后，描述论文的研究目标以及研究内容；最后，介绍论文的整体组织安排。</w:t>
      </w:r>
    </w:p>
    <w:p w14:paraId="4242D780" w14:textId="210AD051" w:rsidR="004D177D" w:rsidRDefault="004D177D" w:rsidP="004D177D">
      <w:pPr>
        <w:ind w:firstLine="480"/>
      </w:pPr>
      <w:r>
        <w:rPr>
          <w:rFonts w:hint="eastAsia"/>
        </w:rPr>
        <w:t>第二章</w:t>
      </w:r>
      <w:r>
        <w:rPr>
          <w:rFonts w:hint="eastAsia"/>
        </w:rPr>
        <w:t xml:space="preserve"> </w:t>
      </w:r>
      <w:r>
        <w:rPr>
          <w:rFonts w:hint="eastAsia"/>
        </w:rPr>
        <w:t>介绍</w:t>
      </w:r>
      <w:r w:rsidR="00A52878">
        <w:rPr>
          <w:rFonts w:hint="eastAsia"/>
        </w:rPr>
        <w:t>本文涉及的</w:t>
      </w:r>
      <w:r>
        <w:rPr>
          <w:rFonts w:hint="eastAsia"/>
        </w:rPr>
        <w:t>相关理论基础。首先介绍了图神经网络的基本概念与一般过程，特别介绍了最新出现的异质图神经网络。其次，描述了不同分类的知识图谱表示学习算法，包括其核心思想以及数学公式；最后，介绍了超网络的基本概念以及其在</w:t>
      </w:r>
      <w:r w:rsidR="00450946">
        <w:rPr>
          <w:rFonts w:hint="eastAsia"/>
        </w:rPr>
        <w:t>不同</w:t>
      </w:r>
      <w:r>
        <w:rPr>
          <w:rFonts w:hint="eastAsia"/>
        </w:rPr>
        <w:t>领域的应用。</w:t>
      </w:r>
    </w:p>
    <w:p w14:paraId="19522D28" w14:textId="02BD8D0A" w:rsidR="004D177D" w:rsidRDefault="004D177D" w:rsidP="004D177D">
      <w:pPr>
        <w:ind w:firstLine="480"/>
      </w:pPr>
      <w:r>
        <w:rPr>
          <w:rFonts w:hint="eastAsia"/>
        </w:rPr>
        <w:t>第三章</w:t>
      </w:r>
      <w:r>
        <w:rPr>
          <w:rFonts w:hint="eastAsia"/>
        </w:rPr>
        <w:t xml:space="preserve"> </w:t>
      </w:r>
      <w:r>
        <w:rPr>
          <w:rFonts w:hint="eastAsia"/>
        </w:rPr>
        <w:t>详细叙述</w:t>
      </w:r>
      <w:r w:rsidR="007B22F5">
        <w:rPr>
          <w:rFonts w:hint="eastAsia"/>
        </w:rPr>
        <w:t>提出的</w:t>
      </w:r>
      <w:r>
        <w:rPr>
          <w:rFonts w:hint="eastAsia"/>
        </w:rPr>
        <w:t>基于关系感知的图注意力网络。首先总结目前常用方法存在的问题；随后</w:t>
      </w:r>
      <w:r w:rsidR="00AE2115">
        <w:rPr>
          <w:rFonts w:hint="eastAsia"/>
        </w:rPr>
        <w:t>，</w:t>
      </w:r>
      <w:r w:rsidR="006A2A7A">
        <w:rPr>
          <w:rFonts w:hint="eastAsia"/>
        </w:rPr>
        <w:t>给出符号定义和</w:t>
      </w:r>
      <w:r>
        <w:rPr>
          <w:rFonts w:hint="eastAsia"/>
        </w:rPr>
        <w:t>模型的总体结构</w:t>
      </w:r>
      <w:r w:rsidR="006A2A7A">
        <w:rPr>
          <w:rFonts w:hint="eastAsia"/>
        </w:rPr>
        <w:t>；最后</w:t>
      </w:r>
      <w:r w:rsidR="002D5391">
        <w:rPr>
          <w:rFonts w:hint="eastAsia"/>
        </w:rPr>
        <w:t>，</w:t>
      </w:r>
      <w:r w:rsidR="006A2A7A">
        <w:rPr>
          <w:rFonts w:hint="eastAsia"/>
        </w:rPr>
        <w:t>对关键设计进行了说明，</w:t>
      </w:r>
      <w:r>
        <w:rPr>
          <w:rFonts w:hint="eastAsia"/>
        </w:rPr>
        <w:t>包括基于关系感知的消息构造函数</w:t>
      </w:r>
      <w:r w:rsidR="006A0528">
        <w:rPr>
          <w:rFonts w:hint="eastAsia"/>
        </w:rPr>
        <w:t>、</w:t>
      </w:r>
      <w:r w:rsidR="00A12C97">
        <w:rPr>
          <w:rFonts w:hint="eastAsia"/>
        </w:rPr>
        <w:t>基于注意力的</w:t>
      </w:r>
      <w:r>
        <w:rPr>
          <w:rFonts w:hint="eastAsia"/>
        </w:rPr>
        <w:t>多方向聚合函数</w:t>
      </w:r>
      <w:r w:rsidR="006A0528">
        <w:rPr>
          <w:rFonts w:hint="eastAsia"/>
        </w:rPr>
        <w:t>和</w:t>
      </w:r>
      <w:r>
        <w:rPr>
          <w:rFonts w:hint="eastAsia"/>
        </w:rPr>
        <w:t>不同解码器</w:t>
      </w:r>
      <w:r w:rsidR="006A0528">
        <w:rPr>
          <w:rFonts w:hint="eastAsia"/>
        </w:rPr>
        <w:t>的选择</w:t>
      </w:r>
      <w:r>
        <w:rPr>
          <w:rFonts w:hint="eastAsia"/>
        </w:rPr>
        <w:t>。</w:t>
      </w:r>
    </w:p>
    <w:p w14:paraId="009B2157" w14:textId="1ECAA507" w:rsidR="004D177D" w:rsidRDefault="004D177D" w:rsidP="004D177D">
      <w:pPr>
        <w:ind w:firstLine="480"/>
      </w:pPr>
      <w:r>
        <w:rPr>
          <w:rFonts w:hint="eastAsia"/>
        </w:rPr>
        <w:t>第四章</w:t>
      </w:r>
      <w:r>
        <w:rPr>
          <w:rFonts w:hint="eastAsia"/>
        </w:rPr>
        <w:t xml:space="preserve"> </w:t>
      </w:r>
      <w:r>
        <w:rPr>
          <w:rFonts w:hint="eastAsia"/>
        </w:rPr>
        <w:t>详细介绍提出的异质知识图谱图神经网络。首先</w:t>
      </w:r>
      <w:r w:rsidR="00CA39BA">
        <w:rPr>
          <w:rFonts w:hint="eastAsia"/>
        </w:rPr>
        <w:t>指出</w:t>
      </w:r>
      <w:r>
        <w:rPr>
          <w:rFonts w:hint="eastAsia"/>
        </w:rPr>
        <w:t>第三章提出的方法以及目前的异质图神经网络都存在的</w:t>
      </w:r>
      <w:r w:rsidR="001076E8">
        <w:rPr>
          <w:rFonts w:hint="eastAsia"/>
        </w:rPr>
        <w:t>共性</w:t>
      </w:r>
      <w:r>
        <w:rPr>
          <w:rFonts w:hint="eastAsia"/>
        </w:rPr>
        <w:t>问题；</w:t>
      </w:r>
      <w:r w:rsidR="008A1F07">
        <w:rPr>
          <w:rFonts w:hint="eastAsia"/>
        </w:rPr>
        <w:t>之后</w:t>
      </w:r>
      <w:r>
        <w:rPr>
          <w:rFonts w:hint="eastAsia"/>
        </w:rPr>
        <w:t>，介绍模型的总体结构设计，包括如何引入超网络、增加了关系卷积层的消息构造函数以及多关系</w:t>
      </w:r>
      <w:r w:rsidR="001B7247">
        <w:rPr>
          <w:rFonts w:hint="eastAsia"/>
        </w:rPr>
        <w:t>图</w:t>
      </w:r>
      <w:r>
        <w:rPr>
          <w:rFonts w:hint="eastAsia"/>
        </w:rPr>
        <w:t>的聚合函数。</w:t>
      </w:r>
    </w:p>
    <w:p w14:paraId="5A5AB6DC" w14:textId="1BE653AF" w:rsidR="004D177D" w:rsidRDefault="004D177D" w:rsidP="004D177D">
      <w:pPr>
        <w:ind w:firstLine="480"/>
      </w:pPr>
      <w:r>
        <w:rPr>
          <w:rFonts w:hint="eastAsia"/>
        </w:rPr>
        <w:t>第五章</w:t>
      </w:r>
      <w:r>
        <w:rPr>
          <w:rFonts w:hint="eastAsia"/>
        </w:rPr>
        <w:t xml:space="preserve"> </w:t>
      </w:r>
      <w:r>
        <w:rPr>
          <w:rFonts w:hint="eastAsia"/>
        </w:rPr>
        <w:t>详细</w:t>
      </w:r>
      <w:r w:rsidR="00282555">
        <w:rPr>
          <w:rFonts w:hint="eastAsia"/>
        </w:rPr>
        <w:t>说明</w:t>
      </w:r>
      <w:r>
        <w:rPr>
          <w:rFonts w:hint="eastAsia"/>
        </w:rPr>
        <w:t>本文提出的解决方案对应的实验部分。首先，详细描述了实验的整体设计，包括数据集</w:t>
      </w:r>
      <w:r w:rsidR="00110527">
        <w:rPr>
          <w:rFonts w:hint="eastAsia"/>
        </w:rPr>
        <w:t>的</w:t>
      </w:r>
      <w:r>
        <w:rPr>
          <w:rFonts w:hint="eastAsia"/>
        </w:rPr>
        <w:t>选择、模型的评估策略、实验环境等基本情况；接下来，分别对第三章和第四章中提出的方法进行实验，包括整体性能对比、关键设计分析</w:t>
      </w:r>
      <w:r w:rsidR="00110527">
        <w:rPr>
          <w:rFonts w:hint="eastAsia"/>
        </w:rPr>
        <w:t>、超参设置</w:t>
      </w:r>
      <w:r>
        <w:rPr>
          <w:rFonts w:hint="eastAsia"/>
        </w:rPr>
        <w:t>等方面。</w:t>
      </w:r>
    </w:p>
    <w:p w14:paraId="6844BD4F" w14:textId="454E5348" w:rsidR="00FB022E" w:rsidRPr="00C657FA" w:rsidRDefault="004D177D" w:rsidP="004D177D">
      <w:pPr>
        <w:ind w:firstLine="480"/>
      </w:pPr>
      <w:r>
        <w:rPr>
          <w:rFonts w:hint="eastAsia"/>
        </w:rPr>
        <w:t>总结与展望</w:t>
      </w:r>
      <w:r>
        <w:rPr>
          <w:rFonts w:hint="eastAsia"/>
        </w:rPr>
        <w:t xml:space="preserve"> </w:t>
      </w:r>
      <w:r>
        <w:rPr>
          <w:rFonts w:hint="eastAsia"/>
        </w:rPr>
        <w:t>对论文提出的关系感知注意力网络和异质知识图谱图神经网络的研究过程、结构设计以及验证过程进行</w:t>
      </w:r>
      <w:r w:rsidR="00EA39B0">
        <w:rPr>
          <w:rFonts w:hint="eastAsia"/>
        </w:rPr>
        <w:t>总结</w:t>
      </w:r>
      <w:r>
        <w:rPr>
          <w:rFonts w:hint="eastAsia"/>
        </w:rPr>
        <w:t>回顾，提出进一步的研究方向和展望</w:t>
      </w:r>
      <w:r w:rsidR="00C97007">
        <w:rPr>
          <w:rFonts w:hint="eastAsia"/>
        </w:rPr>
        <w:t>。</w:t>
      </w:r>
    </w:p>
    <w:p w14:paraId="585FBABA" w14:textId="250DC47C" w:rsidR="00CB3EB4" w:rsidRDefault="00CB3EB4" w:rsidP="00E94377">
      <w:pPr>
        <w:pStyle w:val="1"/>
        <w:spacing w:before="163" w:after="163"/>
      </w:pPr>
      <w:bookmarkStart w:id="78" w:name="_Toc100257491"/>
      <w:r>
        <w:rPr>
          <w:rFonts w:hint="eastAsia"/>
        </w:rPr>
        <w:lastRenderedPageBreak/>
        <w:t>第二章</w:t>
      </w:r>
      <w:r>
        <w:rPr>
          <w:rFonts w:hint="eastAsia"/>
        </w:rPr>
        <w:t xml:space="preserve"> </w:t>
      </w:r>
      <w:r w:rsidR="00787AB8">
        <w:rPr>
          <w:rFonts w:hint="eastAsia"/>
        </w:rPr>
        <w:t>相关理论基础</w:t>
      </w:r>
      <w:bookmarkEnd w:id="78"/>
      <w:r w:rsidR="00454E76">
        <w:fldChar w:fldCharType="begin"/>
      </w:r>
      <w:r w:rsidR="00454E76">
        <w:instrText xml:space="preserve"> </w:instrText>
      </w:r>
      <w:r w:rsidR="00454E76">
        <w:rPr>
          <w:rFonts w:hint="eastAsia"/>
        </w:rPr>
        <w:instrText>SEQ chapter \h \* MERGEFORMAT</w:instrText>
      </w:r>
      <w:r w:rsidR="00454E76">
        <w:instrText xml:space="preserve"> </w:instrText>
      </w:r>
      <w:r w:rsidR="00454E76">
        <w:fldChar w:fldCharType="end"/>
      </w:r>
      <w:r w:rsidR="00454E76">
        <w:fldChar w:fldCharType="begin"/>
      </w:r>
      <w:r w:rsidR="00454E76">
        <w:instrText xml:space="preserve"> SEQ equation \r \h \* MERGEFORMAT </w:instrText>
      </w:r>
      <w:r w:rsidR="00454E76">
        <w:fldChar w:fldCharType="end"/>
      </w:r>
    </w:p>
    <w:p w14:paraId="561BF921" w14:textId="3A58B48E" w:rsidR="00FD644F" w:rsidRDefault="00FD644F" w:rsidP="008A63E3">
      <w:pPr>
        <w:pStyle w:val="mainbody"/>
        <w:ind w:firstLine="480"/>
      </w:pPr>
      <w:r>
        <w:rPr>
          <w:rFonts w:hint="eastAsia"/>
        </w:rPr>
        <w:t>本章详细描述本文涉及到的关键技术</w:t>
      </w:r>
      <w:r w:rsidR="00CC521D">
        <w:rPr>
          <w:rFonts w:hint="eastAsia"/>
        </w:rPr>
        <w:t>和基础理论</w:t>
      </w:r>
      <w:r>
        <w:rPr>
          <w:rFonts w:hint="eastAsia"/>
        </w:rPr>
        <w:t>，</w:t>
      </w:r>
      <w:r w:rsidR="00EC4ED9">
        <w:rPr>
          <w:rFonts w:hint="eastAsia"/>
        </w:rPr>
        <w:t>首先</w:t>
      </w:r>
      <w:r w:rsidR="00FB1D67">
        <w:rPr>
          <w:rFonts w:hint="eastAsia"/>
        </w:rPr>
        <w:t>介绍图神经网络的</w:t>
      </w:r>
      <w:r w:rsidR="00A928AE">
        <w:rPr>
          <w:rFonts w:hint="eastAsia"/>
        </w:rPr>
        <w:t>基本概念</w:t>
      </w:r>
      <w:r w:rsidR="009E31C0">
        <w:rPr>
          <w:rFonts w:hint="eastAsia"/>
        </w:rPr>
        <w:t>与关键步骤，</w:t>
      </w:r>
      <w:r w:rsidR="007E4C87">
        <w:rPr>
          <w:rFonts w:hint="eastAsia"/>
        </w:rPr>
        <w:t>并</w:t>
      </w:r>
      <w:r w:rsidR="009D2F53">
        <w:rPr>
          <w:rFonts w:hint="eastAsia"/>
        </w:rPr>
        <w:t>介绍</w:t>
      </w:r>
      <w:r w:rsidR="007D2B04">
        <w:rPr>
          <w:rFonts w:hint="eastAsia"/>
        </w:rPr>
        <w:t>异质图神经网络的</w:t>
      </w:r>
      <w:r w:rsidR="00575E40">
        <w:rPr>
          <w:rFonts w:hint="eastAsia"/>
        </w:rPr>
        <w:t>经典方法</w:t>
      </w:r>
      <w:r w:rsidR="00C82885">
        <w:rPr>
          <w:rFonts w:hint="eastAsia"/>
        </w:rPr>
        <w:t>；</w:t>
      </w:r>
      <w:r w:rsidR="00575E40">
        <w:rPr>
          <w:rFonts w:hint="eastAsia"/>
        </w:rPr>
        <w:t>之后</w:t>
      </w:r>
      <w:r w:rsidR="00752AA3">
        <w:rPr>
          <w:rFonts w:hint="eastAsia"/>
        </w:rPr>
        <w:t>说明传统的知识图谱表示学习算法和基于图神经网络的表示学习算法的</w:t>
      </w:r>
      <w:r w:rsidR="00C30AEC">
        <w:rPr>
          <w:rFonts w:hint="eastAsia"/>
        </w:rPr>
        <w:t>核心思想与优缺点</w:t>
      </w:r>
      <w:r w:rsidR="008E0C84">
        <w:rPr>
          <w:rFonts w:hint="eastAsia"/>
        </w:rPr>
        <w:t>；</w:t>
      </w:r>
      <w:r w:rsidR="00C30AEC">
        <w:rPr>
          <w:rFonts w:hint="eastAsia"/>
        </w:rPr>
        <w:t>最后</w:t>
      </w:r>
      <w:r w:rsidR="00081315">
        <w:rPr>
          <w:rFonts w:hint="eastAsia"/>
        </w:rPr>
        <w:t>介绍超网络的基本概念和其在不同领域的应用情况。</w:t>
      </w:r>
    </w:p>
    <w:p w14:paraId="51CEBDA0" w14:textId="0A3137FD" w:rsidR="00F31461" w:rsidRDefault="00FD644F" w:rsidP="00EA5BE1">
      <w:pPr>
        <w:pStyle w:val="2"/>
        <w:spacing w:before="163" w:after="163"/>
        <w:rPr>
          <w:lang/>
        </w:rPr>
      </w:pPr>
      <w:bookmarkStart w:id="79" w:name="_Toc100257492"/>
      <w:r>
        <w:rPr>
          <w:rFonts w:hint="eastAsia"/>
          <w:lang/>
        </w:rPr>
        <w:t>2</w:t>
      </w:r>
      <w:r>
        <w:rPr>
          <w:lang/>
        </w:rPr>
        <w:t xml:space="preserve">.1 </w:t>
      </w:r>
      <w:r>
        <w:rPr>
          <w:rFonts w:hint="eastAsia"/>
          <w:lang/>
        </w:rPr>
        <w:t>图神经网络</w:t>
      </w:r>
      <w:bookmarkEnd w:id="79"/>
    </w:p>
    <w:p w14:paraId="31C8054C" w14:textId="070CF19D" w:rsidR="0000375C" w:rsidRDefault="00BC37EC" w:rsidP="00AF4F2B">
      <w:pPr>
        <w:pStyle w:val="3"/>
        <w:spacing w:before="163" w:after="163"/>
      </w:pPr>
      <w:bookmarkStart w:id="80" w:name="_Toc100257493"/>
      <w:r>
        <w:rPr>
          <w:rFonts w:hint="eastAsia"/>
        </w:rPr>
        <w:t>2</w:t>
      </w:r>
      <w:r>
        <w:t>.</w:t>
      </w:r>
      <w:r w:rsidR="00715492">
        <w:t>1</w:t>
      </w:r>
      <w:r>
        <w:t xml:space="preserve">.1 </w:t>
      </w:r>
      <w:r w:rsidR="00DF40EB">
        <w:rPr>
          <w:rFonts w:hint="eastAsia"/>
        </w:rPr>
        <w:t>图神经网络的介绍</w:t>
      </w:r>
      <w:bookmarkEnd w:id="80"/>
    </w:p>
    <w:p w14:paraId="45277ABF" w14:textId="2544C1D8" w:rsidR="00C071CE" w:rsidRDefault="00962B3C" w:rsidP="00C071CE">
      <w:pPr>
        <w:ind w:firstLine="480"/>
      </w:pPr>
      <w:r>
        <w:rPr>
          <w:rFonts w:hint="eastAsia"/>
        </w:rPr>
        <w:t>2</w:t>
      </w:r>
      <w:r>
        <w:t>017</w:t>
      </w:r>
      <w:r>
        <w:rPr>
          <w:rFonts w:hint="eastAsia"/>
        </w:rPr>
        <w:t>年提出的</w:t>
      </w:r>
      <w:r w:rsidR="00C071CE">
        <w:rPr>
          <w:rFonts w:hint="eastAsia"/>
        </w:rPr>
        <w:t>图卷积神经网络</w:t>
      </w:r>
      <w:r w:rsidR="00C071CE">
        <w:rPr>
          <w:rFonts w:hint="eastAsia"/>
        </w:rPr>
        <w:t>G</w:t>
      </w:r>
      <w:r w:rsidR="00C071CE">
        <w:t>CN</w:t>
      </w:r>
      <w:r w:rsidR="00C071CE">
        <w:fldChar w:fldCharType="begin"/>
      </w:r>
      <w:r w:rsidR="00DF30F1">
        <w:instrText xml:space="preserve"> ADDIN ZOTERO_ITEM CSL_CITATION {"citationID":"a21a65esno5","properties":{"formattedCitation":"\\super [32]\\nosupersub{}","plainCitation":"[32]","noteIndex":0},"citationItems":[{"id":790,"uris":["http://zotero.org/users/5779008/items/2AUXJDHZ"],"itemData":{"id":790,"type":"paper-conference","abstract":"We present a scalable approach for semi-supervised learning on graph-structured data that is based on an efﬁcient variant of convolutional neural networks which operate directly on graphs. We motivate the choice of our convolutional architecture via a localized ﬁrst-order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signiﬁcant margin.","archive":"GCN","archive_location":"ICLR 2017","container-title":"5th International Conference on Learning Representations","event-place":"Toulon, France","language":"en","note":"2654","publisher":"OpenReview.net","publisher-place":"Toulon, France","title":"Semi-Supervised Classification with Graph Convolutional Networks","title-short":"GCN","URL":"https://openreview.net/forum?id=SJU4ayYgl","author":[{"family":"Kipf","given":"Thomas N."},{"family":"Welling","given":"Max"}],"issued":{"date-parts":[["2017",4,24]]},"citation-key":"kipfSemiSupervisedClassificationGraph2017"}}],"schema":"https://github.com/citation-style-language/schema/raw/master/csl-citation.json"} </w:instrText>
      </w:r>
      <w:r w:rsidR="00C071CE">
        <w:fldChar w:fldCharType="separate"/>
      </w:r>
      <w:r w:rsidR="00DF30F1" w:rsidRPr="00DF30F1">
        <w:rPr>
          <w:vertAlign w:val="superscript"/>
        </w:rPr>
        <w:t>[32]</w:t>
      </w:r>
      <w:r w:rsidR="00C071CE">
        <w:fldChar w:fldCharType="end"/>
      </w:r>
      <w:r>
        <w:rPr>
          <w:rFonts w:hint="eastAsia"/>
        </w:rPr>
        <w:t>将</w:t>
      </w:r>
      <w:r w:rsidR="000E31F8">
        <w:rPr>
          <w:rFonts w:hint="eastAsia"/>
        </w:rPr>
        <w:t>之前基于</w:t>
      </w:r>
      <w:r w:rsidR="00733218">
        <w:rPr>
          <w:rFonts w:hint="eastAsia"/>
        </w:rPr>
        <w:t>谱空间的</w:t>
      </w:r>
      <w:r w:rsidR="00E970A4">
        <w:rPr>
          <w:rFonts w:hint="eastAsia"/>
        </w:rPr>
        <w:t>图神经网络</w:t>
      </w:r>
      <w:r w:rsidR="00A44CF9">
        <w:rPr>
          <w:rFonts w:hint="eastAsia"/>
        </w:rPr>
        <w:t>中的图卷积算子</w:t>
      </w:r>
      <w:r w:rsidR="00E970A4">
        <w:rPr>
          <w:rFonts w:hint="eastAsia"/>
        </w:rPr>
        <w:t>简化为</w:t>
      </w:r>
      <w:r w:rsidR="000D6B4B">
        <w:rPr>
          <w:rFonts w:hint="eastAsia"/>
        </w:rPr>
        <w:t>简单的</w:t>
      </w:r>
      <w:r w:rsidR="00853865">
        <w:rPr>
          <w:rFonts w:hint="eastAsia"/>
        </w:rPr>
        <w:t>深度学习线性</w:t>
      </w:r>
      <w:r w:rsidR="00042E1A">
        <w:rPr>
          <w:rFonts w:hint="eastAsia"/>
        </w:rPr>
        <w:t>变换</w:t>
      </w:r>
      <w:r w:rsidR="00C071CE">
        <w:rPr>
          <w:rFonts w:hint="eastAsia"/>
        </w:rPr>
        <w:t>，图神经网络迅速成为了研究热点，有关于</w:t>
      </w:r>
      <w:r w:rsidR="00DE6BF8">
        <w:rPr>
          <w:rFonts w:hint="eastAsia"/>
        </w:rPr>
        <w:t>图神经网络</w:t>
      </w:r>
      <w:r w:rsidR="00C071CE">
        <w:rPr>
          <w:rFonts w:hint="eastAsia"/>
        </w:rPr>
        <w:t>的应用在推荐系统，对话系统，知识图谱等领域都有大量的论文出现。</w:t>
      </w:r>
      <w:r w:rsidR="000E6E79">
        <w:rPr>
          <w:rFonts w:hint="eastAsia"/>
        </w:rPr>
        <w:t>G</w:t>
      </w:r>
      <w:r w:rsidR="000E6E79">
        <w:t>CN</w:t>
      </w:r>
      <w:r w:rsidR="000E6E79">
        <w:rPr>
          <w:rFonts w:hint="eastAsia"/>
        </w:rPr>
        <w:t>是</w:t>
      </w:r>
      <w:r w:rsidR="00C63153">
        <w:rPr>
          <w:rFonts w:hint="eastAsia"/>
        </w:rPr>
        <w:t>目前</w:t>
      </w:r>
      <w:r w:rsidR="00A957D6">
        <w:rPr>
          <w:rFonts w:hint="eastAsia"/>
        </w:rPr>
        <w:t>各种最新</w:t>
      </w:r>
      <w:r w:rsidR="00C63153">
        <w:rPr>
          <w:rFonts w:hint="eastAsia"/>
        </w:rPr>
        <w:t>图神经网络的</w:t>
      </w:r>
      <w:r w:rsidR="00A957D6">
        <w:rPr>
          <w:rFonts w:hint="eastAsia"/>
        </w:rPr>
        <w:t>核心，</w:t>
      </w:r>
      <w:r w:rsidR="007826C1">
        <w:rPr>
          <w:rFonts w:hint="eastAsia"/>
        </w:rPr>
        <w:t>因此</w:t>
      </w:r>
      <w:r w:rsidR="00C071CE">
        <w:rPr>
          <w:rFonts w:hint="eastAsia"/>
        </w:rPr>
        <w:t>本节将</w:t>
      </w:r>
      <w:r w:rsidR="003A01B6">
        <w:rPr>
          <w:rFonts w:hint="eastAsia"/>
        </w:rPr>
        <w:t>首先</w:t>
      </w:r>
      <w:r w:rsidR="00C071CE">
        <w:rPr>
          <w:rFonts w:hint="eastAsia"/>
        </w:rPr>
        <w:t>详细介绍</w:t>
      </w:r>
      <w:r w:rsidR="00C071CE">
        <w:rPr>
          <w:rFonts w:hint="eastAsia"/>
        </w:rPr>
        <w:t>G</w:t>
      </w:r>
      <w:r w:rsidR="00C071CE">
        <w:t>CN</w:t>
      </w:r>
      <w:r w:rsidR="00C071CE">
        <w:rPr>
          <w:rFonts w:hint="eastAsia"/>
        </w:rPr>
        <w:t>的</w:t>
      </w:r>
      <w:r w:rsidR="000909E0">
        <w:rPr>
          <w:rFonts w:hint="eastAsia"/>
        </w:rPr>
        <w:t>基本思想</w:t>
      </w:r>
      <w:r w:rsidR="00C071CE">
        <w:rPr>
          <w:rFonts w:hint="eastAsia"/>
        </w:rPr>
        <w:t>。</w:t>
      </w:r>
    </w:p>
    <w:p w14:paraId="169CBEF1" w14:textId="23CD5935" w:rsidR="00C071CE" w:rsidRPr="00414A5C" w:rsidRDefault="00C071CE" w:rsidP="00C071CE">
      <w:pPr>
        <w:ind w:firstLine="480"/>
      </w:pPr>
      <w:r w:rsidRPr="00414A5C">
        <w:rPr>
          <w:rFonts w:hint="eastAsia"/>
        </w:rPr>
        <w:t>为了能够利用图结构进行学习，首先我们需要采取某种方式表示图。一个图的常用表达形式是</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414A5C">
        <w:rPr>
          <w:rFonts w:hint="eastAsia"/>
        </w:rPr>
        <w:t>，</w:t>
      </w:r>
      <m:oMath>
        <m:r>
          <w:rPr>
            <w:rFonts w:ascii="Cambria Math" w:hAnsi="Cambria Math" w:hint="eastAsia"/>
          </w:rPr>
          <m:t>V</m:t>
        </m:r>
      </m:oMath>
      <w:r w:rsidRPr="00414A5C">
        <w:rPr>
          <w:rFonts w:hint="eastAsia"/>
        </w:rPr>
        <w:t>是节点（</w:t>
      </w:r>
      <w:r w:rsidRPr="00414A5C">
        <w:rPr>
          <w:rFonts w:hint="eastAsia"/>
        </w:rPr>
        <w:t>vertices</w:t>
      </w:r>
      <w:r w:rsidRPr="00414A5C">
        <w:rPr>
          <w:rFonts w:hint="eastAsia"/>
        </w:rPr>
        <w:t>）的集合，</w:t>
      </w:r>
      <m:oMath>
        <m:r>
          <w:rPr>
            <w:rFonts w:ascii="Cambria Math" w:hAnsi="Cambria Math" w:hint="eastAsia"/>
          </w:rPr>
          <m:t>E</m:t>
        </m:r>
      </m:oMath>
      <w:r w:rsidRPr="00414A5C">
        <w:rPr>
          <w:rFonts w:hint="eastAsia"/>
        </w:rPr>
        <w:t>是边（</w:t>
      </w:r>
      <w:r w:rsidRPr="00414A5C">
        <w:rPr>
          <w:rFonts w:hint="eastAsia"/>
        </w:rPr>
        <w:t>edge</w:t>
      </w:r>
      <w:r w:rsidRPr="00414A5C">
        <w:rPr>
          <w:rFonts w:hint="eastAsia"/>
        </w:rPr>
        <w:t>）的集合。如果存在边</w:t>
      </w:r>
      <m:oMath>
        <m:r>
          <w:rPr>
            <w:rFonts w:ascii="Cambria Math" w:hAnsi="Cambria Math" w:hint="eastAsia"/>
          </w:rPr>
          <m:t>e=</m:t>
        </m:r>
        <m:d>
          <m:dPr>
            <m:ctrlPr>
              <w:rPr>
                <w:rFonts w:ascii="Cambria Math" w:hAnsi="Cambria Math"/>
                <w:i/>
              </w:rPr>
            </m:ctrlPr>
          </m:dPr>
          <m:e>
            <m:r>
              <w:rPr>
                <w:rFonts w:ascii="Cambria Math" w:hAnsi="Cambria Math" w:hint="eastAsia"/>
              </w:rPr>
              <m:t>u,v</m:t>
            </m:r>
          </m:e>
        </m:d>
      </m:oMath>
      <w:r w:rsidRPr="00414A5C">
        <w:rPr>
          <w:rFonts w:hint="eastAsia"/>
        </w:rPr>
        <w:t>，那么</w:t>
      </w:r>
      <m:oMath>
        <m:r>
          <w:rPr>
            <w:rFonts w:ascii="Cambria Math" w:hAnsi="Cambria Math" w:hint="eastAsia"/>
          </w:rPr>
          <m:t>u</m:t>
        </m:r>
      </m:oMath>
      <w:r w:rsidRPr="00414A5C">
        <w:rPr>
          <w:rFonts w:hint="eastAsia"/>
        </w:rPr>
        <w:t>可以被称作</w:t>
      </w:r>
      <m:oMath>
        <m:r>
          <w:rPr>
            <w:rFonts w:ascii="Cambria Math" w:hAnsi="Cambria Math" w:hint="eastAsia"/>
          </w:rPr>
          <m:t>v</m:t>
        </m:r>
      </m:oMath>
      <w:r w:rsidRPr="00414A5C">
        <w:rPr>
          <w:rFonts w:hint="eastAsia"/>
        </w:rPr>
        <w:t>的邻居，可以说节点</w:t>
      </w:r>
      <m:oMath>
        <m:r>
          <w:rPr>
            <w:rFonts w:ascii="Cambria Math" w:hAnsi="Cambria Math" w:hint="eastAsia"/>
          </w:rPr>
          <m:t>u</m:t>
        </m:r>
      </m:oMath>
      <w:r w:rsidRPr="00414A5C">
        <w:rPr>
          <w:rFonts w:hint="eastAsia"/>
        </w:rPr>
        <w:t>和</w:t>
      </w:r>
      <m:oMath>
        <m:r>
          <w:rPr>
            <w:rFonts w:ascii="Cambria Math" w:hAnsi="Cambria Math" w:hint="eastAsia"/>
          </w:rPr>
          <m:t>v</m:t>
        </m:r>
      </m:oMath>
      <w:r w:rsidRPr="00414A5C">
        <w:rPr>
          <w:rFonts w:hint="eastAsia"/>
        </w:rPr>
        <w:t>是邻接的（</w:t>
      </w:r>
      <w:r w:rsidRPr="00414A5C">
        <w:rPr>
          <w:rFonts w:hint="eastAsia"/>
        </w:rPr>
        <w:t>adjacent</w:t>
      </w:r>
      <w:r w:rsidRPr="00414A5C">
        <w:rPr>
          <w:rFonts w:hint="eastAsia"/>
        </w:rPr>
        <w:t>）。</w:t>
      </w:r>
    </w:p>
    <w:p w14:paraId="1655D6F4" w14:textId="77777777" w:rsidR="00C071CE" w:rsidRPr="00414A5C" w:rsidRDefault="00C071CE" w:rsidP="00C071CE">
      <w:pPr>
        <w:ind w:firstLine="480"/>
      </w:pPr>
      <w:r w:rsidRPr="00414A5C">
        <w:rPr>
          <w:rFonts w:hint="eastAsia"/>
        </w:rPr>
        <w:t>图有几种不同的代数表达形式：</w:t>
      </w:r>
    </w:p>
    <w:p w14:paraId="76241957" w14:textId="6060E55C" w:rsidR="00C071CE" w:rsidRDefault="00C071CE" w:rsidP="00C071CE">
      <w:pPr>
        <w:ind w:firstLine="480"/>
      </w:pPr>
      <w:r w:rsidRPr="00414A5C">
        <w:rPr>
          <w:rFonts w:hint="eastAsia"/>
        </w:rPr>
        <w:t>邻接矩阵（</w:t>
      </w:r>
      <w:r w:rsidRPr="00414A5C">
        <w:rPr>
          <w:rFonts w:hint="eastAsia"/>
        </w:rPr>
        <w:t>Adjacency matrix</w:t>
      </w:r>
      <w:r w:rsidRPr="00414A5C">
        <w:rPr>
          <w:rFonts w:hint="eastAsia"/>
        </w:rPr>
        <w:t>）：对于一个简单图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414A5C">
        <w:rPr>
          <w:rFonts w:hint="eastAsia"/>
        </w:rPr>
        <w:t>，邻接矩阵</w:t>
      </w:r>
      <m:oMath>
        <m:r>
          <w:rPr>
            <w:rFonts w:ascii="Cambria Math" w:hAnsi="Cambria Math" w:hint="eastAsia"/>
          </w:rPr>
          <m:t>A</m:t>
        </m:r>
        <m:r>
          <m:rPr>
            <m:sty m:val="p"/>
          </m:rPr>
          <w:rPr>
            <w:rFonts w:ascii="Cambria Math" w:hAnsi="Cambria Math" w:hint="eastAsia"/>
          </w:rPr>
          <m:t>∈</m:t>
        </m:r>
        <m:sSup>
          <m:sSupPr>
            <m:ctrlPr>
              <w:rPr>
                <w:rFonts w:ascii="Cambria Math" w:hAnsi="Cambria Math"/>
                <w:i/>
              </w:rPr>
            </m:ctrlPr>
          </m:sSupPr>
          <m:e>
            <m:r>
              <m:rPr>
                <m:scr m:val="script"/>
              </m:rPr>
              <w:rPr>
                <w:rFonts w:ascii="Cambria Math" w:hAnsi="Cambria Math"/>
              </w:rPr>
              <m:t>R</m:t>
            </m:r>
          </m:e>
          <m:sup>
            <m:r>
              <m:rPr>
                <m:scr m:val="script"/>
              </m:rPr>
              <w:rPr>
                <w:rFonts w:ascii="Cambria Math" w:hAnsi="Cambria Math"/>
              </w:rPr>
              <m:t>n</m:t>
            </m:r>
            <m:r>
              <m:rPr>
                <m:sty m:val="p"/>
              </m:rPr>
              <w:rPr>
                <w:rFonts w:ascii="Cambria Math" w:hAnsi="Cambria Math"/>
              </w:rPr>
              <m:t>×</m:t>
            </m:r>
            <m:r>
              <m:rPr>
                <m:scr m:val="script"/>
              </m:rPr>
              <w:rPr>
                <w:rFonts w:ascii="Cambria Math" w:hAnsi="Cambria Math"/>
              </w:rPr>
              <m:t>n</m:t>
            </m:r>
          </m:sup>
        </m:sSup>
      </m:oMath>
      <w:r w:rsidRPr="00414A5C">
        <w:rPr>
          <w:rFonts w:hint="eastAsia"/>
        </w:rPr>
        <w:t>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3A18E794" w14:textId="77777777" w:rsidTr="003F0A60">
        <w:trPr>
          <w:jc w:val="center"/>
        </w:trPr>
        <w:tc>
          <w:tcPr>
            <w:tcW w:w="1276" w:type="dxa"/>
            <w:vAlign w:val="center"/>
          </w:tcPr>
          <w:p w14:paraId="61ED227A" w14:textId="77777777" w:rsidR="00C071CE" w:rsidRDefault="00C071CE" w:rsidP="003F0A60">
            <w:pPr>
              <w:ind w:firstLineChars="0" w:firstLine="0"/>
              <w:jc w:val="center"/>
            </w:pPr>
          </w:p>
        </w:tc>
        <w:tc>
          <w:tcPr>
            <w:tcW w:w="6657" w:type="dxa"/>
            <w:vAlign w:val="center"/>
          </w:tcPr>
          <w:p w14:paraId="61509688" w14:textId="082E5DB1" w:rsidR="00C071CE" w:rsidRPr="0089028D" w:rsidRDefault="007E366D" w:rsidP="003F0A60">
            <w:pPr>
              <w:ind w:firstLine="480"/>
            </w:pPr>
            <m:oMathPara>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0</m:t>
                        </m:r>
                      </m:e>
                    </m:eqArr>
                  </m:e>
                </m:d>
                <m:m>
                  <m:mPr>
                    <m:plcHide m:val="1"/>
                    <m:mcs>
                      <m:mc>
                        <m:mcPr>
                          <m:count m:val="2"/>
                          <m:mcJc m:val="center"/>
                        </m:mcPr>
                      </m:mc>
                    </m:mcs>
                    <m:ctrlPr>
                      <w:rPr>
                        <w:rFonts w:ascii="Cambria Math" w:hAnsi="Cambria Math"/>
                      </w:rPr>
                    </m:ctrlPr>
                  </m:mPr>
                  <m:mr>
                    <m:e>
                      <m:r>
                        <m:rPr>
                          <m:nor/>
                        </m:rPr>
                        <m:t xml:space="preserve">   if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w:rPr>
                          <w:rFonts w:ascii="Cambria Math" w:hAnsi="Cambria Math"/>
                        </w:rPr>
                        <m:t>∈E</m:t>
                      </m:r>
                      <m:r>
                        <m:rPr>
                          <m:nor/>
                        </m:rPr>
                        <m:t xml:space="preserve"> and </m:t>
                      </m:r>
                      <m:r>
                        <w:rPr>
                          <w:rFonts w:ascii="Cambria Math" w:hAnsi="Cambria Math"/>
                        </w:rPr>
                        <m:t>i≠j</m:t>
                      </m:r>
                    </m:e>
                    <m:e/>
                  </m:mr>
                  <m:mr>
                    <m:e>
                      <m:r>
                        <m:rPr>
                          <m:nor/>
                        </m:rPr>
                        <m:t>if  otherwise</m:t>
                      </m:r>
                    </m:e>
                    <m:e/>
                  </m:mr>
                </m:m>
              </m:oMath>
            </m:oMathPara>
          </w:p>
        </w:tc>
        <w:tc>
          <w:tcPr>
            <w:tcW w:w="1276" w:type="dxa"/>
            <w:vAlign w:val="center"/>
          </w:tcPr>
          <w:p w14:paraId="6BABD50B" w14:textId="472D0BAC"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w:t>
              </w:r>
            </w:fldSimple>
            <w:r>
              <w:t>)</w:t>
            </w:r>
          </w:p>
        </w:tc>
      </w:tr>
    </w:tbl>
    <w:p w14:paraId="6878F7D9" w14:textId="77777777" w:rsidR="00C071CE" w:rsidRDefault="00C071CE" w:rsidP="00C071CE">
      <w:pPr>
        <w:ind w:firstLine="480"/>
      </w:pPr>
      <w:r w:rsidRPr="00414A5C">
        <w:rPr>
          <w:rFonts w:hint="eastAsia"/>
        </w:rPr>
        <w:t>度矩阵（</w:t>
      </w:r>
      <w:r w:rsidRPr="00414A5C">
        <w:rPr>
          <w:rFonts w:hint="eastAsia"/>
        </w:rPr>
        <w:t>Degree matrix</w:t>
      </w:r>
      <w:r w:rsidRPr="00414A5C">
        <w:rPr>
          <w:rFonts w:hint="eastAsia"/>
        </w:rPr>
        <w:t>）：度矩阵</w:t>
      </w:r>
      <m:oMath>
        <m:r>
          <w:rPr>
            <w:rFonts w:ascii="Cambria Math" w:hAnsi="Cambria Math" w:hint="eastAsia"/>
          </w:rPr>
          <m:t>D</m:t>
        </m:r>
        <m:r>
          <m:rPr>
            <m:sty m:val="p"/>
          </m:rPr>
          <w:rPr>
            <w:rFonts w:ascii="Cambria Math" w:hAnsi="Cambria Math" w:hint="eastAsia"/>
          </w:rPr>
          <m:t>∈</m:t>
        </m:r>
        <m:sSup>
          <m:sSupPr>
            <m:ctrlPr>
              <w:rPr>
                <w:rFonts w:ascii="Cambria Math" w:hAnsi="Cambria Math"/>
                <w:i/>
              </w:rPr>
            </m:ctrlPr>
          </m:sSupPr>
          <m:e>
            <m:r>
              <m:rPr>
                <m:scr m:val="script"/>
              </m:rPr>
              <w:rPr>
                <w:rFonts w:ascii="Cambria Math" w:hAnsi="Cambria Math"/>
              </w:rPr>
              <m:t>R</m:t>
            </m:r>
          </m:e>
          <m:sup>
            <m:r>
              <m:rPr>
                <m:scr m:val="script"/>
              </m:rPr>
              <w:rPr>
                <w:rFonts w:ascii="Cambria Math" w:hAnsi="Cambria Math"/>
              </w:rPr>
              <m:t>n</m:t>
            </m:r>
            <m:r>
              <m:rPr>
                <m:sty m:val="p"/>
              </m:rPr>
              <w:rPr>
                <w:rFonts w:ascii="Cambria Math" w:hAnsi="Cambria Math"/>
              </w:rPr>
              <m:t>×</m:t>
            </m:r>
            <m:r>
              <m:rPr>
                <m:scr m:val="script"/>
              </m:rPr>
              <w:rPr>
                <w:rFonts w:ascii="Cambria Math" w:hAnsi="Cambria Math"/>
              </w:rPr>
              <m:t>n</m:t>
            </m:r>
          </m:sup>
        </m:sSup>
      </m:oMath>
      <w:r w:rsidRPr="00414A5C">
        <w:rPr>
          <w:rFonts w:hint="eastAsia"/>
        </w:rPr>
        <w:t>是一个对角矩阵</w:t>
      </w:r>
      <m:oMath>
        <m:r>
          <w:rPr>
            <w:rFonts w:ascii="Cambria Math" w:hAnsi="Cambria Math" w:hint="eastAsia"/>
          </w:rPr>
          <m:t>s</m:t>
        </m:r>
      </m:oMath>
      <w:r w:rsidRPr="00414A5C">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0D89A013" w14:textId="77777777" w:rsidTr="003F0A60">
        <w:trPr>
          <w:jc w:val="center"/>
        </w:trPr>
        <w:tc>
          <w:tcPr>
            <w:tcW w:w="1276" w:type="dxa"/>
            <w:vAlign w:val="center"/>
          </w:tcPr>
          <w:p w14:paraId="03C92CEE" w14:textId="77777777" w:rsidR="00C071CE" w:rsidRDefault="00C071CE" w:rsidP="003F0A60">
            <w:pPr>
              <w:ind w:firstLineChars="0" w:firstLine="0"/>
              <w:jc w:val="center"/>
            </w:pPr>
          </w:p>
        </w:tc>
        <w:tc>
          <w:tcPr>
            <w:tcW w:w="6657" w:type="dxa"/>
            <w:vAlign w:val="center"/>
          </w:tcPr>
          <w:p w14:paraId="57CD6BEB" w14:textId="77777777" w:rsidR="00C071CE" w:rsidRPr="0089028D" w:rsidRDefault="007E366D" w:rsidP="003F0A60">
            <w:pPr>
              <w:ind w:firstLine="480"/>
            </w:pPr>
            <m:oMathPara>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oMath>
            </m:oMathPara>
          </w:p>
        </w:tc>
        <w:tc>
          <w:tcPr>
            <w:tcW w:w="1276" w:type="dxa"/>
            <w:vAlign w:val="center"/>
          </w:tcPr>
          <w:p w14:paraId="7EB1FED1" w14:textId="640532B5"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w:t>
              </w:r>
            </w:fldSimple>
            <w:r>
              <w:t>)</w:t>
            </w:r>
          </w:p>
        </w:tc>
      </w:tr>
    </w:tbl>
    <w:p w14:paraId="73CEAE06" w14:textId="77777777" w:rsidR="00C071CE" w:rsidRDefault="00C071CE" w:rsidP="00C071CE">
      <w:pPr>
        <w:ind w:firstLine="480"/>
      </w:pPr>
      <w:r w:rsidRPr="00414A5C">
        <w:rPr>
          <w:rFonts w:hint="eastAsia"/>
        </w:rPr>
        <w:t>拉普拉斯矩阵（</w:t>
      </w:r>
      <w:r w:rsidRPr="00414A5C">
        <w:rPr>
          <w:rFonts w:hint="eastAsia"/>
        </w:rPr>
        <w:t>Laplacian matrix</w:t>
      </w:r>
      <w:r w:rsidRPr="00414A5C">
        <w:rPr>
          <w:rFonts w:hint="eastAsia"/>
        </w:rPr>
        <w:t>）：拉普拉斯矩阵定义为度矩阵减去邻接矩阵，</w:t>
      </w:r>
      <m:oMath>
        <m:r>
          <w:rPr>
            <w:rFonts w:ascii="Cambria Math" w:hAnsi="Cambria Math" w:hint="eastAsia"/>
          </w:rPr>
          <m:t>L=D</m:t>
        </m:r>
        <m:r>
          <w:rPr>
            <w:rFonts w:ascii="Cambria Math" w:hAnsi="Cambria Math"/>
          </w:rPr>
          <m:t>-</m:t>
        </m:r>
        <m:r>
          <w:rPr>
            <w:rFonts w:ascii="Cambria Math" w:hAnsi="Cambria Math" w:hint="eastAsia"/>
          </w:rPr>
          <m:t>A</m:t>
        </m:r>
      </m:oMath>
      <w:r w:rsidRPr="00414A5C">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39DC9302" w14:textId="77777777" w:rsidTr="003F0A60">
        <w:trPr>
          <w:jc w:val="center"/>
        </w:trPr>
        <w:tc>
          <w:tcPr>
            <w:tcW w:w="1276" w:type="dxa"/>
            <w:vAlign w:val="center"/>
          </w:tcPr>
          <w:p w14:paraId="5AF71410" w14:textId="77777777" w:rsidR="00C071CE" w:rsidRDefault="00C071CE" w:rsidP="003F0A60">
            <w:pPr>
              <w:ind w:firstLineChars="0" w:firstLine="0"/>
              <w:jc w:val="center"/>
            </w:pPr>
          </w:p>
        </w:tc>
        <w:tc>
          <w:tcPr>
            <w:tcW w:w="6657" w:type="dxa"/>
            <w:vAlign w:val="center"/>
          </w:tcPr>
          <w:p w14:paraId="53C99BA1" w14:textId="72E56D3A" w:rsidR="00C071CE" w:rsidRPr="0089028D" w:rsidRDefault="007E366D" w:rsidP="003F0A60">
            <w:pPr>
              <w:ind w:firstLine="480"/>
            </w:pPr>
            <m:oMathPara>
              <m:oMath>
                <m:sSub>
                  <m:sSubPr>
                    <m:ctrlPr>
                      <w:rPr>
                        <w:rFonts w:ascii="Cambria Math" w:hAnsi="Cambria Math"/>
                      </w:rPr>
                    </m:ctrlPr>
                  </m:sSubPr>
                  <m:e>
                    <m:r>
                      <w:rPr>
                        <w:rFonts w:ascii="Cambria Math" w:hAnsi="Cambria Math"/>
                      </w:rPr>
                      <m:t>L</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m:t>
                          </m:r>
                        </m:e>
                        <m:e>
                          <m:r>
                            <m:rPr>
                              <m:nor/>
                            </m:rPr>
                            <m:t xml:space="preserve">if </m:t>
                          </m:r>
                          <m:r>
                            <w:rPr>
                              <w:rFonts w:ascii="Cambria Math" w:hAnsi="Cambria Math"/>
                            </w:rPr>
                            <m:t>i=j</m:t>
                          </m:r>
                        </m:e>
                      </m:mr>
                      <m:mr>
                        <m:e>
                          <m:r>
                            <w:rPr>
                              <w:rFonts w:ascii="Cambria Math" w:hAnsi="Cambria Math"/>
                            </w:rPr>
                            <m:t>-1,</m:t>
                          </m:r>
                        </m:e>
                        <m:e>
                          <m:r>
                            <m:rPr>
                              <m:nor/>
                            </m:rPr>
                            <m:t xml:space="preserve">if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w:rPr>
                              <w:rFonts w:ascii="Cambria Math" w:hAnsi="Cambria Math"/>
                            </w:rPr>
                            <m:t>∈E</m:t>
                          </m:r>
                          <m:r>
                            <m:rPr>
                              <m:nor/>
                            </m:rPr>
                            <m:t xml:space="preserve"> and </m:t>
                          </m:r>
                          <m:r>
                            <w:rPr>
                              <w:rFonts w:ascii="Cambria Math" w:hAnsi="Cambria Math"/>
                            </w:rPr>
                            <m:t>i≠j</m:t>
                          </m:r>
                        </m:e>
                      </m:mr>
                      <m:mr>
                        <m:e>
                          <m:r>
                            <w:rPr>
                              <w:rFonts w:ascii="Cambria Math" w:hAnsi="Cambria Math"/>
                            </w:rPr>
                            <m:t>0,</m:t>
                          </m:r>
                        </m:e>
                        <m:e>
                          <m:r>
                            <m:rPr>
                              <m:nor/>
                            </m:rPr>
                            <m:t>otherwise</m:t>
                          </m:r>
                        </m:e>
                      </m:mr>
                    </m:m>
                  </m:e>
                </m:d>
              </m:oMath>
            </m:oMathPara>
          </w:p>
        </w:tc>
        <w:tc>
          <w:tcPr>
            <w:tcW w:w="1276" w:type="dxa"/>
            <w:vAlign w:val="center"/>
          </w:tcPr>
          <w:p w14:paraId="786445F4" w14:textId="0DF00E12"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w:t>
              </w:r>
            </w:fldSimple>
            <w:r>
              <w:t>)</w:t>
            </w:r>
          </w:p>
        </w:tc>
      </w:tr>
    </w:tbl>
    <w:p w14:paraId="5E0086D2" w14:textId="77777777" w:rsidR="00C071CE" w:rsidRDefault="00C071CE" w:rsidP="00C071CE">
      <w:pPr>
        <w:ind w:firstLine="480"/>
      </w:pPr>
      <w:r w:rsidRPr="00414A5C">
        <w:rPr>
          <w:rFonts w:hint="eastAsia"/>
        </w:rPr>
        <w:t>对称归一化拉普拉斯矩阵（</w:t>
      </w:r>
      <w:r w:rsidRPr="00414A5C">
        <w:rPr>
          <w:rFonts w:hint="eastAsia"/>
        </w:rPr>
        <w:t>Symmetric normalized Laplacian</w:t>
      </w:r>
      <w:r w:rsidRPr="00414A5C">
        <w:rPr>
          <w:rFonts w:hint="eastAsia"/>
        </w:rPr>
        <w:t>）：将上面的拉普拉斯矩阵归一化：</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55D181DE" w14:textId="77777777" w:rsidTr="003F0A60">
        <w:trPr>
          <w:jc w:val="center"/>
        </w:trPr>
        <w:tc>
          <w:tcPr>
            <w:tcW w:w="1276" w:type="dxa"/>
            <w:vAlign w:val="center"/>
          </w:tcPr>
          <w:p w14:paraId="554110FC" w14:textId="77777777" w:rsidR="00C071CE" w:rsidRDefault="00C071CE" w:rsidP="003F0A60">
            <w:pPr>
              <w:ind w:firstLineChars="0" w:firstLine="0"/>
              <w:jc w:val="center"/>
            </w:pPr>
          </w:p>
        </w:tc>
        <w:tc>
          <w:tcPr>
            <w:tcW w:w="6657" w:type="dxa"/>
            <w:vAlign w:val="center"/>
          </w:tcPr>
          <w:p w14:paraId="3C358690" w14:textId="77777777" w:rsidR="00C071CE" w:rsidRPr="0089028D" w:rsidRDefault="007E366D" w:rsidP="003F0A60">
            <w:pPr>
              <w:ind w:firstLine="480"/>
            </w:pPr>
            <m:oMathPara>
              <m:oMath>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L</m:t>
                        </m:r>
                        <m:ctrlPr>
                          <w:rPr>
                            <w:rFonts w:ascii="Cambria Math" w:hAnsi="Cambria Math"/>
                            <w:i/>
                          </w:rPr>
                        </m:ctrlPr>
                      </m:e>
                      <m:sup>
                        <m:r>
                          <m:rPr>
                            <m:sty m:val="p"/>
                          </m:rPr>
                          <w:rPr>
                            <w:rFonts w:ascii="Cambria Math" w:hAnsi="Cambria Math"/>
                          </w:rPr>
                          <m:t>sym</m:t>
                        </m:r>
                      </m:sup>
                    </m:sSup>
                    <m:r>
                      <m:rPr>
                        <m:sty m:val="p"/>
                      </m:rPr>
                      <w:rPr>
                        <w:rFonts w:ascii="Cambria Math" w:hAnsi="Cambria Math"/>
                      </w:rPr>
                      <m:t>&amp;=</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L</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e>
                  <m:e>
                    <m:r>
                      <m:rPr>
                        <m:sty m:val="p"/>
                      </m:rPr>
                      <w:rPr>
                        <w:rFonts w:ascii="Cambria Math" w:hAnsi="Cambria Math"/>
                      </w:rPr>
                      <m:t>&amp;=I-</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A</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ctrlPr>
                      <w:rPr>
                        <w:rFonts w:ascii="Cambria Math" w:hAnsi="Cambria Math"/>
                        <w:i/>
                      </w:rPr>
                    </m:ctrlPr>
                  </m:e>
                </m:eqArr>
              </m:oMath>
            </m:oMathPara>
          </w:p>
        </w:tc>
        <w:tc>
          <w:tcPr>
            <w:tcW w:w="1276" w:type="dxa"/>
            <w:vAlign w:val="center"/>
          </w:tcPr>
          <w:p w14:paraId="6C78152E" w14:textId="21012B59"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4</w:t>
              </w:r>
            </w:fldSimple>
            <w:r>
              <w:t>)</w:t>
            </w:r>
          </w:p>
        </w:tc>
      </w:tr>
    </w:tbl>
    <w:p w14:paraId="616FFABD" w14:textId="77777777" w:rsidR="00C071CE" w:rsidRDefault="00C071CE" w:rsidP="00C071CE">
      <w:pPr>
        <w:ind w:firstLine="480"/>
      </w:pPr>
      <w:r w:rsidRPr="00414A5C">
        <w:rPr>
          <w:rFonts w:hint="eastAsia"/>
        </w:rPr>
        <w:t>最终得到了归一化拉普拉斯矩阵，矩阵中的元素定义为：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5EC7810F" w14:textId="77777777" w:rsidTr="003F0A60">
        <w:trPr>
          <w:jc w:val="center"/>
        </w:trPr>
        <w:tc>
          <w:tcPr>
            <w:tcW w:w="1276" w:type="dxa"/>
            <w:vAlign w:val="center"/>
          </w:tcPr>
          <w:p w14:paraId="1FF2FD61" w14:textId="77777777" w:rsidR="00C071CE" w:rsidRDefault="00C071CE" w:rsidP="003F0A60">
            <w:pPr>
              <w:ind w:firstLineChars="0" w:firstLine="0"/>
              <w:jc w:val="center"/>
            </w:pPr>
          </w:p>
        </w:tc>
        <w:tc>
          <w:tcPr>
            <w:tcW w:w="6657" w:type="dxa"/>
            <w:vAlign w:val="center"/>
          </w:tcPr>
          <w:p w14:paraId="47EF281D" w14:textId="1B5CCCF0" w:rsidR="00C071CE" w:rsidRPr="0089028D" w:rsidRDefault="007E366D" w:rsidP="003F0A60">
            <w:pPr>
              <w:ind w:firstLine="480"/>
            </w:pPr>
            <m:oMathPara>
              <m:oMath>
                <m:sSubSup>
                  <m:sSubSupPr>
                    <m:ctrlPr>
                      <w:rPr>
                        <w:rFonts w:ascii="Cambria Math" w:hAnsi="Cambria Math"/>
                      </w:rPr>
                    </m:ctrlPr>
                  </m:sSubSupPr>
                  <m:e>
                    <m:r>
                      <w:rPr>
                        <w:rFonts w:ascii="Cambria Math" w:hAnsi="Cambria Math"/>
                      </w:rPr>
                      <m:t>L</m:t>
                    </m:r>
                  </m:e>
                  <m:sub>
                    <m:r>
                      <w:rPr>
                        <w:rFonts w:ascii="Cambria Math" w:hAnsi="Cambria Math"/>
                      </w:rPr>
                      <m:t>ij</m:t>
                    </m:r>
                  </m:sub>
                  <m:sup>
                    <m:r>
                      <w:rPr>
                        <w:rFonts w:ascii="Cambria Math" w:hAnsi="Cambria Math"/>
                      </w:rPr>
                      <m:t>sym</m:t>
                    </m:r>
                  </m:sup>
                </m:sSubSup>
                <m:r>
                  <w:rPr>
                    <w:rFonts w:ascii="Cambria Math" w:hAnsi="Cambria Math"/>
                  </w:rPr>
                  <m:t>=</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r>
                            <w:rPr>
                              <w:rFonts w:ascii="Cambria Math" w:hAnsi="Cambria Math"/>
                            </w:rPr>
                            <m:t>1,</m:t>
                          </m:r>
                        </m:e>
                        <m:e>
                          <m:r>
                            <m:rPr>
                              <m:nor/>
                            </m:rPr>
                            <m:t xml:space="preserve">if </m:t>
                          </m:r>
                          <m:r>
                            <w:rPr>
                              <w:rFonts w:ascii="Cambria Math" w:hAnsi="Cambria Math"/>
                            </w:rPr>
                            <m:t>i=j</m:t>
                          </m:r>
                          <m:r>
                            <m:rPr>
                              <m:nor/>
                            </m:rPr>
                            <m:t xml:space="preserve"> and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≠0</m:t>
                          </m:r>
                        </m:e>
                      </m:mr>
                      <m:mr>
                        <m:e>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i</m:t>
                                          </m:r>
                                        </m:sub>
                                      </m:sSub>
                                    </m:e>
                                  </m:d>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j</m:t>
                                          </m:r>
                                        </m:sub>
                                      </m:sSub>
                                    </m:e>
                                  </m:d>
                                </m:e>
                              </m:rad>
                            </m:den>
                          </m:f>
                          <m:r>
                            <w:rPr>
                              <w:rFonts w:ascii="Cambria Math" w:hAnsi="Cambria Math"/>
                            </w:rPr>
                            <m:t>,</m:t>
                          </m:r>
                        </m:e>
                        <m:e>
                          <m:r>
                            <m:rPr>
                              <m:nor/>
                            </m:rPr>
                            <m:t xml:space="preserve">if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w:rPr>
                              <w:rFonts w:ascii="Cambria Math" w:hAnsi="Cambria Math"/>
                            </w:rPr>
                            <m:t>∈E</m:t>
                          </m:r>
                          <m:r>
                            <m:rPr>
                              <m:nor/>
                            </m:rPr>
                            <m:t xml:space="preserve"> and </m:t>
                          </m:r>
                          <m:r>
                            <w:rPr>
                              <w:rFonts w:ascii="Cambria Math" w:hAnsi="Cambria Math"/>
                            </w:rPr>
                            <m:t>i≠j</m:t>
                          </m:r>
                        </m:e>
                      </m:mr>
                      <m:mr>
                        <m:e>
                          <m:r>
                            <w:rPr>
                              <w:rFonts w:ascii="Cambria Math" w:hAnsi="Cambria Math"/>
                            </w:rPr>
                            <m:t>0,</m:t>
                          </m:r>
                        </m:e>
                        <m:e>
                          <m:r>
                            <m:rPr>
                              <m:nor/>
                            </m:rPr>
                            <m:t>otherwise</m:t>
                          </m:r>
                        </m:e>
                      </m:mr>
                    </m:m>
                  </m:e>
                </m:d>
              </m:oMath>
            </m:oMathPara>
          </w:p>
        </w:tc>
        <w:tc>
          <w:tcPr>
            <w:tcW w:w="1276" w:type="dxa"/>
            <w:vAlign w:val="center"/>
          </w:tcPr>
          <w:p w14:paraId="3CE2AB04" w14:textId="17681B47"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5</w:t>
              </w:r>
            </w:fldSimple>
            <w:r>
              <w:t>)</w:t>
            </w:r>
          </w:p>
        </w:tc>
      </w:tr>
    </w:tbl>
    <w:p w14:paraId="26AEF6AA" w14:textId="77777777" w:rsidR="00C071CE" w:rsidRPr="00414A5C" w:rsidRDefault="00C071CE" w:rsidP="00C071CE">
      <w:pPr>
        <w:ind w:firstLine="480"/>
      </w:pPr>
      <w:r w:rsidRPr="00414A5C">
        <w:rPr>
          <w:rFonts w:hint="eastAsia"/>
        </w:rPr>
        <w:t>接下来我们讨论的图是无向图，那么拉普拉斯矩阵是对称矩阵，归一化之后的图拉普拉斯矩阵是半正定对称矩阵。</w:t>
      </w:r>
    </w:p>
    <w:p w14:paraId="2139A5E9" w14:textId="77777777" w:rsidR="00C071CE" w:rsidRDefault="00C071CE" w:rsidP="00C071CE">
      <w:pPr>
        <w:ind w:firstLine="480"/>
      </w:pPr>
      <w:r w:rsidRPr="00414A5C">
        <w:rPr>
          <w:rFonts w:hint="eastAsia"/>
        </w:rPr>
        <w:t>基于归一化拉普拉斯矩阵，我们可以将它对角化，</w:t>
      </w:r>
      <m:oMath>
        <m:sSup>
          <m:sSupPr>
            <m:ctrlPr>
              <w:rPr>
                <w:rFonts w:ascii="Cambria Math" w:hAnsi="Cambria Math"/>
                <w:i/>
              </w:rPr>
            </m:ctrlPr>
          </m:sSupPr>
          <m:e>
            <m:r>
              <w:rPr>
                <w:rFonts w:ascii="Cambria Math" w:hAnsi="Cambria Math" w:hint="eastAsia"/>
              </w:rPr>
              <m:t>L</m:t>
            </m:r>
          </m:e>
          <m:sup>
            <m:r>
              <w:rPr>
                <w:rFonts w:ascii="Cambria Math" w:hAnsi="Cambria Math" w:hint="eastAsia"/>
              </w:rPr>
              <m:t>sym</m:t>
            </m:r>
          </m:sup>
        </m:sSup>
        <m:r>
          <w:rPr>
            <w:rFonts w:ascii="Cambria Math" w:hAnsi="Cambria Math" w:hint="eastAsia"/>
          </w:rPr>
          <m:t>=U</m:t>
        </m:r>
        <m:r>
          <m:rPr>
            <m:sty m:val="p"/>
          </m:rPr>
          <w:rPr>
            <w:rFonts w:ascii="Cambria Math" w:hAnsi="Cambria Math"/>
          </w:rPr>
          <m:t>Λ</m:t>
        </m:r>
        <m:sSup>
          <m:sSupPr>
            <m:ctrlPr>
              <w:rPr>
                <w:rFonts w:ascii="Cambria Math" w:hAnsi="Cambria Math"/>
                <w:i/>
              </w:rPr>
            </m:ctrlPr>
          </m:sSupPr>
          <m:e>
            <m:r>
              <w:rPr>
                <w:rFonts w:ascii="Cambria Math" w:hAnsi="Cambria Math" w:hint="eastAsia"/>
              </w:rPr>
              <m:t>U</m:t>
            </m:r>
          </m:e>
          <m:sup>
            <m:r>
              <w:rPr>
                <w:rFonts w:ascii="Cambria Math" w:hAnsi="Cambria Math" w:hint="eastAsia"/>
              </w:rPr>
              <m:t>T</m:t>
            </m:r>
          </m:sup>
        </m:sSup>
      </m:oMath>
      <w:r w:rsidRPr="00414A5C">
        <w:rPr>
          <w:rFonts w:hint="eastAsia"/>
        </w:rPr>
        <w:t>，其中</w:t>
      </w:r>
      <m:oMath>
        <m:r>
          <w:rPr>
            <w:rFonts w:ascii="Cambria Math" w:hAnsi="Cambria Math" w:hint="eastAsia"/>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n</m:t>
                </m:r>
              </m:sub>
            </m:sSub>
          </m:e>
        </m:d>
        <m:r>
          <m:rPr>
            <m:sty m:val="p"/>
          </m:rPr>
          <w:rPr>
            <w:rFonts w:ascii="Cambria Math" w:hAnsi="Cambria Math" w:hint="eastAsia"/>
          </w:rPr>
          <m:t>∈</m:t>
        </m:r>
        <m:sSup>
          <m:sSupPr>
            <m:ctrlPr>
              <w:rPr>
                <w:rFonts w:ascii="Cambria Math" w:hAnsi="Cambria Math"/>
                <w:i/>
              </w:rPr>
            </m:ctrlPr>
          </m:sSupPr>
          <m:e>
            <m:r>
              <m:rPr>
                <m:scr m:val="script"/>
              </m:rPr>
              <w:rPr>
                <w:rFonts w:ascii="Cambria Math" w:hAnsi="Cambria Math"/>
              </w:rPr>
              <m:t>R</m:t>
            </m:r>
          </m:e>
          <m:sup>
            <m:r>
              <m:rPr>
                <m:scr m:val="script"/>
              </m:rPr>
              <w:rPr>
                <w:rFonts w:ascii="Cambria Math" w:hAnsi="Cambria Math"/>
              </w:rPr>
              <m:t>n</m:t>
            </m:r>
            <m:r>
              <m:rPr>
                <m:sty m:val="p"/>
              </m:rPr>
              <w:rPr>
                <w:rFonts w:ascii="Cambria Math" w:hAnsi="Cambria Math"/>
              </w:rPr>
              <m:t>×</m:t>
            </m:r>
            <m:r>
              <m:rPr>
                <m:scr m:val="script"/>
              </m:rPr>
              <w:rPr>
                <w:rFonts w:ascii="Cambria Math" w:hAnsi="Cambria Math"/>
              </w:rPr>
              <m:t>n</m:t>
            </m:r>
          </m:sup>
        </m:sSup>
      </m:oMath>
      <w:r w:rsidRPr="00414A5C">
        <w:rPr>
          <w:rFonts w:hint="eastAsia"/>
        </w:rPr>
        <w:t>是特征向量矩阵，</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hint="eastAsia"/>
              </w:rPr>
              <m:t>ii</m:t>
            </m:r>
          </m:sub>
        </m:sSub>
        <m:r>
          <w:rPr>
            <w:rFonts w:ascii="Cambria Math" w:hAnsi="Cambria Math" w:hint="eastAsia"/>
          </w:rPr>
          <m:t>=</m:t>
        </m:r>
        <m:sSub>
          <m:sSubPr>
            <m:ctrlPr>
              <w:rPr>
                <w:rFonts w:ascii="Cambria Math" w:hAnsi="Cambria Math"/>
                <w:i/>
              </w:rPr>
            </m:ctrlPr>
          </m:sSubPr>
          <m:e>
            <m:r>
              <m:rPr>
                <m:sty m:val="p"/>
              </m:rPr>
              <w:rPr>
                <w:rFonts w:ascii="Cambria Math" w:hAnsi="Cambria Math"/>
              </w:rPr>
              <m:t>λ</m:t>
            </m:r>
          </m:e>
          <m:sub>
            <m:r>
              <w:rPr>
                <w:rFonts w:ascii="Cambria Math" w:hAnsi="Cambria Math" w:hint="eastAsia"/>
              </w:rPr>
              <m:t>i</m:t>
            </m:r>
          </m:sub>
        </m:sSub>
      </m:oMath>
      <w:r w:rsidRPr="00414A5C">
        <w:rPr>
          <w:rFonts w:hint="eastAsia"/>
        </w:rPr>
        <w:t>是特征值。这一对角化实对称矩阵的操作在线性代数中叫做谱分解，</w:t>
      </w:r>
      <m:oMath>
        <m:r>
          <m:rPr>
            <m:sty m:val="p"/>
          </m:rPr>
          <w:rPr>
            <w:rFonts w:ascii="Cambria Math" w:hAnsi="Cambria Math"/>
          </w:rPr>
          <m:t>Λ</m:t>
        </m:r>
      </m:oMath>
      <w:r w:rsidRPr="00414A5C">
        <w:rPr>
          <w:rFonts w:hint="eastAsia"/>
        </w:rPr>
        <w:t>称作谱（</w:t>
      </w:r>
      <w:r w:rsidRPr="00414A5C">
        <w:rPr>
          <w:rFonts w:hint="eastAsia"/>
        </w:rPr>
        <w:t>spectrum</w:t>
      </w:r>
      <w:r w:rsidRPr="00414A5C">
        <w:rPr>
          <w:rFonts w:hint="eastAsia"/>
        </w:rPr>
        <w:t>）。实对称矩阵的特征向量一定是正交的（</w:t>
      </w:r>
      <w:r w:rsidRPr="00414A5C">
        <w:rPr>
          <w:rFonts w:hint="eastAsia"/>
        </w:rPr>
        <w:t>orthogonal</w:t>
      </w:r>
      <w:r w:rsidRPr="00414A5C">
        <w:rPr>
          <w:rFonts w:hint="eastAsia"/>
        </w:rPr>
        <w:t>），特征值一定是实数。特征向量构成了谱空间的基。在图的信号处理中，一个图信号（</w:t>
      </w:r>
      <w:r w:rsidRPr="00414A5C">
        <w:rPr>
          <w:rFonts w:hint="eastAsia"/>
        </w:rPr>
        <w:t>graph signal</w:t>
      </w:r>
      <w:r w:rsidRPr="00414A5C">
        <w:rPr>
          <w:rFonts w:hint="eastAsia"/>
        </w:rPr>
        <w:t>）定义为</w:t>
      </w:r>
      <m:oMath>
        <m:r>
          <w:rPr>
            <w:rFonts w:ascii="Cambria Math" w:hAnsi="Cambria Math" w:hint="eastAsia"/>
          </w:rPr>
          <m:t>x</m:t>
        </m:r>
        <m:r>
          <m:rPr>
            <m:sty m:val="p"/>
          </m:rPr>
          <w:rPr>
            <w:rFonts w:ascii="Cambria Math" w:hAnsi="Cambria Math" w:hint="eastAsia"/>
          </w:rPr>
          <m:t>∈</m:t>
        </m:r>
        <m:sSup>
          <m:sSupPr>
            <m:ctrlPr>
              <w:rPr>
                <w:rFonts w:ascii="Cambria Math" w:hAnsi="Cambria Math"/>
                <w:i/>
              </w:rPr>
            </m:ctrlPr>
          </m:sSupPr>
          <m:e>
            <m:r>
              <m:rPr>
                <m:scr m:val="script"/>
              </m:rPr>
              <w:rPr>
                <w:rFonts w:ascii="Cambria Math" w:hAnsi="Cambria Math"/>
              </w:rPr>
              <m:t>R</m:t>
            </m:r>
          </m:e>
          <m:sup>
            <m:r>
              <m:rPr>
                <m:scr m:val="script"/>
              </m:rPr>
              <w:rPr>
                <w:rFonts w:ascii="Cambria Math" w:hAnsi="Cambria Math"/>
              </w:rPr>
              <m:t>n</m:t>
            </m:r>
          </m:sup>
        </m:sSup>
      </m:oMath>
      <w:r w:rsidRPr="00414A5C">
        <w:rPr>
          <w:rFonts w:hint="eastAsia"/>
        </w:rPr>
        <w:t>，每个节点都有一个对应的数值，这一图信号也叫做节点的特征，可以拥有多个特征，那么把多个图信号按列排序就得到了一个图的特征矩阵：</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447F9E0B" w14:textId="77777777" w:rsidTr="003F0A60">
        <w:trPr>
          <w:jc w:val="center"/>
        </w:trPr>
        <w:tc>
          <w:tcPr>
            <w:tcW w:w="1276" w:type="dxa"/>
            <w:vAlign w:val="center"/>
          </w:tcPr>
          <w:p w14:paraId="3B9EA06E" w14:textId="77777777" w:rsidR="00C071CE" w:rsidRDefault="00C071CE" w:rsidP="003F0A60">
            <w:pPr>
              <w:ind w:firstLineChars="0" w:firstLine="0"/>
              <w:jc w:val="center"/>
            </w:pPr>
          </w:p>
        </w:tc>
        <w:tc>
          <w:tcPr>
            <w:tcW w:w="6657" w:type="dxa"/>
            <w:vAlign w:val="center"/>
          </w:tcPr>
          <w:p w14:paraId="4F7D6C0F" w14:textId="77777777" w:rsidR="00C071CE" w:rsidRPr="0089028D" w:rsidRDefault="00C071CE" w:rsidP="003F0A60">
            <w:pPr>
              <w:ind w:firstLineChars="83" w:firstLine="199"/>
            </w:pPr>
            <m:oMathPara>
              <m:oMath>
                <m:r>
                  <w:rPr>
                    <w:rFonts w:ascii="Cambria Math" w:hAnsi="Cambria Math"/>
                  </w:rPr>
                  <m:t>X</m:t>
                </m:r>
                <m:r>
                  <m:rPr>
                    <m:sty m:val="p"/>
                  </m:rPr>
                  <w:rPr>
                    <w:rFonts w:ascii="Cambria Math" w:hAnsi="Cambria Math" w:hint="eastAsia"/>
                  </w:rPr>
                  <m:t>∈</m:t>
                </m:r>
                <m:sSup>
                  <m:sSupPr>
                    <m:ctrlPr>
                      <w:rPr>
                        <w:rFonts w:ascii="Cambria Math" w:hAnsi="Cambria Math"/>
                        <w:i/>
                      </w:rPr>
                    </m:ctrlPr>
                  </m:sSupPr>
                  <m:e>
                    <m:r>
                      <m:rPr>
                        <m:scr m:val="script"/>
                      </m:rPr>
                      <w:rPr>
                        <w:rFonts w:ascii="Cambria Math" w:hAnsi="Cambria Math"/>
                      </w:rPr>
                      <m:t>R</m:t>
                    </m:r>
                  </m:e>
                  <m:sup>
                    <m:r>
                      <m:rPr>
                        <m:scr m:val="script"/>
                      </m:rPr>
                      <w:rPr>
                        <w:rFonts w:ascii="Cambria Math" w:hAnsi="Cambria Math"/>
                      </w:rPr>
                      <m:t>n</m:t>
                    </m:r>
                    <m:r>
                      <m:rPr>
                        <m:sty m:val="p"/>
                      </m:rPr>
                      <w:rPr>
                        <w:rFonts w:ascii="Cambria Math" w:hAnsi="Cambria Math"/>
                      </w:rPr>
                      <m:t>×</m:t>
                    </m:r>
                    <m:r>
                      <m:rPr>
                        <m:scr m:val="script"/>
                      </m:rPr>
                      <w:rPr>
                        <w:rFonts w:ascii="Cambria Math" w:hAnsi="Cambria Math"/>
                      </w:rPr>
                      <m:t>D</m:t>
                    </m:r>
                  </m:sup>
                </m:sSup>
              </m:oMath>
            </m:oMathPara>
          </w:p>
        </w:tc>
        <w:tc>
          <w:tcPr>
            <w:tcW w:w="1276" w:type="dxa"/>
            <w:vAlign w:val="center"/>
          </w:tcPr>
          <w:p w14:paraId="19A75BF6" w14:textId="3974DBB4"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6</w:t>
              </w:r>
            </w:fldSimple>
            <w:r>
              <w:t>)</w:t>
            </w:r>
          </w:p>
        </w:tc>
      </w:tr>
    </w:tbl>
    <w:p w14:paraId="6EDEF63E" w14:textId="77777777" w:rsidR="00C071CE" w:rsidRPr="00414A5C" w:rsidRDefault="007E366D" w:rsidP="00C071CE">
      <w:pPr>
        <w:ind w:firstLine="480"/>
      </w:pP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oMath>
      <w:r w:rsidR="00C071CE" w:rsidRPr="00414A5C">
        <w:rPr>
          <w:rFonts w:hint="eastAsia"/>
        </w:rPr>
        <w:t>表示第</w:t>
      </w:r>
      <m:oMath>
        <m:r>
          <w:rPr>
            <w:rFonts w:ascii="Cambria Math" w:hAnsi="Cambria Math" w:hint="eastAsia"/>
          </w:rPr>
          <m:t>i</m:t>
        </m:r>
      </m:oMath>
      <w:r w:rsidR="00C071CE" w:rsidRPr="00414A5C">
        <w:rPr>
          <w:rFonts w:hint="eastAsia"/>
        </w:rPr>
        <w:t>个节点的特征，</w:t>
      </w:r>
      <m:oMath>
        <m:sSub>
          <m:sSubPr>
            <m:ctrlPr>
              <w:rPr>
                <w:rFonts w:ascii="Cambria Math" w:hAnsi="Cambria Math"/>
                <w:i/>
              </w:rPr>
            </m:ctrlPr>
          </m:sSubPr>
          <m:e>
            <m:r>
              <w:rPr>
                <w:rFonts w:ascii="Cambria Math" w:hAnsi="Cambria Math" w:hint="eastAsia"/>
              </w:rPr>
              <m:t>X</m:t>
            </m:r>
          </m:e>
          <m:sub>
            <m:r>
              <w:rPr>
                <w:rFonts w:ascii="Cambria Math" w:hAnsi="Cambria Math" w:hint="eastAsia"/>
              </w:rPr>
              <m:t>ij</m:t>
            </m:r>
          </m:sub>
        </m:sSub>
      </m:oMath>
      <w:r w:rsidR="00C071CE" w:rsidRPr="00414A5C">
        <w:rPr>
          <w:rFonts w:hint="eastAsia"/>
        </w:rPr>
        <w:t>表示第</w:t>
      </w:r>
      <m:oMath>
        <m:r>
          <w:rPr>
            <w:rFonts w:ascii="Cambria Math" w:hAnsi="Cambria Math" w:hint="eastAsia"/>
          </w:rPr>
          <m:t>i</m:t>
        </m:r>
      </m:oMath>
      <w:r w:rsidR="00C071CE" w:rsidRPr="00414A5C">
        <w:rPr>
          <w:rFonts w:hint="eastAsia"/>
        </w:rPr>
        <w:t>个节点的第</w:t>
      </w:r>
      <m:oMath>
        <m:r>
          <w:rPr>
            <w:rFonts w:ascii="Cambria Math" w:hAnsi="Cambria Math" w:hint="eastAsia"/>
          </w:rPr>
          <m:t>j</m:t>
        </m:r>
      </m:oMath>
      <w:r w:rsidR="00C071CE" w:rsidRPr="00414A5C">
        <w:rPr>
          <w:rFonts w:hint="eastAsia"/>
        </w:rPr>
        <w:t>个特征。</w:t>
      </w:r>
    </w:p>
    <w:p w14:paraId="7A999817" w14:textId="77777777" w:rsidR="00C071CE" w:rsidRPr="00414A5C" w:rsidRDefault="00C071CE" w:rsidP="00C071CE">
      <w:pPr>
        <w:ind w:firstLine="480"/>
      </w:pPr>
      <w:r w:rsidRPr="00414A5C">
        <w:rPr>
          <w:rFonts w:hint="eastAsia"/>
        </w:rPr>
        <w:t>在介绍</w:t>
      </w:r>
      <w:r w:rsidRPr="00414A5C">
        <w:rPr>
          <w:rFonts w:hint="eastAsia"/>
        </w:rPr>
        <w:t>GCN</w:t>
      </w:r>
      <w:r w:rsidRPr="00414A5C">
        <w:rPr>
          <w:rFonts w:hint="eastAsia"/>
        </w:rPr>
        <w:t>之前，需要介绍首个定义在图上进行的卷积操作原理。</w:t>
      </w:r>
    </w:p>
    <w:p w14:paraId="716C9606" w14:textId="77777777" w:rsidR="00C071CE" w:rsidRDefault="00C071CE" w:rsidP="00C071CE">
      <w:pPr>
        <w:ind w:firstLine="480"/>
      </w:pPr>
      <w:r w:rsidRPr="00414A5C">
        <w:rPr>
          <w:rFonts w:hint="eastAsia"/>
        </w:rPr>
        <w:t>在图信号处理中，模仿一般的傅里叶变换定义了图傅里叶变换（</w:t>
      </w:r>
      <w:r w:rsidRPr="00414A5C">
        <w:rPr>
          <w:rFonts w:hint="eastAsia"/>
        </w:rPr>
        <w:t>graph Fourier transform</w:t>
      </w:r>
      <w:r w:rsidRPr="00414A5C">
        <w:rPr>
          <w:rFonts w:hint="eastAsia"/>
        </w:rPr>
        <w:t>），就是将处于原来特征空间下的图信号投影转换到谱空间中，</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4D7A2D4D" w14:textId="77777777" w:rsidTr="003F0A60">
        <w:trPr>
          <w:jc w:val="center"/>
        </w:trPr>
        <w:tc>
          <w:tcPr>
            <w:tcW w:w="1276" w:type="dxa"/>
            <w:vAlign w:val="center"/>
          </w:tcPr>
          <w:p w14:paraId="6DC46521" w14:textId="77777777" w:rsidR="00C071CE" w:rsidRDefault="00C071CE" w:rsidP="003F0A60">
            <w:pPr>
              <w:ind w:firstLineChars="0" w:firstLine="0"/>
              <w:jc w:val="center"/>
            </w:pPr>
          </w:p>
        </w:tc>
        <w:tc>
          <w:tcPr>
            <w:tcW w:w="6657" w:type="dxa"/>
            <w:vAlign w:val="center"/>
          </w:tcPr>
          <w:p w14:paraId="2268940F" w14:textId="77777777" w:rsidR="00C071CE" w:rsidRPr="0089028D" w:rsidRDefault="00C071CE" w:rsidP="003F0A60">
            <w:pPr>
              <w:ind w:firstLine="480"/>
            </w:pPr>
            <m:oMathPara>
              <m:oMath>
                <m:r>
                  <m:rPr>
                    <m:scr m:val="script"/>
                  </m:rP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oMath>
            </m:oMathPara>
          </w:p>
        </w:tc>
        <w:tc>
          <w:tcPr>
            <w:tcW w:w="1276" w:type="dxa"/>
            <w:vAlign w:val="center"/>
          </w:tcPr>
          <w:p w14:paraId="2104BAAC" w14:textId="5B24B1D0"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7</w:t>
              </w:r>
            </w:fldSimple>
            <w:r>
              <w:t>)</w:t>
            </w:r>
          </w:p>
        </w:tc>
      </w:tr>
    </w:tbl>
    <w:p w14:paraId="6328D47D" w14:textId="77777777" w:rsidR="00C071CE" w:rsidRDefault="00C071CE" w:rsidP="00C071CE">
      <w:pPr>
        <w:ind w:firstLine="480"/>
      </w:pPr>
      <w:r w:rsidRPr="00414A5C">
        <w:rPr>
          <w:rFonts w:hint="eastAsia"/>
        </w:rPr>
        <w:t>傅里叶逆变换定义为：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2917FD1D" w14:textId="77777777" w:rsidTr="003F0A60">
        <w:trPr>
          <w:jc w:val="center"/>
        </w:trPr>
        <w:tc>
          <w:tcPr>
            <w:tcW w:w="1276" w:type="dxa"/>
            <w:vAlign w:val="center"/>
          </w:tcPr>
          <w:p w14:paraId="306CA05E" w14:textId="77777777" w:rsidR="00C071CE" w:rsidRDefault="00C071CE" w:rsidP="003F0A60">
            <w:pPr>
              <w:ind w:firstLineChars="0" w:firstLine="0"/>
              <w:jc w:val="center"/>
            </w:pPr>
          </w:p>
        </w:tc>
        <w:tc>
          <w:tcPr>
            <w:tcW w:w="6657" w:type="dxa"/>
            <w:vAlign w:val="center"/>
          </w:tcPr>
          <w:p w14:paraId="525111A3" w14:textId="77777777" w:rsidR="00C071CE" w:rsidRPr="0089028D" w:rsidRDefault="007E366D" w:rsidP="003F0A60">
            <w:pPr>
              <w:ind w:firstLine="480"/>
            </w:pPr>
            <m:oMathPara>
              <m:oMath>
                <m:sSup>
                  <m:sSupPr>
                    <m:ctrlPr>
                      <w:rPr>
                        <w:rFonts w:ascii="Cambria Math" w:hAnsi="Cambria Math"/>
                        <w:i/>
                      </w:rPr>
                    </m:ctrlPr>
                  </m:sSupPr>
                  <m:e>
                    <m:r>
                      <m:rPr>
                        <m:scr m:val="script"/>
                      </m:rPr>
                      <w:rPr>
                        <w:rFonts w:ascii="Cambria Math" w:hAnsi="Cambria Math"/>
                      </w:rPr>
                      <m:t>F</m:t>
                    </m:r>
                  </m:e>
                  <m:sup>
                    <m:r>
                      <w:rPr>
                        <w:rFonts w:ascii="Cambria Math" w:hAnsi="Cambria Math"/>
                      </w:rPr>
                      <m:t>-1</m:t>
                    </m:r>
                  </m:sup>
                </m:sSup>
                <m:d>
                  <m:dPr>
                    <m:ctrlPr>
                      <w:rPr>
                        <w:rFonts w:ascii="Cambria Math" w:hAnsi="Cambria Math"/>
                        <w:i/>
                      </w:rPr>
                    </m:ctrlPr>
                  </m:dPr>
                  <m:e>
                    <m:r>
                      <w:rPr>
                        <w:rFonts w:ascii="Cambria Math" w:hAnsi="Cambria Math"/>
                      </w:rPr>
                      <m:t>x</m:t>
                    </m:r>
                  </m:e>
                </m:d>
                <m:r>
                  <w:rPr>
                    <w:rFonts w:ascii="Cambria Math" w:hAnsi="Cambria Math"/>
                  </w:rPr>
                  <m:t>=U</m:t>
                </m:r>
                <m:acc>
                  <m:accPr>
                    <m:ctrlPr>
                      <w:rPr>
                        <w:rFonts w:ascii="Cambria Math" w:hAnsi="Cambria Math"/>
                      </w:rPr>
                    </m:ctrlPr>
                  </m:accPr>
                  <m:e>
                    <m:r>
                      <w:rPr>
                        <w:rFonts w:ascii="Cambria Math" w:hAnsi="Cambria Math"/>
                      </w:rPr>
                      <m:t>x</m:t>
                    </m:r>
                  </m:e>
                </m:acc>
              </m:oMath>
            </m:oMathPara>
          </w:p>
        </w:tc>
        <w:tc>
          <w:tcPr>
            <w:tcW w:w="1276" w:type="dxa"/>
            <w:vAlign w:val="center"/>
          </w:tcPr>
          <w:p w14:paraId="0B1E6BBE" w14:textId="5CEAF004"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8</w:t>
              </w:r>
            </w:fldSimple>
            <w:r>
              <w:t>)</w:t>
            </w:r>
          </w:p>
        </w:tc>
      </w:tr>
    </w:tbl>
    <w:p w14:paraId="18561801" w14:textId="77777777" w:rsidR="00C071CE" w:rsidRDefault="00C071CE" w:rsidP="00C071CE">
      <w:pPr>
        <w:ind w:firstLine="480"/>
      </w:pPr>
      <w:r w:rsidRPr="00414A5C">
        <w:rPr>
          <w:rFonts w:hint="eastAsia"/>
        </w:rPr>
        <w:t>由于图不满足平移不变性，我们希望直接在特征空间下定义图的卷积算子</w:t>
      </w:r>
      <m:oMath>
        <m:r>
          <w:rPr>
            <w:rFonts w:ascii="Cambria Math" w:hAnsi="Cambria Math" w:hint="eastAsia"/>
          </w:rPr>
          <m:t>f</m:t>
        </m:r>
        <m:r>
          <w:rPr>
            <w:rFonts w:ascii="Cambria Math" w:hAnsi="Cambria Math"/>
          </w:rPr>
          <m:t>*</m:t>
        </m:r>
        <m:r>
          <w:rPr>
            <w:rFonts w:ascii="Cambria Math" w:hAnsi="Cambria Math" w:hint="eastAsia"/>
          </w:rPr>
          <m:t>g</m:t>
        </m:r>
      </m:oMath>
      <w:r w:rsidRPr="00414A5C">
        <w:rPr>
          <w:rFonts w:hint="eastAsia"/>
        </w:rPr>
        <w:t>比较困难，</w:t>
      </w:r>
      <m:oMath>
        <m:r>
          <w:rPr>
            <w:rFonts w:ascii="Cambria Math" w:hAnsi="Cambria Math" w:hint="eastAsia"/>
          </w:rPr>
          <m:t>x</m:t>
        </m:r>
      </m:oMath>
      <w:r w:rsidRPr="00414A5C">
        <w:rPr>
          <w:rFonts w:hint="eastAsia"/>
        </w:rPr>
        <w:t>是输入的图信号（</w:t>
      </w:r>
      <w:r w:rsidRPr="00414A5C">
        <w:rPr>
          <w:rFonts w:hint="eastAsia"/>
        </w:rPr>
        <w:t>signal</w:t>
      </w:r>
      <w:r w:rsidRPr="00414A5C">
        <w:rPr>
          <w:rFonts w:hint="eastAsia"/>
        </w:rPr>
        <w:t>），</w:t>
      </w:r>
      <m:oMath>
        <m:r>
          <w:rPr>
            <w:rFonts w:ascii="Cambria Math" w:hAnsi="Cambria Math" w:hint="eastAsia"/>
          </w:rPr>
          <m:t>g</m:t>
        </m:r>
      </m:oMath>
      <w:r w:rsidRPr="00414A5C">
        <w:rPr>
          <w:rFonts w:hint="eastAsia"/>
        </w:rPr>
        <w:t>是过滤器（</w:t>
      </w:r>
      <w:r w:rsidRPr="00414A5C">
        <w:rPr>
          <w:rFonts w:hint="eastAsia"/>
        </w:rPr>
        <w:t>filter</w:t>
      </w:r>
      <w:r w:rsidRPr="00414A5C">
        <w:rPr>
          <w:rFonts w:hint="eastAsia"/>
        </w:rPr>
        <w:t>）。但利用卷积定理，信号卷积的傅里叶变换等价于信号傅里叶变换的乘积。</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155E6C8C" w14:textId="77777777" w:rsidTr="003F0A60">
        <w:trPr>
          <w:jc w:val="center"/>
        </w:trPr>
        <w:tc>
          <w:tcPr>
            <w:tcW w:w="1276" w:type="dxa"/>
            <w:vAlign w:val="center"/>
          </w:tcPr>
          <w:p w14:paraId="39E3A95E" w14:textId="77777777" w:rsidR="00C071CE" w:rsidRDefault="00C071CE" w:rsidP="003F0A60">
            <w:pPr>
              <w:ind w:firstLineChars="0" w:firstLine="0"/>
              <w:jc w:val="center"/>
            </w:pPr>
          </w:p>
        </w:tc>
        <w:tc>
          <w:tcPr>
            <w:tcW w:w="6657" w:type="dxa"/>
            <w:vAlign w:val="center"/>
          </w:tcPr>
          <w:p w14:paraId="6DE54E2B" w14:textId="77777777" w:rsidR="00C071CE" w:rsidRPr="0089028D" w:rsidRDefault="00C071CE" w:rsidP="003F0A60">
            <w:pPr>
              <w:ind w:firstLineChars="83" w:firstLine="199"/>
            </w:pPr>
            <m:oMathPara>
              <m:oMath>
                <m:r>
                  <m:rPr>
                    <m:scr m:val="script"/>
                  </m:rPr>
                  <w:rPr>
                    <w:rFonts w:ascii="Cambria Math" w:hAnsi="Cambria Math"/>
                  </w:rPr>
                  <m:t>F</m:t>
                </m:r>
                <m:d>
                  <m:dPr>
                    <m:ctrlPr>
                      <w:rPr>
                        <w:rFonts w:ascii="Cambria Math" w:hAnsi="Cambria Math"/>
                        <w:i/>
                      </w:rPr>
                    </m:ctrlPr>
                  </m:dPr>
                  <m:e>
                    <m:r>
                      <w:rPr>
                        <w:rFonts w:ascii="Cambria Math" w:hAnsi="Cambria Math"/>
                      </w:rPr>
                      <m:t>x*g</m:t>
                    </m:r>
                  </m:e>
                </m:d>
                <m:r>
                  <m:rPr>
                    <m:scr m:val="script"/>
                  </m:rP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m:t>
                </m:r>
                <m:r>
                  <m:rPr>
                    <m:scr m:val="script"/>
                  </m:rPr>
                  <w:rPr>
                    <w:rFonts w:ascii="Cambria Math" w:hAnsi="Cambria Math"/>
                  </w:rPr>
                  <m:t>F</m:t>
                </m:r>
                <m:d>
                  <m:dPr>
                    <m:ctrlPr>
                      <w:rPr>
                        <w:rFonts w:ascii="Cambria Math" w:hAnsi="Cambria Math"/>
                        <w:i/>
                      </w:rPr>
                    </m:ctrlPr>
                  </m:dPr>
                  <m:e>
                    <m:r>
                      <w:rPr>
                        <w:rFonts w:ascii="Cambria Math" w:hAnsi="Cambria Math"/>
                      </w:rPr>
                      <m:t>g</m:t>
                    </m:r>
                  </m:e>
                </m:d>
              </m:oMath>
            </m:oMathPara>
          </w:p>
        </w:tc>
        <w:tc>
          <w:tcPr>
            <w:tcW w:w="1276" w:type="dxa"/>
            <w:vAlign w:val="center"/>
          </w:tcPr>
          <w:p w14:paraId="10F4AB5B" w14:textId="434212B4"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9</w:t>
              </w:r>
            </w:fldSimple>
            <w:r>
              <w:t>)</w:t>
            </w:r>
          </w:p>
        </w:tc>
      </w:tr>
    </w:tbl>
    <w:p w14:paraId="6276E9F5" w14:textId="77777777" w:rsidR="00C071CE" w:rsidRDefault="00C071CE" w:rsidP="00C071CE">
      <w:pPr>
        <w:ind w:firstLine="480"/>
      </w:pPr>
      <w:r w:rsidRPr="00414A5C">
        <w:rPr>
          <w:rFonts w:hint="eastAsia"/>
        </w:rPr>
        <w:t>那么图卷积算子可以定义为：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404E0410" w14:textId="77777777" w:rsidTr="003F0A60">
        <w:trPr>
          <w:jc w:val="center"/>
        </w:trPr>
        <w:tc>
          <w:tcPr>
            <w:tcW w:w="1276" w:type="dxa"/>
            <w:vAlign w:val="center"/>
          </w:tcPr>
          <w:p w14:paraId="06FA5791" w14:textId="77777777" w:rsidR="00C071CE" w:rsidRDefault="00C071CE" w:rsidP="003F0A60">
            <w:pPr>
              <w:ind w:firstLineChars="0" w:firstLine="0"/>
              <w:jc w:val="center"/>
            </w:pPr>
          </w:p>
        </w:tc>
        <w:tc>
          <w:tcPr>
            <w:tcW w:w="6657" w:type="dxa"/>
            <w:vAlign w:val="center"/>
          </w:tcPr>
          <w:p w14:paraId="4CFDF6F2" w14:textId="77777777" w:rsidR="00C071CE" w:rsidRPr="0089028D" w:rsidRDefault="00C071CE" w:rsidP="003F0A60">
            <w:pPr>
              <w:ind w:firstLine="480"/>
            </w:pPr>
            <m:oMathPara>
              <m:oMath>
                <m:r>
                  <w:rPr>
                    <w:rFonts w:ascii="Cambria Math" w:hAnsi="Cambria Math"/>
                  </w:rPr>
                  <m:t>x*g=</m:t>
                </m:r>
                <m:sSup>
                  <m:sSupPr>
                    <m:ctrlPr>
                      <w:rPr>
                        <w:rFonts w:ascii="Cambria Math" w:hAnsi="Cambria Math"/>
                        <w:i/>
                      </w:rPr>
                    </m:ctrlPr>
                  </m:sSupPr>
                  <m:e>
                    <m:r>
                      <m:rPr>
                        <m:scr m:val="script"/>
                      </m:rPr>
                      <w:rPr>
                        <w:rFonts w:ascii="Cambria Math" w:hAnsi="Cambria Math"/>
                      </w:rPr>
                      <m:t>F</m:t>
                    </m:r>
                  </m:e>
                  <m:sup>
                    <m:r>
                      <w:rPr>
                        <w:rFonts w:ascii="Cambria Math" w:hAnsi="Cambria Math"/>
                      </w:rPr>
                      <m:t>-1</m:t>
                    </m:r>
                  </m:sup>
                </m:sSup>
                <m:d>
                  <m:dPr>
                    <m:ctrlPr>
                      <w:rPr>
                        <w:rFonts w:ascii="Cambria Math" w:hAnsi="Cambria Math"/>
                        <w:i/>
                      </w:rPr>
                    </m:ctrlPr>
                  </m:dPr>
                  <m:e>
                    <m:r>
                      <m:rPr>
                        <m:scr m:val="script"/>
                      </m:rP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m:t>
                    </m:r>
                    <m:r>
                      <m:rPr>
                        <m:scr m:val="script"/>
                      </m:rPr>
                      <w:rPr>
                        <w:rFonts w:ascii="Cambria Math" w:hAnsi="Cambria Math"/>
                      </w:rPr>
                      <m:t>F</m:t>
                    </m:r>
                    <m:d>
                      <m:dPr>
                        <m:ctrlPr>
                          <w:rPr>
                            <w:rFonts w:ascii="Cambria Math" w:hAnsi="Cambria Math"/>
                            <w:i/>
                          </w:rPr>
                        </m:ctrlPr>
                      </m:dPr>
                      <m:e>
                        <m:r>
                          <w:rPr>
                            <w:rFonts w:ascii="Cambria Math" w:hAnsi="Cambria Math"/>
                          </w:rPr>
                          <m:t>g</m:t>
                        </m:r>
                      </m:e>
                    </m:d>
                  </m:e>
                </m:d>
              </m:oMath>
            </m:oMathPara>
          </w:p>
        </w:tc>
        <w:tc>
          <w:tcPr>
            <w:tcW w:w="1276" w:type="dxa"/>
            <w:vAlign w:val="center"/>
          </w:tcPr>
          <w:p w14:paraId="45F76E44" w14:textId="6B7513DF"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10</w:t>
              </w:r>
            </w:fldSimple>
            <w:r>
              <w:t>)</w:t>
            </w:r>
          </w:p>
        </w:tc>
      </w:tr>
    </w:tbl>
    <w:p w14:paraId="0BFEC018" w14:textId="77777777" w:rsidR="00C071CE" w:rsidRPr="00414A5C" w:rsidRDefault="00C071CE" w:rsidP="00C071CE">
      <w:pPr>
        <w:ind w:firstLine="480"/>
      </w:pPr>
      <w:r w:rsidRPr="00414A5C">
        <w:rPr>
          <w:rFonts w:hint="eastAsia"/>
        </w:rPr>
        <w:t>这样我们无需考虑原特征空间中的卷积，只需要先将信号转换为谱空间中的信号，在谱空间中与谱空间中的过滤器做乘法，最后利用傅里叶逆变换转换到原来的空间中，就实现了图卷积。</w:t>
      </w:r>
    </w:p>
    <w:p w14:paraId="471C09DF" w14:textId="77777777" w:rsidR="00C071CE" w:rsidRDefault="00C071CE" w:rsidP="00C071CE">
      <w:pPr>
        <w:ind w:firstLine="480"/>
      </w:pPr>
      <w:r w:rsidRPr="00414A5C">
        <w:rPr>
          <w:rFonts w:hint="eastAsia"/>
        </w:rPr>
        <w:t>更具体的图卷积算子定义为：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78E84D13" w14:textId="77777777" w:rsidTr="003F0A60">
        <w:trPr>
          <w:jc w:val="center"/>
        </w:trPr>
        <w:tc>
          <w:tcPr>
            <w:tcW w:w="1276" w:type="dxa"/>
            <w:vAlign w:val="center"/>
          </w:tcPr>
          <w:p w14:paraId="19B38FD9" w14:textId="77777777" w:rsidR="00C071CE" w:rsidRDefault="00C071CE" w:rsidP="003F0A60">
            <w:pPr>
              <w:ind w:firstLineChars="0" w:firstLine="0"/>
              <w:jc w:val="center"/>
            </w:pPr>
          </w:p>
        </w:tc>
        <w:tc>
          <w:tcPr>
            <w:tcW w:w="6657" w:type="dxa"/>
            <w:vAlign w:val="center"/>
          </w:tcPr>
          <w:p w14:paraId="18A23786" w14:textId="77777777" w:rsidR="00C071CE" w:rsidRPr="00475D22" w:rsidRDefault="007E366D" w:rsidP="003F0A60">
            <w:pPr>
              <w:ind w:firstLine="480"/>
              <w:rPr>
                <w:i/>
              </w:rPr>
            </w:pPr>
            <m:oMathPara>
              <m:oMath>
                <m:eqArr>
                  <m:eqArrPr>
                    <m:ctrlPr>
                      <w:rPr>
                        <w:rFonts w:ascii="Cambria Math" w:hAnsi="Cambria Math"/>
                      </w:rPr>
                    </m:ctrlPr>
                  </m:eqArrPr>
                  <m:e>
                    <m:r>
                      <w:rPr>
                        <w:rFonts w:ascii="Cambria Math" w:hAnsi="Cambria Math"/>
                      </w:rPr>
                      <m:t>x*g&amp;=</m:t>
                    </m:r>
                    <m:sSup>
                      <m:sSupPr>
                        <m:ctrlPr>
                          <w:rPr>
                            <w:rFonts w:ascii="Cambria Math" w:hAnsi="Cambria Math"/>
                            <w:i/>
                          </w:rPr>
                        </m:ctrlPr>
                      </m:sSupPr>
                      <m:e>
                        <m:r>
                          <m:rPr>
                            <m:scr m:val="script"/>
                          </m:rPr>
                          <w:rPr>
                            <w:rFonts w:ascii="Cambria Math" w:hAnsi="Cambria Math"/>
                          </w:rPr>
                          <m:t>F</m:t>
                        </m:r>
                      </m:e>
                      <m:sup>
                        <m:r>
                          <w:rPr>
                            <w:rFonts w:ascii="Cambria Math" w:hAnsi="Cambria Math"/>
                          </w:rPr>
                          <m:t>-1</m:t>
                        </m:r>
                      </m:sup>
                    </m:sSup>
                    <m:d>
                      <m:dPr>
                        <m:ctrlPr>
                          <w:rPr>
                            <w:rFonts w:ascii="Cambria Math" w:hAnsi="Cambria Math"/>
                            <w:i/>
                          </w:rPr>
                        </m:ctrlPr>
                      </m:dPr>
                      <m:e>
                        <m:r>
                          <m:rPr>
                            <m:scr m:val="script"/>
                          </m:rP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m:t>
                        </m:r>
                        <m:r>
                          <m:rPr>
                            <m:scr m:val="script"/>
                          </m:rPr>
                          <w:rPr>
                            <w:rFonts w:ascii="Cambria Math" w:hAnsi="Cambria Math"/>
                          </w:rPr>
                          <m:t>F</m:t>
                        </m:r>
                        <m:d>
                          <m:dPr>
                            <m:ctrlPr>
                              <w:rPr>
                                <w:rFonts w:ascii="Cambria Math" w:hAnsi="Cambria Math"/>
                                <w:i/>
                              </w:rPr>
                            </m:ctrlPr>
                          </m:dPr>
                          <m:e>
                            <m:r>
                              <w:rPr>
                                <w:rFonts w:ascii="Cambria Math" w:hAnsi="Cambria Math"/>
                              </w:rPr>
                              <m:t>g</m:t>
                            </m:r>
                          </m:e>
                        </m:d>
                      </m:e>
                    </m:d>
                    <m:ctrlPr>
                      <w:rPr>
                        <w:rFonts w:ascii="Cambria Math" w:hAnsi="Cambria Math"/>
                        <w:i/>
                      </w:rPr>
                    </m:ctrlPr>
                  </m:e>
                  <m:e>
                    <m:r>
                      <m:rPr>
                        <m:sty m:val="p"/>
                      </m:rPr>
                      <w:rPr>
                        <w:rFonts w:ascii="Cambria Math" w:hAnsi="Cambria Math"/>
                      </w:rPr>
                      <m:t>&amp;=U</m:t>
                    </m:r>
                    <m:d>
                      <m:dPr>
                        <m:ctrlPr>
                          <w:rPr>
                            <w:rFonts w:ascii="Cambria Math" w:hAnsi="Cambria Math"/>
                          </w:rPr>
                        </m:ctrlPr>
                      </m:dPr>
                      <m:e>
                        <m:sSup>
                          <m:sSupPr>
                            <m:ctrlPr>
                              <w:rPr>
                                <w:rFonts w:ascii="Cambria Math" w:hAnsi="Cambria Math"/>
                              </w:rPr>
                            </m:ctrlPr>
                          </m:sSupPr>
                          <m:e>
                            <m:r>
                              <m:rPr>
                                <m:sty m:val="p"/>
                              </m:rPr>
                              <w:rPr>
                                <w:rFonts w:ascii="Cambria Math" w:hAnsi="Cambria Math"/>
                              </w:rPr>
                              <m:t>U</m:t>
                            </m:r>
                          </m:e>
                          <m:sup>
                            <m:r>
                              <m:rPr>
                                <m:sty m:val="p"/>
                              </m:rPr>
                              <w:rPr>
                                <w:rFonts w:ascii="Cambria Math" w:hAnsi="Cambria Math"/>
                              </w:rPr>
                              <m:t>T</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T</m:t>
                            </m:r>
                          </m:sup>
                        </m:sSup>
                        <m:r>
                          <m:rPr>
                            <m:sty m:val="p"/>
                          </m:rPr>
                          <w:rPr>
                            <w:rFonts w:ascii="Cambria Math" w:hAnsi="Cambria Math"/>
                          </w:rPr>
                          <m:t>g</m:t>
                        </m:r>
                      </m:e>
                    </m:d>
                    <m:ctrlPr>
                      <w:rPr>
                        <w:rFonts w:ascii="Cambria Math" w:hAnsi="Cambria Math"/>
                        <w:i/>
                      </w:rPr>
                    </m:ctrlPr>
                  </m:e>
                </m:eqArr>
              </m:oMath>
            </m:oMathPara>
          </w:p>
        </w:tc>
        <w:tc>
          <w:tcPr>
            <w:tcW w:w="1276" w:type="dxa"/>
            <w:vAlign w:val="center"/>
          </w:tcPr>
          <w:p w14:paraId="2238D24B" w14:textId="09D7470E"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11</w:t>
              </w:r>
            </w:fldSimple>
            <w:r>
              <w:t>)</w:t>
            </w:r>
          </w:p>
        </w:tc>
      </w:tr>
    </w:tbl>
    <w:p w14:paraId="02E1DD33" w14:textId="77777777" w:rsidR="00C071CE" w:rsidRDefault="00C071CE" w:rsidP="00C071CE">
      <w:pPr>
        <w:ind w:firstLine="480"/>
      </w:pPr>
      <w:r w:rsidRPr="00414A5C">
        <w:rPr>
          <w:rFonts w:hint="eastAsia"/>
        </w:rPr>
        <w:t>其中，</w:t>
      </w:r>
      <m:oMath>
        <m:sSup>
          <m:sSupPr>
            <m:ctrlPr>
              <w:rPr>
                <w:rFonts w:ascii="Cambria Math" w:hAnsi="Cambria Math"/>
                <w:i/>
              </w:rPr>
            </m:ctrlPr>
          </m:sSupPr>
          <m:e>
            <m:r>
              <w:rPr>
                <w:rFonts w:ascii="Cambria Math" w:hAnsi="Cambria Math" w:hint="eastAsia"/>
              </w:rPr>
              <m:t>U</m:t>
            </m:r>
          </m:e>
          <m:sup>
            <m:r>
              <w:rPr>
                <w:rFonts w:ascii="Cambria Math" w:hAnsi="Cambria Math" w:hint="eastAsia"/>
              </w:rPr>
              <m:t>T</m:t>
            </m:r>
          </m:sup>
        </m:sSup>
        <m:r>
          <w:rPr>
            <w:rFonts w:ascii="Cambria Math" w:hAnsi="Cambria Math" w:hint="eastAsia"/>
          </w:rPr>
          <m:t>g</m:t>
        </m:r>
      </m:oMath>
      <w:r w:rsidRPr="00414A5C">
        <w:rPr>
          <w:rFonts w:hint="eastAsia"/>
        </w:rPr>
        <w:t>是一个向量，可以看做是对角矩阵</w:t>
      </w:r>
      <m:oMath>
        <m:sSub>
          <m:sSubPr>
            <m:ctrlPr>
              <w:rPr>
                <w:rFonts w:ascii="Cambria Math" w:hAnsi="Cambria Math"/>
                <w:i/>
              </w:rPr>
            </m:ctrlPr>
          </m:sSubPr>
          <m:e>
            <m:r>
              <w:rPr>
                <w:rFonts w:ascii="Cambria Math" w:hAnsi="Cambria Math" w:hint="eastAsia"/>
              </w:rPr>
              <m:t>g</m:t>
            </m:r>
          </m:e>
          <m:sub>
            <m:r>
              <m:rPr>
                <m:sty m:val="p"/>
              </m:rPr>
              <w:rPr>
                <w:rFonts w:ascii="Cambria Math" w:hAnsi="Cambria Math"/>
              </w:rPr>
              <m:t>θ</m:t>
            </m:r>
          </m:sub>
        </m:sSub>
        <m:r>
          <w:rPr>
            <w:rFonts w:ascii="Cambria Math" w:hAnsi="Cambria Math" w:hint="eastAsia"/>
          </w:rPr>
          <m:t>=diag</m:t>
        </m:r>
        <m:d>
          <m:dPr>
            <m:ctrlPr>
              <w:rPr>
                <w:rFonts w:ascii="Cambria Math" w:hAnsi="Cambria Math"/>
                <w:i/>
              </w:rPr>
            </m:ctrlPr>
          </m:dPr>
          <m:e>
            <m:sSup>
              <m:sSupPr>
                <m:ctrlPr>
                  <w:rPr>
                    <w:rFonts w:ascii="Cambria Math" w:hAnsi="Cambria Math"/>
                    <w:i/>
                  </w:rPr>
                </m:ctrlPr>
              </m:sSupPr>
              <m:e>
                <m:r>
                  <w:rPr>
                    <w:rFonts w:ascii="Cambria Math" w:hAnsi="Cambria Math" w:hint="eastAsia"/>
                  </w:rPr>
                  <m:t>U</m:t>
                </m:r>
              </m:e>
              <m:sup>
                <m:r>
                  <w:rPr>
                    <w:rFonts w:ascii="Cambria Math" w:hAnsi="Cambria Math" w:hint="eastAsia"/>
                  </w:rPr>
                  <m:t>T</m:t>
                </m:r>
              </m:sup>
            </m:sSup>
            <m:r>
              <w:rPr>
                <w:rFonts w:ascii="Cambria Math" w:hAnsi="Cambria Math" w:hint="eastAsia"/>
              </w:rPr>
              <m:t>g</m:t>
            </m:r>
          </m:e>
        </m:d>
      </m:oMath>
      <w:r w:rsidRPr="00414A5C">
        <w:rPr>
          <w:rFonts w:hint="eastAsia"/>
        </w:rPr>
        <w:t>，最后谱卷积算子定义为：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0AD4FEDB" w14:textId="77777777" w:rsidTr="003F0A60">
        <w:trPr>
          <w:jc w:val="center"/>
        </w:trPr>
        <w:tc>
          <w:tcPr>
            <w:tcW w:w="1276" w:type="dxa"/>
            <w:vAlign w:val="center"/>
          </w:tcPr>
          <w:p w14:paraId="2DEF946B" w14:textId="77777777" w:rsidR="00C071CE" w:rsidRDefault="00C071CE" w:rsidP="003F0A60">
            <w:pPr>
              <w:ind w:firstLineChars="0" w:firstLine="0"/>
              <w:jc w:val="center"/>
            </w:pPr>
          </w:p>
        </w:tc>
        <w:tc>
          <w:tcPr>
            <w:tcW w:w="6657" w:type="dxa"/>
            <w:vAlign w:val="center"/>
          </w:tcPr>
          <w:p w14:paraId="5B1D8AC3" w14:textId="77777777" w:rsidR="00C071CE" w:rsidRPr="0089028D" w:rsidRDefault="00C071CE" w:rsidP="003F0A60">
            <w:pPr>
              <w:ind w:firstLine="480"/>
            </w:pPr>
            <m:oMathPara>
              <m:oMath>
                <m:r>
                  <w:rPr>
                    <w:rFonts w:ascii="Cambria Math" w:hAnsi="Cambria Math"/>
                  </w:rPr>
                  <m:t>x*g=U</m:t>
                </m:r>
                <m:sSub>
                  <m:sSubPr>
                    <m:ctrlPr>
                      <w:rPr>
                        <w:rFonts w:ascii="Cambria Math" w:hAnsi="Cambria Math"/>
                        <w:i/>
                      </w:rPr>
                    </m:ctrlPr>
                  </m:sSubPr>
                  <m:e>
                    <m:r>
                      <w:rPr>
                        <w:rFonts w:ascii="Cambria Math" w:hAnsi="Cambria Math"/>
                      </w:rPr>
                      <m:t>g</m:t>
                    </m:r>
                  </m:e>
                  <m:sub>
                    <m:r>
                      <m:rPr>
                        <m:sty m:val="p"/>
                      </m:rPr>
                      <w:rPr>
                        <w:rFonts w:ascii="Cambria Math" w:hAnsi="Cambria Math"/>
                      </w:rPr>
                      <m:t>θ</m:t>
                    </m:r>
                  </m:sub>
                </m:sSub>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oMath>
            </m:oMathPara>
          </w:p>
        </w:tc>
        <w:tc>
          <w:tcPr>
            <w:tcW w:w="1276" w:type="dxa"/>
            <w:vAlign w:val="center"/>
          </w:tcPr>
          <w:p w14:paraId="17614D09" w14:textId="667519FC"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12</w:t>
              </w:r>
            </w:fldSimple>
            <w:r>
              <w:t>)</w:t>
            </w:r>
          </w:p>
        </w:tc>
      </w:tr>
    </w:tbl>
    <w:p w14:paraId="2841CDF5" w14:textId="77777777" w:rsidR="00C071CE" w:rsidRPr="00414A5C" w:rsidRDefault="00C071CE" w:rsidP="00C071CE">
      <w:pPr>
        <w:ind w:firstLine="480"/>
      </w:pPr>
      <w:r w:rsidRPr="00414A5C">
        <w:rPr>
          <w:rFonts w:hint="eastAsia"/>
        </w:rPr>
        <w:t>所有基于谱空间的图卷积方法都是在尝试寻找更合适的</w:t>
      </w:r>
      <m:oMath>
        <m:sSub>
          <m:sSubPr>
            <m:ctrlPr>
              <w:rPr>
                <w:rFonts w:ascii="Cambria Math" w:hAnsi="Cambria Math"/>
                <w:i/>
              </w:rPr>
            </m:ctrlPr>
          </m:sSubPr>
          <m:e>
            <m:r>
              <w:rPr>
                <w:rFonts w:ascii="Cambria Math" w:hAnsi="Cambria Math" w:hint="eastAsia"/>
              </w:rPr>
              <m:t>g</m:t>
            </m:r>
          </m:e>
          <m:sub>
            <m:r>
              <m:rPr>
                <m:sty m:val="p"/>
              </m:rPr>
              <w:rPr>
                <w:rFonts w:ascii="Cambria Math" w:hAnsi="Cambria Math"/>
              </w:rPr>
              <m:t>θ</m:t>
            </m:r>
          </m:sub>
        </m:sSub>
      </m:oMath>
      <w:r w:rsidRPr="00414A5C">
        <w:rPr>
          <w:rFonts w:hint="eastAsia"/>
        </w:rPr>
        <w:t>。</w:t>
      </w:r>
    </w:p>
    <w:p w14:paraId="7F8704E5" w14:textId="5030F234" w:rsidR="00C071CE" w:rsidRDefault="00C071CE" w:rsidP="00C071CE">
      <w:pPr>
        <w:ind w:firstLine="480"/>
      </w:pPr>
      <w:r w:rsidRPr="00414A5C">
        <w:rPr>
          <w:rFonts w:hint="eastAsia"/>
        </w:rPr>
        <w:t>Spectral CNN</w:t>
      </w:r>
      <w:r>
        <w:fldChar w:fldCharType="begin"/>
      </w:r>
      <w:r w:rsidR="00DF30F1">
        <w:instrText xml:space="preserve"> ADDIN ZOTERO_ITEM CSL_CITATION {"citationID":"a2qehvbhlno","properties":{"formattedCitation":"\\super [43]\\nosupersub{}","plainCitation":"[43]","noteIndex":0},"citationItems":[{"id":1119,"uris":["http://zotero.org/users/5779008/items/RV2ARVFL"],"itemData":{"id":1119,"type":"paper-conference","archive":"Spectral GNN","archive_location":"ICLR 2014","container-title":"2nd International Conference on Learning Representations","event-place":"Banff, AB, Canada","publisher-place":"Banff, AB, Canada","title":"Spectral Networks and Locally Connected Networks on Graphs","URL":"http://arxiv.org/abs/1312.6203","author":[{"family":"Bruna","given":"Joan"},{"family":"Zaremba","given":"Wojciech"},{"family":"Szlam","given":"Arthur"},{"family":"LeCun","given":"Yann"}],"editor":[{"family":"Bengio","given":"Yoshua"},{"family":"LeCun","given":"Yann"}],"issued":{"date-parts":[["2014",4,14]]},"citation-key":"brunaSpectralNetworksLocally2014"}}],"schema":"https://github.com/citation-style-language/schema/raw/master/csl-citation.json"} </w:instrText>
      </w:r>
      <w:r>
        <w:fldChar w:fldCharType="separate"/>
      </w:r>
      <w:r w:rsidR="00DF30F1" w:rsidRPr="00DF30F1">
        <w:rPr>
          <w:vertAlign w:val="superscript"/>
        </w:rPr>
        <w:t>[43]</w:t>
      </w:r>
      <w:r>
        <w:fldChar w:fldCharType="end"/>
      </w:r>
      <w:r w:rsidRPr="00414A5C">
        <w:rPr>
          <w:rFonts w:hint="eastAsia"/>
        </w:rPr>
        <w:t>（</w:t>
      </w:r>
      <w:r w:rsidRPr="00414A5C">
        <w:rPr>
          <w:rFonts w:hint="eastAsia"/>
        </w:rPr>
        <w:t>Spectral Convolutional Neural Network</w:t>
      </w:r>
      <w:r>
        <w:rPr>
          <w:rFonts w:hint="eastAsia"/>
        </w:rPr>
        <w:t>）</w:t>
      </w:r>
      <w:r w:rsidRPr="00414A5C">
        <w:rPr>
          <w:rFonts w:hint="eastAsia"/>
        </w:rPr>
        <w:t>直接将</w:t>
      </w:r>
      <m:oMath>
        <m:sSub>
          <m:sSubPr>
            <m:ctrlPr>
              <w:rPr>
                <w:rFonts w:ascii="Cambria Math" w:hAnsi="Cambria Math"/>
                <w:i/>
              </w:rPr>
            </m:ctrlPr>
          </m:sSubPr>
          <m:e>
            <m:r>
              <w:rPr>
                <w:rFonts w:ascii="Cambria Math" w:hAnsi="Cambria Math" w:hint="eastAsia"/>
              </w:rPr>
              <m:t>g</m:t>
            </m:r>
          </m:e>
          <m:sub>
            <m:r>
              <m:rPr>
                <m:sty m:val="p"/>
              </m:rPr>
              <w:rPr>
                <w:rFonts w:ascii="Cambria Math" w:hAnsi="Cambria Math"/>
              </w:rPr>
              <m:t>θ</m:t>
            </m:r>
          </m:sub>
        </m:sSub>
      </m:oMath>
      <w:r w:rsidRPr="00414A5C">
        <w:rPr>
          <w:rFonts w:hint="eastAsia"/>
        </w:rPr>
        <w:t>作为一系列可以学习的参数，得到了下面的卷积公式：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4414998F" w14:textId="77777777" w:rsidTr="003F0A60">
        <w:trPr>
          <w:jc w:val="center"/>
        </w:trPr>
        <w:tc>
          <w:tcPr>
            <w:tcW w:w="1276" w:type="dxa"/>
            <w:vAlign w:val="center"/>
          </w:tcPr>
          <w:p w14:paraId="79D3BDAC" w14:textId="77777777" w:rsidR="00C071CE" w:rsidRDefault="00C071CE" w:rsidP="003F0A60">
            <w:pPr>
              <w:ind w:firstLineChars="0" w:firstLine="0"/>
              <w:jc w:val="center"/>
            </w:pPr>
          </w:p>
        </w:tc>
        <w:tc>
          <w:tcPr>
            <w:tcW w:w="6657" w:type="dxa"/>
            <w:vAlign w:val="center"/>
          </w:tcPr>
          <w:p w14:paraId="4B2072AF" w14:textId="3E1F96FF" w:rsidR="00C071CE" w:rsidRPr="0089028D" w:rsidRDefault="007E366D" w:rsidP="003F0A60">
            <w:pPr>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:,j</m:t>
                    </m:r>
                  </m:sub>
                  <m:sup>
                    <m:d>
                      <m:dPr>
                        <m:ctrlPr>
                          <w:rPr>
                            <w:rFonts w:ascii="Cambria Math" w:hAnsi="Cambria Math"/>
                            <w:i/>
                          </w:rPr>
                        </m:ctrlPr>
                      </m:dPr>
                      <m:e>
                        <m:r>
                          <w:rPr>
                            <w:rFonts w:ascii="Cambria Math" w:hAnsi="Cambria Math"/>
                          </w:rPr>
                          <m:t>l+1</m:t>
                        </m:r>
                      </m:e>
                    </m:d>
                  </m:sup>
                </m:sSubSup>
                <m:r>
                  <w:rPr>
                    <w:rFonts w:ascii="Cambria Math" w:hAnsi="Cambria Math"/>
                  </w:rPr>
                  <m:t>=</m:t>
                </m:r>
                <m:r>
                  <m:rPr>
                    <m:sty m:val="p"/>
                  </m:rPr>
                  <w:rPr>
                    <w:rFonts w:ascii="Cambria Math" w:hAnsi="Cambria Math"/>
                  </w:rPr>
                  <m:t>σ</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sSub>
                          <m:sSubPr>
                            <m:ctrlPr>
                              <w:rPr>
                                <w:rFonts w:ascii="Cambria Math" w:hAnsi="Cambria Math"/>
                                <w:i/>
                              </w:rPr>
                            </m:ctrlPr>
                          </m:sSubPr>
                          <m:e>
                            <m:r>
                              <w:rPr>
                                <w:rFonts w:ascii="Cambria Math" w:hAnsi="Cambria Math"/>
                              </w:rPr>
                              <m:t>f</m:t>
                            </m:r>
                          </m:e>
                          <m:sub>
                            <m:r>
                              <w:rPr>
                                <w:rFonts w:ascii="Cambria Math" w:hAnsi="Cambria Math"/>
                              </w:rPr>
                              <m:t>l</m:t>
                            </m:r>
                          </m:sub>
                        </m:sSub>
                        <m:ctrlPr>
                          <w:rPr>
                            <w:rFonts w:ascii="Cambria Math" w:hAnsi="Cambria Math"/>
                            <w:i/>
                          </w:rPr>
                        </m:ctrlPr>
                      </m:sup>
                      <m:e>
                        <m:r>
                          <w:rPr>
                            <w:rFonts w:ascii="Cambria Math" w:hAnsi="Cambria Math"/>
                          </w:rPr>
                          <m:t>U</m:t>
                        </m:r>
                        <m:sSubSup>
                          <m:sSubSupPr>
                            <m:ctrlPr>
                              <w:rPr>
                                <w:rFonts w:ascii="Cambria Math" w:hAnsi="Cambria Math"/>
                                <w:i/>
                              </w:rPr>
                            </m:ctrlPr>
                          </m:sSubSupPr>
                          <m:e>
                            <m:r>
                              <m:rPr>
                                <m:sty m:val="p"/>
                              </m:rPr>
                              <w:rPr>
                                <w:rFonts w:ascii="Cambria Math" w:hAnsi="Cambria Math"/>
                              </w:rPr>
                              <m:t>Θ</m:t>
                            </m:r>
                            <m:ctrlPr>
                              <w:rPr>
                                <w:rFonts w:ascii="Cambria Math" w:hAnsi="Cambria Math"/>
                              </w:rPr>
                            </m:ctrlPr>
                          </m:e>
                          <m:sub>
                            <m:r>
                              <w:rPr>
                                <w:rFonts w:ascii="Cambria Math" w:hAnsi="Cambria Math"/>
                              </w:rPr>
                              <m:t>i,j</m:t>
                            </m:r>
                          </m:sub>
                          <m:sup>
                            <m:r>
                              <w:rPr>
                                <w:rFonts w:ascii="Cambria Math" w:hAnsi="Cambria Math"/>
                              </w:rPr>
                              <m:t>l</m:t>
                            </m:r>
                          </m:sup>
                        </m:sSubSup>
                        <m:ctrlPr>
                          <w:rPr>
                            <w:rFonts w:ascii="Cambria Math" w:hAnsi="Cambria Math"/>
                            <w:i/>
                          </w:rPr>
                        </m:ctrlPr>
                      </m:e>
                    </m:nary>
                    <m:sSubSup>
                      <m:sSubSupPr>
                        <m:ctrlPr>
                          <w:rPr>
                            <w:rFonts w:ascii="Cambria Math" w:hAnsi="Cambria Math"/>
                            <w:i/>
                          </w:rPr>
                        </m:ctrlPr>
                      </m:sSubSupPr>
                      <m:e>
                        <m:r>
                          <w:rPr>
                            <w:rFonts w:ascii="Cambria Math" w:hAnsi="Cambria Math"/>
                          </w:rPr>
                          <m:t>H</m:t>
                        </m:r>
                      </m:e>
                      <m:sub>
                        <m:r>
                          <w:rPr>
                            <w:rFonts w:ascii="Cambria Math" w:hAnsi="Cambria Math"/>
                          </w:rPr>
                          <m:t>:,i</m:t>
                        </m:r>
                      </m:sub>
                      <m:sup>
                        <m:d>
                          <m:dPr>
                            <m:ctrlPr>
                              <w:rPr>
                                <w:rFonts w:ascii="Cambria Math" w:hAnsi="Cambria Math"/>
                                <w:i/>
                              </w:rPr>
                            </m:ctrlPr>
                          </m:dPr>
                          <m:e>
                            <m:r>
                              <w:rPr>
                                <w:rFonts w:ascii="Cambria Math" w:hAnsi="Cambria Math"/>
                              </w:rPr>
                              <m:t>l</m:t>
                            </m:r>
                          </m:e>
                        </m:d>
                      </m:sup>
                    </m:sSubSup>
                  </m:e>
                </m:d>
                <m:r>
                  <w:rPr>
                    <w:rFonts w:ascii="Cambria Math" w:hAnsi="Cambria Math"/>
                  </w:rPr>
                  <m:t> </m:t>
                </m:r>
                <m:d>
                  <m:dPr>
                    <m:ctrlPr>
                      <w:rPr>
                        <w:rFonts w:ascii="Cambria Math" w:hAnsi="Cambria Math"/>
                        <w:i/>
                      </w:rPr>
                    </m:ctrlPr>
                  </m:dPr>
                  <m:e>
                    <m:r>
                      <w:rPr>
                        <w:rFonts w:ascii="Cambria Math" w:hAnsi="Cambria Math"/>
                      </w:rPr>
                      <m:t>j=1,2,3</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e>
                </m:d>
              </m:oMath>
            </m:oMathPara>
          </w:p>
        </w:tc>
        <w:tc>
          <w:tcPr>
            <w:tcW w:w="1276" w:type="dxa"/>
            <w:vAlign w:val="center"/>
          </w:tcPr>
          <w:p w14:paraId="36DC7F83" w14:textId="4CA881C4"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13</w:t>
              </w:r>
            </w:fldSimple>
            <w:r>
              <w:t>)</w:t>
            </w:r>
          </w:p>
        </w:tc>
      </w:tr>
    </w:tbl>
    <w:p w14:paraId="6553DC09" w14:textId="77777777" w:rsidR="00C071CE" w:rsidRPr="00414A5C" w:rsidRDefault="00C071CE" w:rsidP="00C071CE">
      <w:pPr>
        <w:ind w:firstLine="480"/>
      </w:pPr>
      <w:r w:rsidRPr="00414A5C">
        <w:rPr>
          <w:rFonts w:hint="eastAsia"/>
        </w:rPr>
        <w:t>这里仍然需要计算特征向量，计算代价很大。</w:t>
      </w:r>
    </w:p>
    <w:p w14:paraId="5D2D4459" w14:textId="4A13A857" w:rsidR="00C071CE" w:rsidRDefault="00C071CE" w:rsidP="00C071CE">
      <w:pPr>
        <w:ind w:firstLine="480"/>
      </w:pPr>
      <w:r w:rsidRPr="00414A5C">
        <w:rPr>
          <w:rFonts w:hint="eastAsia"/>
        </w:rPr>
        <w:t>之后切比雪夫网络</w:t>
      </w:r>
      <w:r>
        <w:fldChar w:fldCharType="begin"/>
      </w:r>
      <w:r w:rsidR="00DF30F1">
        <w:instrText xml:space="preserve"> ADDIN ZOTERO_ITEM CSL_CITATION {"citationID":"a1362pd5g7o","properties":{"formattedCitation":"\\super [44]\\nosupersub{}","plainCitation":"[44]","noteIndex":0},"citationItems":[{"id":1328,"uris":["http://zotero.org/users/5779008/items/9DTEUE86"],"itemData":{"id":1328,"type":"paper-conference","archive":"ChebNet","archive_location":"NIPS 2016","container-title":"Advances in neural information processing systems","note":"Citation Key: NIPS2016_04df4d43","publisher":"Curran Associates, Inc.","title":"Convolutional neural networks on graphs with fast localized spectral filtering","URL":"https://proceedings.neurips.cc/paper/2016/file/04df4d434d481c5bb723be1b6df1ee65-Paper.pdf","volume":"29","author":[{"family":"Defferrard","given":"Michaël"},{"family":"Bresson","given":"Xavier"},{"family":"Vandergheynst","given":"Pierre"}],"editor":[{"family":"Lee","given":"D."},{"family":"Sugiyama","given":"M."},{"family":"Luxburg","given":"U."},{"family":"Guyon","given":"I."},{"family":"Garnett","given":"R."}],"issued":{"date-parts":[["2016"]]},"citation-key":"NIPS2016_04df4d43"}}],"schema":"https://github.com/citation-style-language/schema/raw/master/csl-citation.json"} </w:instrText>
      </w:r>
      <w:r>
        <w:fldChar w:fldCharType="separate"/>
      </w:r>
      <w:r w:rsidR="00DF30F1" w:rsidRPr="00DF30F1">
        <w:rPr>
          <w:vertAlign w:val="superscript"/>
        </w:rPr>
        <w:t>[44]</w:t>
      </w:r>
      <w:r>
        <w:fldChar w:fldCharType="end"/>
      </w:r>
      <w:r w:rsidRPr="00414A5C">
        <w:rPr>
          <w:rFonts w:hint="eastAsia"/>
        </w:rPr>
        <w:t>（</w:t>
      </w:r>
      <w:r w:rsidRPr="00414A5C">
        <w:rPr>
          <w:rFonts w:hint="eastAsia"/>
        </w:rPr>
        <w:t>Chebyshev Spectral CNN</w:t>
      </w:r>
      <w:r w:rsidRPr="00414A5C">
        <w:rPr>
          <w:rFonts w:hint="eastAsia"/>
        </w:rPr>
        <w:t>，</w:t>
      </w:r>
      <w:proofErr w:type="spellStart"/>
      <w:r w:rsidRPr="00414A5C">
        <w:rPr>
          <w:rFonts w:hint="eastAsia"/>
        </w:rPr>
        <w:t>ChebNet</w:t>
      </w:r>
      <w:proofErr w:type="spellEnd"/>
      <w:r>
        <w:rPr>
          <w:rFonts w:hint="eastAsia"/>
        </w:rPr>
        <w:t>）</w:t>
      </w:r>
      <w:r w:rsidRPr="00414A5C">
        <w:rPr>
          <w:rFonts w:hint="eastAsia"/>
        </w:rPr>
        <w:t>对</w:t>
      </w:r>
      <w:r w:rsidRPr="00414A5C">
        <w:rPr>
          <w:rFonts w:hint="eastAsia"/>
        </w:rPr>
        <w:t>Spectral CNN</w:t>
      </w:r>
      <w:r w:rsidRPr="00414A5C">
        <w:rPr>
          <w:rFonts w:hint="eastAsia"/>
        </w:rPr>
        <w:t>进行简化，使用切比雪夫多项式简化</w:t>
      </w:r>
      <m:oMath>
        <m:sSub>
          <m:sSubPr>
            <m:ctrlPr>
              <w:rPr>
                <w:rFonts w:ascii="Cambria Math" w:hAnsi="Cambria Math"/>
                <w:i/>
              </w:rPr>
            </m:ctrlPr>
          </m:sSubPr>
          <m:e>
            <m:r>
              <w:rPr>
                <w:rFonts w:ascii="Cambria Math" w:hAnsi="Cambria Math" w:hint="eastAsia"/>
              </w:rPr>
              <m:t>g</m:t>
            </m:r>
          </m:e>
          <m:sub>
            <m:r>
              <m:rPr>
                <m:sty m:val="p"/>
              </m:rPr>
              <w:rPr>
                <w:rFonts w:ascii="Cambria Math" w:hAnsi="Cambria Math"/>
              </w:rPr>
              <m:t>θ</m:t>
            </m:r>
          </m:sub>
        </m:sSub>
      </m:oMath>
      <w:r w:rsidRPr="00414A5C">
        <w:rPr>
          <w:rFonts w:hint="eastAsia"/>
        </w:rPr>
        <w:t>，令</w:t>
      </w:r>
      <m:oMath>
        <m:sSub>
          <m:sSubPr>
            <m:ctrlPr>
              <w:rPr>
                <w:rFonts w:ascii="Cambria Math" w:hAnsi="Cambria Math"/>
                <w:i/>
              </w:rPr>
            </m:ctrlPr>
          </m:sSubPr>
          <m:e>
            <m:r>
              <w:rPr>
                <w:rFonts w:ascii="Cambria Math" w:hAnsi="Cambria Math" w:hint="eastAsia"/>
              </w:rPr>
              <m:t>g</m:t>
            </m:r>
          </m:e>
          <m:sub>
            <m:r>
              <m:rPr>
                <m:sty m:val="p"/>
              </m:rPr>
              <w:rPr>
                <w:rFonts w:ascii="Cambria Math" w:hAnsi="Cambria Math"/>
              </w:rPr>
              <m:t>θ</m:t>
            </m:r>
          </m:sub>
        </m:sSub>
        <m:r>
          <w:rPr>
            <w:rFonts w:ascii="Cambria Math" w:hAnsi="Cambria Math" w:hint="eastAsia"/>
          </w:rPr>
          <m:t>=</m:t>
        </m:r>
        <m:nary>
          <m:naryPr>
            <m:chr m:val="∑"/>
            <m:ctrlPr>
              <w:rPr>
                <w:rFonts w:ascii="Cambria Math" w:hAnsi="Cambria Math"/>
              </w:rPr>
            </m:ctrlPr>
          </m:naryPr>
          <m:sub>
            <m:r>
              <w:rPr>
                <w:rFonts w:ascii="Cambria Math" w:hAnsi="Cambria Math" w:hint="eastAsia"/>
              </w:rPr>
              <m:t>i=0</m:t>
            </m:r>
            <m:ctrlPr>
              <w:rPr>
                <w:rFonts w:ascii="Cambria Math" w:hAnsi="Cambria Math"/>
                <w:i/>
              </w:rPr>
            </m:ctrlPr>
          </m:sub>
          <m:sup>
            <m:r>
              <w:rPr>
                <w:rFonts w:ascii="Cambria Math" w:hAnsi="Cambria Math" w:hint="eastAsia"/>
              </w:rPr>
              <m:t>K</m:t>
            </m:r>
            <m:ctrlPr>
              <w:rPr>
                <w:rFonts w:ascii="Cambria Math" w:hAnsi="Cambria Math"/>
                <w:i/>
              </w:rPr>
            </m:ctrlPr>
          </m:sup>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hint="eastAsia"/>
                  </w:rPr>
                  <m:t>i</m:t>
                </m:r>
              </m:sub>
            </m:sSub>
            <m:sSub>
              <m:sSubPr>
                <m:ctrlPr>
                  <w:rPr>
                    <w:rFonts w:ascii="Cambria Math" w:hAnsi="Cambria Math"/>
                    <w:i/>
                  </w:rPr>
                </m:ctrlPr>
              </m:sSubPr>
              <m:e>
                <m:r>
                  <w:rPr>
                    <w:rFonts w:ascii="Cambria Math" w:hAnsi="Cambria Math" w:hint="eastAsia"/>
                  </w:rPr>
                  <m:t>T</m:t>
                </m:r>
              </m:e>
              <m:sub>
                <m:r>
                  <w:rPr>
                    <w:rFonts w:ascii="Cambria Math" w:hAnsi="Cambria Math" w:hint="eastAsia"/>
                  </w:rPr>
                  <m:t>i</m:t>
                </m:r>
              </m:sub>
            </m:sSub>
            <m:d>
              <m:dPr>
                <m:ctrlPr>
                  <w:rPr>
                    <w:rFonts w:ascii="Cambria Math" w:hAnsi="Cambria Math"/>
                    <w:i/>
                  </w:rPr>
                </m:ctrlPr>
              </m:dPr>
              <m:e>
                <m:acc>
                  <m:accPr>
                    <m:chr m:val="̃"/>
                    <m:ctrlPr>
                      <w:rPr>
                        <w:rFonts w:ascii="Cambria Math" w:hAnsi="Cambria Math"/>
                      </w:rPr>
                    </m:ctrlPr>
                  </m:accPr>
                  <m:e>
                    <m:r>
                      <m:rPr>
                        <m:sty m:val="p"/>
                      </m:rPr>
                      <w:rPr>
                        <w:rFonts w:ascii="Cambria Math" w:hAnsi="Cambria Math"/>
                      </w:rPr>
                      <m:t>Λ</m:t>
                    </m:r>
                  </m:e>
                </m:acc>
              </m:e>
            </m:d>
          </m:e>
        </m:nary>
      </m:oMath>
      <w:r w:rsidRPr="00414A5C">
        <w:rPr>
          <w:rFonts w:hint="eastAsia"/>
        </w:rPr>
        <w:t>，其中</w:t>
      </w:r>
      <m:oMath>
        <m:acc>
          <m:accPr>
            <m:chr m:val="̃"/>
            <m:ctrlPr>
              <w:rPr>
                <w:rFonts w:ascii="Cambria Math" w:hAnsi="Cambria Math"/>
              </w:rPr>
            </m:ctrlPr>
          </m:accPr>
          <m:e>
            <m:r>
              <m:rPr>
                <m:sty m:val="p"/>
              </m:rPr>
              <w:rPr>
                <w:rFonts w:ascii="Cambria Math" w:hAnsi="Cambria Math"/>
              </w:rPr>
              <m:t>Λ</m:t>
            </m:r>
          </m:e>
        </m:acc>
        <m:r>
          <w:rPr>
            <w:rFonts w:ascii="Cambria Math" w:hAnsi="Cambria Math" w:hint="eastAsia"/>
          </w:rPr>
          <m:t>=2</m:t>
        </m:r>
        <m:r>
          <m:rPr>
            <m:sty m:val="p"/>
          </m:rPr>
          <w:rPr>
            <w:rFonts w:ascii="Cambria Math" w:hAnsi="Cambria Math"/>
          </w:rPr>
          <m:t>Λ</m:t>
        </m:r>
        <m:r>
          <m:rPr>
            <m:lit/>
          </m:rPr>
          <w:rPr>
            <w:rFonts w:ascii="Cambria Math" w:hAnsi="Cambria Math" w:hint="eastAsia"/>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hint="eastAsia"/>
              </w:rPr>
              <m:t>max</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hint="eastAsia"/>
              </w:rPr>
              <m:t>n</m:t>
            </m:r>
          </m:sub>
        </m:sSub>
      </m:oMath>
      <w:r w:rsidRPr="00414A5C">
        <w:rPr>
          <w:rFonts w:hint="eastAsia"/>
        </w:rPr>
        <w:t>得到了下面的卷积公式：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497116F3" w14:textId="77777777" w:rsidTr="003F0A60">
        <w:trPr>
          <w:jc w:val="center"/>
        </w:trPr>
        <w:tc>
          <w:tcPr>
            <w:tcW w:w="1276" w:type="dxa"/>
            <w:vAlign w:val="center"/>
          </w:tcPr>
          <w:p w14:paraId="2CA3E692" w14:textId="77777777" w:rsidR="00C071CE" w:rsidRDefault="00C071CE" w:rsidP="003F0A60">
            <w:pPr>
              <w:ind w:firstLineChars="0" w:firstLine="0"/>
              <w:jc w:val="center"/>
            </w:pPr>
          </w:p>
        </w:tc>
        <w:tc>
          <w:tcPr>
            <w:tcW w:w="6657" w:type="dxa"/>
            <w:vAlign w:val="center"/>
          </w:tcPr>
          <w:p w14:paraId="26D13985" w14:textId="77777777" w:rsidR="00C071CE" w:rsidRPr="004059ED" w:rsidRDefault="007E366D" w:rsidP="003F0A60">
            <w:pPr>
              <w:ind w:firstLine="480"/>
              <w:rPr>
                <w:i/>
              </w:rPr>
            </w:pPr>
            <m:oMathPara>
              <m:oMath>
                <m:eqArr>
                  <m:eqArrPr>
                    <m:ctrlPr>
                      <w:rPr>
                        <w:rFonts w:ascii="Cambria Math" w:hAnsi="Cambria Math"/>
                      </w:rPr>
                    </m:ctrlPr>
                  </m:eqArrPr>
                  <m:e>
                    <m:r>
                      <m:rPr>
                        <m:sty m:val="p"/>
                      </m:rPr>
                      <w:rPr>
                        <w:rFonts w:ascii="Cambria Math" w:hAnsi="Cambria Math"/>
                      </w:rPr>
                      <m:t>x*g&amp;</m:t>
                    </m:r>
                    <m:r>
                      <m:rPr>
                        <m:sty m:val="p"/>
                      </m:rPr>
                      <w:rPr>
                        <w:rFonts w:ascii="Cambria Math" w:hAnsi="Cambria Math" w:hint="eastAsia"/>
                      </w:rPr>
                      <m:t>≈</m:t>
                    </m:r>
                    <m:r>
                      <m:rPr>
                        <m:sty m:val="p"/>
                      </m:rPr>
                      <w:rPr>
                        <w:rFonts w:ascii="Cambria Math" w:hAnsi="Cambria Math"/>
                      </w:rPr>
                      <m:t>U</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d>
                          <m:dPr>
                            <m:ctrlPr>
                              <w:rPr>
                                <w:rFonts w:ascii="Cambria Math" w:hAnsi="Cambria Math"/>
                              </w:rPr>
                            </m:ctrlPr>
                          </m:dPr>
                          <m:e>
                            <m:acc>
                              <m:accPr>
                                <m:chr m:val="̃"/>
                                <m:ctrlPr>
                                  <w:rPr>
                                    <w:rFonts w:ascii="Cambria Math" w:hAnsi="Cambria Math"/>
                                  </w:rPr>
                                </m:ctrlPr>
                              </m:accPr>
                              <m:e>
                                <m:r>
                                  <m:rPr>
                                    <m:sty m:val="p"/>
                                  </m:rPr>
                                  <w:rPr>
                                    <w:rFonts w:ascii="Cambria Math" w:hAnsi="Cambria Math"/>
                                  </w:rPr>
                                  <m:t>Λ</m:t>
                                </m:r>
                              </m:e>
                            </m:acc>
                          </m:e>
                        </m:d>
                        <m:sSup>
                          <m:sSupPr>
                            <m:ctrlPr>
                              <w:rPr>
                                <w:rFonts w:ascii="Cambria Math" w:hAnsi="Cambria Math"/>
                              </w:rPr>
                            </m:ctrlPr>
                          </m:sSupPr>
                          <m:e>
                            <m:r>
                              <m:rPr>
                                <m:sty m:val="p"/>
                              </m:rPr>
                              <w:rPr>
                                <w:rFonts w:ascii="Cambria Math" w:hAnsi="Cambria Math"/>
                              </w:rPr>
                              <m:t>U</m:t>
                            </m:r>
                          </m:e>
                          <m:sup>
                            <m:r>
                              <m:rPr>
                                <m:sty m:val="p"/>
                              </m:rPr>
                              <w:rPr>
                                <w:rFonts w:ascii="Cambria Math" w:hAnsi="Cambria Math"/>
                              </w:rPr>
                              <m:t>T</m:t>
                            </m:r>
                          </m:sup>
                        </m:sSup>
                        <m:r>
                          <m:rPr>
                            <m:sty m:val="p"/>
                          </m:rPr>
                          <w:rPr>
                            <w:rFonts w:ascii="Cambria Math" w:hAnsi="Cambria Math"/>
                          </w:rPr>
                          <m:t>x</m:t>
                        </m:r>
                      </m:e>
                    </m:nary>
                  </m:e>
                  <m:e>
                    <m:r>
                      <m:rPr>
                        <m:sty m:val="p"/>
                      </m:rPr>
                      <w:rPr>
                        <w:rFonts w:ascii="Cambria Math" w:hAnsi="Cambria Math"/>
                      </w:rPr>
                      <m:t>&amp;=</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d>
                          <m:dPr>
                            <m:ctrlPr>
                              <w:rPr>
                                <w:rFonts w:ascii="Cambria Math" w:hAnsi="Cambria Math"/>
                              </w:rPr>
                            </m:ctrlPr>
                          </m:dPr>
                          <m:e>
                            <m:acc>
                              <m:accPr>
                                <m:chr m:val="̃"/>
                                <m:ctrlPr>
                                  <w:rPr>
                                    <w:rFonts w:ascii="Cambria Math" w:hAnsi="Cambria Math"/>
                                  </w:rPr>
                                </m:ctrlPr>
                              </m:accPr>
                              <m:e>
                                <m:r>
                                  <m:rPr>
                                    <m:sty m:val="p"/>
                                  </m:rPr>
                                  <w:rPr>
                                    <w:rFonts w:ascii="Cambria Math" w:hAnsi="Cambria Math"/>
                                  </w:rPr>
                                  <m:t>L</m:t>
                                </m:r>
                              </m:e>
                            </m:acc>
                          </m:e>
                        </m:d>
                        <m:r>
                          <m:rPr>
                            <m:sty m:val="p"/>
                          </m:rPr>
                          <w:rPr>
                            <w:rFonts w:ascii="Cambria Math" w:hAnsi="Cambria Math"/>
                          </w:rPr>
                          <m:t>x</m:t>
                        </m:r>
                      </m:e>
                    </m:nary>
                    <m:ctrlPr>
                      <w:rPr>
                        <w:rFonts w:ascii="Cambria Math" w:hAnsi="Cambria Math"/>
                        <w:i/>
                      </w:rPr>
                    </m:ctrlPr>
                  </m:e>
                </m:eqArr>
              </m:oMath>
            </m:oMathPara>
          </w:p>
        </w:tc>
        <w:tc>
          <w:tcPr>
            <w:tcW w:w="1276" w:type="dxa"/>
            <w:vAlign w:val="center"/>
          </w:tcPr>
          <w:p w14:paraId="43986BEC" w14:textId="6794AA8D"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14</w:t>
              </w:r>
            </w:fldSimple>
            <w:r>
              <w:t>)</w:t>
            </w:r>
          </w:p>
        </w:tc>
      </w:tr>
    </w:tbl>
    <w:p w14:paraId="128A366E" w14:textId="77777777" w:rsidR="00C071CE" w:rsidRPr="00414A5C" w:rsidRDefault="00C071CE" w:rsidP="00C071CE">
      <w:pPr>
        <w:ind w:firstLine="480"/>
      </w:pPr>
      <w:r w:rsidRPr="00414A5C">
        <w:rPr>
          <w:rFonts w:hint="eastAsia"/>
        </w:rPr>
        <w:t>其中，</w:t>
      </w:r>
      <m:oMath>
        <m:acc>
          <m:accPr>
            <m:chr m:val="̃"/>
            <m:ctrlPr>
              <w:rPr>
                <w:rFonts w:ascii="Cambria Math" w:hAnsi="Cambria Math"/>
              </w:rPr>
            </m:ctrlPr>
          </m:accPr>
          <m:e>
            <m:r>
              <w:rPr>
                <w:rFonts w:ascii="Cambria Math" w:hAnsi="Cambria Math" w:hint="eastAsia"/>
              </w:rPr>
              <m:t>L</m:t>
            </m:r>
          </m:e>
        </m:acc>
        <m:r>
          <w:rPr>
            <w:rFonts w:ascii="Cambria Math" w:hAnsi="Cambria Math" w:hint="eastAsia"/>
          </w:rPr>
          <m:t>=2L</m:t>
        </m:r>
        <m:r>
          <m:rPr>
            <m:lit/>
          </m:rPr>
          <w:rPr>
            <w:rFonts w:ascii="Cambria Math" w:hAnsi="Cambria Math" w:hint="eastAsia"/>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hint="eastAsia"/>
              </w:rPr>
              <m:t>max</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hint="eastAsia"/>
              </w:rPr>
              <m:t>n</m:t>
            </m:r>
          </m:sub>
        </m:sSub>
      </m:oMath>
      <w:r w:rsidRPr="00414A5C">
        <w:rPr>
          <w:rFonts w:hint="eastAsia"/>
        </w:rPr>
        <w:t>。这样</w:t>
      </w:r>
      <w:proofErr w:type="spellStart"/>
      <w:r w:rsidRPr="00414A5C">
        <w:rPr>
          <w:rFonts w:hint="eastAsia"/>
        </w:rPr>
        <w:t>ChebNet</w:t>
      </w:r>
      <w:proofErr w:type="spellEnd"/>
      <w:r w:rsidRPr="00414A5C">
        <w:rPr>
          <w:rFonts w:hint="eastAsia"/>
        </w:rPr>
        <w:t>不需要再计算特性向量</w:t>
      </w:r>
      <m:oMath>
        <m:sSup>
          <m:sSupPr>
            <m:ctrlPr>
              <w:rPr>
                <w:rFonts w:ascii="Cambria Math" w:hAnsi="Cambria Math"/>
                <w:i/>
              </w:rPr>
            </m:ctrlPr>
          </m:sSupPr>
          <m:e>
            <m:r>
              <w:rPr>
                <w:rFonts w:ascii="Cambria Math" w:hAnsi="Cambria Math" w:hint="eastAsia"/>
              </w:rPr>
              <m:t>U</m:t>
            </m:r>
          </m:e>
          <m:sup>
            <m:r>
              <w:rPr>
                <w:rFonts w:ascii="Cambria Math" w:hAnsi="Cambria Math" w:hint="eastAsia"/>
              </w:rPr>
              <m:t>T</m:t>
            </m:r>
          </m:sup>
        </m:sSup>
      </m:oMath>
      <w:r w:rsidRPr="00414A5C">
        <w:rPr>
          <w:rFonts w:hint="eastAsia"/>
        </w:rPr>
        <w:t>。</w:t>
      </w:r>
    </w:p>
    <w:p w14:paraId="5B56DEBE" w14:textId="3C3E765C" w:rsidR="00C071CE" w:rsidRDefault="00C071CE" w:rsidP="00C071CE">
      <w:pPr>
        <w:ind w:firstLine="480"/>
      </w:pPr>
      <w:r w:rsidRPr="00414A5C">
        <w:rPr>
          <w:rFonts w:hint="eastAsia"/>
        </w:rPr>
        <w:t>GCN</w:t>
      </w:r>
      <w:r>
        <w:fldChar w:fldCharType="begin"/>
      </w:r>
      <w:r w:rsidR="00DF30F1">
        <w:instrText xml:space="preserve"> ADDIN ZOTERO_ITEM CSL_CITATION {"citationID":"a150k9ktl83","properties":{"formattedCitation":"\\super [32]\\nosupersub{}","plainCitation":"[32]","noteIndex":0},"citationItems":[{"id":790,"uris":["http://zotero.org/users/5779008/items/2AUXJDHZ"],"itemData":{"id":790,"type":"paper-conference","abstract":"We present a scalable approach for semi-supervised learning on graph-structured data that is based on an efﬁcient variant of convolutional neural networks which operate directly on graphs. We motivate the choice of our convolutional architecture via a localized ﬁrst-order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signiﬁcant margin.","archive":"GCN","archive_location":"ICLR 2017","container-title":"5th International Conference on Learning Representations","event-place":"Toulon, France","language":"en","note":"2654","publisher":"OpenReview.net","publisher-place":"Toulon, France","title":"Semi-Supervised Classification with Graph Convolutional Networks","title-short":"GCN","URL":"https://openreview.net/forum?id=SJU4ayYgl","author":[{"family":"Kipf","given":"Thomas N."},{"family":"Welling","given":"Max"}],"issued":{"date-parts":[["2017",4,24]]},"citation-key":"kipfSemiSupervisedClassificationGraph2017"}}],"schema":"https://github.com/citation-style-language/schema/raw/master/csl-citation.json"} </w:instrText>
      </w:r>
      <w:r>
        <w:fldChar w:fldCharType="separate"/>
      </w:r>
      <w:r w:rsidR="00DF30F1" w:rsidRPr="00DF30F1">
        <w:rPr>
          <w:vertAlign w:val="superscript"/>
        </w:rPr>
        <w:t>[32]</w:t>
      </w:r>
      <w:r>
        <w:fldChar w:fldCharType="end"/>
      </w:r>
      <w:r w:rsidRPr="00414A5C">
        <w:rPr>
          <w:rFonts w:hint="eastAsia"/>
        </w:rPr>
        <w:t>在</w:t>
      </w:r>
      <w:proofErr w:type="spellStart"/>
      <w:r w:rsidRPr="00414A5C">
        <w:rPr>
          <w:rFonts w:hint="eastAsia"/>
        </w:rPr>
        <w:t>ChebNet</w:t>
      </w:r>
      <w:proofErr w:type="spellEnd"/>
      <w:r w:rsidRPr="00414A5C">
        <w:rPr>
          <w:rFonts w:hint="eastAsia"/>
        </w:rPr>
        <w:t>的基础上，进一步将</w:t>
      </w:r>
      <w:r w:rsidRPr="00414A5C">
        <w:rPr>
          <w:rFonts w:hint="eastAsia"/>
        </w:rPr>
        <w:t>K</w:t>
      </w:r>
      <w:r w:rsidRPr="00414A5C">
        <w:rPr>
          <w:rFonts w:hint="eastAsia"/>
        </w:rPr>
        <w:t>阶多项式限制到了</w:t>
      </w:r>
      <w:r w:rsidRPr="00414A5C">
        <w:rPr>
          <w:rFonts w:hint="eastAsia"/>
        </w:rPr>
        <w:t>1</w:t>
      </w:r>
      <w:r w:rsidRPr="00414A5C">
        <w:rPr>
          <w:rFonts w:hint="eastAsia"/>
        </w:rPr>
        <w:t>阶，假设</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hint="eastAsia"/>
              </w:rPr>
              <m:t>max</m:t>
            </m:r>
          </m:sub>
        </m:sSub>
        <m:r>
          <w:rPr>
            <w:rFonts w:ascii="Cambria Math" w:hAnsi="Cambria Math" w:hint="eastAsia"/>
          </w:rPr>
          <m:t>=2</m:t>
        </m:r>
      </m:oMath>
      <w:r w:rsidRPr="00414A5C">
        <w:rPr>
          <w:rFonts w:hint="eastAsia"/>
        </w:rPr>
        <w:t>得到了新的卷积算子：</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804"/>
        <w:gridCol w:w="1276"/>
      </w:tblGrid>
      <w:tr w:rsidR="00C071CE" w14:paraId="7FFC6D5F" w14:textId="77777777" w:rsidTr="003F0A60">
        <w:trPr>
          <w:jc w:val="center"/>
        </w:trPr>
        <w:tc>
          <w:tcPr>
            <w:tcW w:w="1129" w:type="dxa"/>
            <w:vAlign w:val="center"/>
          </w:tcPr>
          <w:p w14:paraId="2EAC157D" w14:textId="77777777" w:rsidR="00C071CE" w:rsidRDefault="00C071CE" w:rsidP="003F0A60">
            <w:pPr>
              <w:ind w:firstLineChars="0" w:firstLine="0"/>
              <w:jc w:val="center"/>
            </w:pPr>
          </w:p>
        </w:tc>
        <w:tc>
          <w:tcPr>
            <w:tcW w:w="6804" w:type="dxa"/>
            <w:vAlign w:val="center"/>
          </w:tcPr>
          <w:p w14:paraId="1AC1168F" w14:textId="77777777" w:rsidR="00C071CE" w:rsidRPr="0089028D" w:rsidRDefault="00C071CE" w:rsidP="003F0A60">
            <w:pPr>
              <w:ind w:firstLine="480"/>
            </w:pPr>
            <m:oMathPara>
              <m:oMath>
                <m:r>
                  <w:rPr>
                    <w:rFonts w:ascii="Cambria Math" w:hAnsi="Cambria Math"/>
                  </w:rPr>
                  <m:t>x*g</m:t>
                </m:r>
                <m:r>
                  <m:rPr>
                    <m:sty m:val="p"/>
                  </m:rPr>
                  <w:rPr>
                    <w:rFonts w:ascii="Cambria Math" w:hAnsi="Cambria Math" w:hint="eastAsia"/>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K</m:t>
                    </m:r>
                    <m:ctrlPr>
                      <w:rPr>
                        <w:rFonts w:ascii="Cambria Math" w:hAnsi="Cambria Math"/>
                        <w:i/>
                      </w:rPr>
                    </m:ctrlPr>
                  </m:sup>
                  <m:e>
                    <m:sSub>
                      <m:sSubPr>
                        <m:ctrlPr>
                          <w:rPr>
                            <w:rFonts w:ascii="Cambria Math" w:hAnsi="Cambria Math"/>
                            <w:i/>
                          </w:rPr>
                        </m:ctrlPr>
                      </m:sSubPr>
                      <m:e>
                        <m:r>
                          <m:rPr>
                            <m:sty m:val="p"/>
                          </m:rP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acc>
                          <m:accPr>
                            <m:chr m:val="̃"/>
                            <m:ctrlPr>
                              <w:rPr>
                                <w:rFonts w:ascii="Cambria Math" w:hAnsi="Cambria Math"/>
                              </w:rPr>
                            </m:ctrlPr>
                          </m:accPr>
                          <m:e>
                            <m:r>
                              <w:rPr>
                                <w:rFonts w:ascii="Cambria Math" w:hAnsi="Cambria Math"/>
                              </w:rPr>
                              <m:t>L</m:t>
                            </m:r>
                          </m:e>
                        </m:acc>
                      </m:e>
                    </m:d>
                    <m:ctrlPr>
                      <w:rPr>
                        <w:rFonts w:ascii="Cambria Math" w:hAnsi="Cambria Math"/>
                        <w:i/>
                      </w:rPr>
                    </m:ctrlPr>
                  </m:e>
                </m:nary>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0</m:t>
                    </m:r>
                  </m:sub>
                </m:sSub>
                <m:r>
                  <w:rPr>
                    <w:rFonts w:ascii="Cambria Math" w:hAnsi="Cambria Math"/>
                  </w:rPr>
                  <m:t>x+</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x</m:t>
                </m:r>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I</m:t>
                        </m:r>
                      </m:e>
                      <m:sub>
                        <m:r>
                          <w:rPr>
                            <w:rFonts w:ascii="Cambria Math" w:hAnsi="Cambria Math"/>
                          </w:rPr>
                          <m:t>n</m:t>
                        </m:r>
                      </m:sub>
                    </m:sSub>
                  </m:e>
                </m:d>
                <m:r>
                  <w:rPr>
                    <w:rFonts w:ascii="Cambria Math" w:hAnsi="Cambria Math"/>
                  </w:rPr>
                  <m:t>x=</m:t>
                </m:r>
                <m:sSub>
                  <m:sSubPr>
                    <m:ctrlPr>
                      <w:rPr>
                        <w:rFonts w:ascii="Cambria Math" w:hAnsi="Cambria Math"/>
                        <w:i/>
                      </w:rPr>
                    </m:ctrlPr>
                  </m:sSubPr>
                  <m:e>
                    <m:r>
                      <m:rPr>
                        <m:sty m:val="p"/>
                      </m:rPr>
                      <w:rPr>
                        <w:rFonts w:ascii="Cambria Math" w:hAnsi="Cambria Math"/>
                      </w:rPr>
                      <m:t>θ</m:t>
                    </m:r>
                  </m:e>
                  <m:sub>
                    <m:r>
                      <w:rPr>
                        <w:rFonts w:ascii="Cambria Math" w:hAnsi="Cambria Math"/>
                      </w:rPr>
                      <m:t>0</m:t>
                    </m:r>
                  </m:sub>
                </m:sSub>
                <m:r>
                  <w:rPr>
                    <w:rFonts w:ascii="Cambria Math" w:hAnsi="Cambria Math"/>
                  </w:rPr>
                  <m:t>x+</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up>
                </m:sSup>
                <m:r>
                  <w:rPr>
                    <w:rFonts w:ascii="Cambria Math" w:hAnsi="Cambria Math"/>
                  </w:rPr>
                  <m:t>x</m:t>
                </m:r>
              </m:oMath>
            </m:oMathPara>
          </w:p>
        </w:tc>
        <w:tc>
          <w:tcPr>
            <w:tcW w:w="1276" w:type="dxa"/>
            <w:vAlign w:val="center"/>
          </w:tcPr>
          <w:p w14:paraId="7C8B1DA0" w14:textId="51E74621"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15</w:t>
              </w:r>
            </w:fldSimple>
            <w:r>
              <w:t>)</w:t>
            </w:r>
          </w:p>
        </w:tc>
      </w:tr>
    </w:tbl>
    <w:p w14:paraId="11FCC53C" w14:textId="77777777" w:rsidR="00C071CE" w:rsidRDefault="00C071CE" w:rsidP="00C071CE">
      <w:pPr>
        <w:ind w:firstLine="480"/>
      </w:pPr>
      <w:r w:rsidRPr="00414A5C">
        <w:rPr>
          <w:rFonts w:hint="eastAsia"/>
        </w:rPr>
        <w:lastRenderedPageBreak/>
        <w:t>由于半监督图节点分类学习的数据量少，令</w:t>
      </w:r>
      <w:r w:rsidRPr="00414A5C">
        <w:rPr>
          <w:rFonts w:hint="eastAsia"/>
        </w:rPr>
        <w:t>0</w:t>
      </w:r>
      <w:r w:rsidRPr="00414A5C">
        <w:rPr>
          <w:rFonts w:hint="eastAsia"/>
        </w:rPr>
        <w:t>阶系数和</w:t>
      </w:r>
      <w:r w:rsidRPr="00414A5C">
        <w:rPr>
          <w:rFonts w:hint="eastAsia"/>
        </w:rPr>
        <w:t>1</w:t>
      </w:r>
      <w:r w:rsidRPr="00414A5C">
        <w:rPr>
          <w:rFonts w:hint="eastAsia"/>
        </w:rPr>
        <w:t>阶系数相同，减小学习的参数量。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152EA520" w14:textId="77777777" w:rsidTr="003F0A60">
        <w:trPr>
          <w:jc w:val="center"/>
        </w:trPr>
        <w:tc>
          <w:tcPr>
            <w:tcW w:w="1276" w:type="dxa"/>
            <w:vAlign w:val="center"/>
          </w:tcPr>
          <w:p w14:paraId="29273BAE" w14:textId="77777777" w:rsidR="00C071CE" w:rsidRDefault="00C071CE" w:rsidP="003F0A60">
            <w:pPr>
              <w:ind w:firstLineChars="0" w:firstLine="0"/>
              <w:jc w:val="center"/>
            </w:pPr>
          </w:p>
        </w:tc>
        <w:tc>
          <w:tcPr>
            <w:tcW w:w="6657" w:type="dxa"/>
            <w:vAlign w:val="center"/>
          </w:tcPr>
          <w:p w14:paraId="6129547B" w14:textId="77777777" w:rsidR="00C071CE" w:rsidRPr="0089028D" w:rsidRDefault="007E366D" w:rsidP="003F0A60">
            <w:pPr>
              <w:ind w:firstLine="480"/>
            </w:pPr>
            <m:oMathPara>
              <m:oMath>
                <m:eqArr>
                  <m:eqArrPr>
                    <m:ctrlPr>
                      <w:rPr>
                        <w:rFonts w:ascii="Cambria Math" w:hAnsi="Cambria Math"/>
                      </w:rPr>
                    </m:ctrlPr>
                  </m:eqArrPr>
                  <m:e>
                    <m:r>
                      <m:rPr>
                        <m:sty m:val="p"/>
                      </m:rPr>
                      <w:rPr>
                        <w:rFonts w:ascii="Cambria Math" w:hAnsi="Cambria Math"/>
                      </w:rPr>
                      <m:t>x*g&amp;</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A</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x</m:t>
                    </m:r>
                  </m:e>
                  <m:e>
                    <m:r>
                      <m:rPr>
                        <m:sty m:val="p"/>
                      </m:rPr>
                      <w:rPr>
                        <w:rFonts w:ascii="Cambria Math" w:hAnsi="Cambria Math"/>
                      </w:rPr>
                      <m:t>&amp;</m:t>
                    </m:r>
                    <m:r>
                      <m:rPr>
                        <m:sty m:val="p"/>
                      </m:rPr>
                      <w:rPr>
                        <w:rFonts w:ascii="Cambria Math" w:hAnsi="Cambria Math" w:hint="eastAsia"/>
                      </w:rPr>
                      <m:t>≈</m:t>
                    </m:r>
                    <m:r>
                      <m:rPr>
                        <m:sty m:val="p"/>
                      </m:rPr>
                      <w:rPr>
                        <w:rFonts w:ascii="Cambria Math" w:hAnsi="Cambria Math"/>
                      </w:rPr>
                      <m:t>θ</m:t>
                    </m:r>
                    <m:d>
                      <m:dPr>
                        <m:ctrlPr>
                          <w:rPr>
                            <w:rFonts w:ascii="Cambria Math" w:hAnsi="Cambria Math"/>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A</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e>
                    </m:d>
                    <m:r>
                      <m:rPr>
                        <m:sty m:val="p"/>
                      </m:rPr>
                      <w:rPr>
                        <w:rFonts w:ascii="Cambria Math" w:hAnsi="Cambria Math"/>
                      </w:rPr>
                      <m:t>x</m:t>
                    </m:r>
                    <m:ctrlPr>
                      <w:rPr>
                        <w:rFonts w:ascii="Cambria Math" w:hAnsi="Cambria Math"/>
                        <w:i/>
                      </w:rPr>
                    </m:ctrlPr>
                  </m:e>
                </m:eqArr>
              </m:oMath>
            </m:oMathPara>
          </w:p>
        </w:tc>
        <w:tc>
          <w:tcPr>
            <w:tcW w:w="1276" w:type="dxa"/>
            <w:vAlign w:val="center"/>
          </w:tcPr>
          <w:p w14:paraId="099ADD76" w14:textId="385B398E"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16</w:t>
              </w:r>
            </w:fldSimple>
            <w:r>
              <w:t>)</w:t>
            </w:r>
          </w:p>
        </w:tc>
      </w:tr>
    </w:tbl>
    <w:p w14:paraId="39818B60" w14:textId="77777777" w:rsidR="00C071CE" w:rsidRDefault="00C071CE" w:rsidP="00C071CE">
      <w:pPr>
        <w:ind w:firstLine="480"/>
      </w:pPr>
      <w:r w:rsidRPr="00414A5C">
        <w:rPr>
          <w:rFonts w:hint="eastAsia"/>
        </w:rPr>
        <w:t>最终提出了具有多层结构的图卷积神经网络（</w:t>
      </w:r>
      <w:r w:rsidRPr="00414A5C">
        <w:rPr>
          <w:rFonts w:hint="eastAsia"/>
        </w:rPr>
        <w:t>GCN</w:t>
      </w:r>
      <w:r w:rsidRPr="00414A5C">
        <w:rPr>
          <w:rFonts w:hint="eastAsia"/>
        </w:rPr>
        <w:t>），每一层使用的卷积函数定义如下：</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140D843E" w14:textId="77777777" w:rsidTr="003F0A60">
        <w:trPr>
          <w:jc w:val="center"/>
        </w:trPr>
        <w:tc>
          <w:tcPr>
            <w:tcW w:w="1276" w:type="dxa"/>
            <w:vAlign w:val="center"/>
          </w:tcPr>
          <w:p w14:paraId="39CCB80B" w14:textId="77777777" w:rsidR="00C071CE" w:rsidRDefault="00C071CE" w:rsidP="003F0A60">
            <w:pPr>
              <w:ind w:firstLineChars="0" w:firstLine="0"/>
              <w:jc w:val="center"/>
            </w:pPr>
          </w:p>
        </w:tc>
        <w:tc>
          <w:tcPr>
            <w:tcW w:w="6657" w:type="dxa"/>
            <w:vAlign w:val="center"/>
          </w:tcPr>
          <w:p w14:paraId="7DBD537C" w14:textId="3BA93231" w:rsidR="00C071CE" w:rsidRPr="0089028D" w:rsidRDefault="007E366D" w:rsidP="003F0A60">
            <w:pPr>
              <w:ind w:firstLine="480"/>
            </w:pPr>
            <m:oMathPara>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limUpp>
                          <m:limUppPr>
                            <m:ctrlPr>
                              <w:rPr>
                                <w:rFonts w:ascii="Cambria Math" w:hAnsi="Cambria Math"/>
                              </w:rPr>
                            </m:ctrlPr>
                          </m:limUppPr>
                          <m:e>
                            <m:r>
                              <w:rPr>
                                <w:rFonts w:ascii="Cambria Math" w:hAnsi="Cambria Math"/>
                              </w:rPr>
                              <m:t>D</m:t>
                            </m:r>
                          </m:e>
                          <m:lim>
                            <m:r>
                              <w:rPr>
                                <w:rFonts w:ascii="Cambria Math" w:hAnsi="Cambria Math"/>
                              </w:rPr>
                              <m:t>~</m:t>
                            </m:r>
                          </m:lim>
                        </m:limUpp>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limUpp>
                      <m:limUppPr>
                        <m:ctrlPr>
                          <w:rPr>
                            <w:rFonts w:ascii="Cambria Math" w:hAnsi="Cambria Math"/>
                          </w:rPr>
                        </m:ctrlPr>
                      </m:limUppPr>
                      <m:e>
                        <m:r>
                          <w:rPr>
                            <w:rFonts w:ascii="Cambria Math" w:hAnsi="Cambria Math"/>
                          </w:rPr>
                          <m:t>A</m:t>
                        </m:r>
                      </m:e>
                      <m:lim>
                        <m:r>
                          <w:rPr>
                            <w:rFonts w:ascii="Cambria Math" w:hAnsi="Cambria Math"/>
                          </w:rPr>
                          <m:t>~</m:t>
                        </m:r>
                      </m:lim>
                    </m:limUpp>
                    <m:sSup>
                      <m:sSupPr>
                        <m:ctrlPr>
                          <w:rPr>
                            <w:rFonts w:ascii="Cambria Math" w:hAnsi="Cambria Math"/>
                          </w:rPr>
                        </m:ctrlPr>
                      </m:sSupPr>
                      <m:e>
                        <m:limUpp>
                          <m:limUppPr>
                            <m:ctrlPr>
                              <w:rPr>
                                <w:rFonts w:ascii="Cambria Math" w:hAnsi="Cambria Math"/>
                              </w:rPr>
                            </m:ctrlPr>
                          </m:limUppPr>
                          <m:e>
                            <m:r>
                              <w:rPr>
                                <w:rFonts w:ascii="Cambria Math" w:hAnsi="Cambria Math"/>
                              </w:rPr>
                              <m:t>D</m:t>
                            </m:r>
                          </m:e>
                          <m:lim>
                            <m:r>
                              <w:rPr>
                                <w:rFonts w:ascii="Cambria Math" w:hAnsi="Cambria Math"/>
                              </w:rPr>
                              <m:t>~</m:t>
                            </m:r>
                          </m:lim>
                        </m:limUpp>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tc>
        <w:tc>
          <w:tcPr>
            <w:tcW w:w="1276" w:type="dxa"/>
            <w:vAlign w:val="center"/>
          </w:tcPr>
          <w:p w14:paraId="6338C5EA" w14:textId="36579FCE"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17</w:t>
              </w:r>
            </w:fldSimple>
            <w:r>
              <w:t>)</w:t>
            </w:r>
          </w:p>
        </w:tc>
      </w:tr>
    </w:tbl>
    <w:p w14:paraId="6596F704" w14:textId="77777777" w:rsidR="00C071CE" w:rsidRDefault="00C071CE" w:rsidP="00C071CE">
      <w:pPr>
        <w:ind w:firstLine="480"/>
      </w:pPr>
      <w:r w:rsidRPr="00414A5C">
        <w:rPr>
          <w:rFonts w:hint="eastAsia"/>
        </w:rPr>
        <w:t>其中</w:t>
      </w:r>
      <m:oMath>
        <m:acc>
          <m:accPr>
            <m:chr m:val="̃"/>
            <m:ctrlPr>
              <w:rPr>
                <w:rFonts w:ascii="Cambria Math" w:hAnsi="Cambria Math"/>
              </w:rPr>
            </m:ctrlPr>
          </m:accPr>
          <m:e>
            <m:r>
              <w:rPr>
                <w:rFonts w:ascii="Cambria Math" w:hAnsi="Cambria Math" w:hint="eastAsia"/>
              </w:rPr>
              <m:t>D</m:t>
            </m:r>
          </m:e>
        </m:acc>
      </m:oMath>
      <w:r w:rsidRPr="00414A5C">
        <w:rPr>
          <w:rFonts w:hint="eastAsia"/>
        </w:rPr>
        <w:t>和</w:t>
      </w:r>
      <m:oMath>
        <m:acc>
          <m:accPr>
            <m:chr m:val="̃"/>
            <m:ctrlPr>
              <w:rPr>
                <w:rFonts w:ascii="Cambria Math" w:hAnsi="Cambria Math"/>
              </w:rPr>
            </m:ctrlPr>
          </m:accPr>
          <m:e>
            <m:r>
              <w:rPr>
                <w:rFonts w:ascii="Cambria Math" w:hAnsi="Cambria Math"/>
              </w:rPr>
              <m:t>A</m:t>
            </m:r>
          </m:e>
        </m:acc>
      </m:oMath>
      <w:r w:rsidRPr="00414A5C">
        <w:rPr>
          <w:rFonts w:hint="eastAsia"/>
        </w:rPr>
        <w:t>是区别于之前的度矩阵和邻接矩阵，</w:t>
      </w:r>
    </w:p>
    <w:tbl>
      <w:tblPr>
        <w:tblStyle w:val="a4"/>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804"/>
        <w:gridCol w:w="1271"/>
      </w:tblGrid>
      <w:tr w:rsidR="00C071CE" w14:paraId="48063E7F" w14:textId="77777777" w:rsidTr="00D36CCB">
        <w:trPr>
          <w:jc w:val="center"/>
        </w:trPr>
        <w:tc>
          <w:tcPr>
            <w:tcW w:w="1276" w:type="dxa"/>
            <w:vAlign w:val="center"/>
          </w:tcPr>
          <w:p w14:paraId="6B8F5301" w14:textId="77777777" w:rsidR="00C071CE" w:rsidRDefault="00C071CE" w:rsidP="003F0A60">
            <w:pPr>
              <w:ind w:firstLineChars="0" w:firstLine="0"/>
              <w:jc w:val="center"/>
            </w:pPr>
          </w:p>
        </w:tc>
        <w:tc>
          <w:tcPr>
            <w:tcW w:w="6804" w:type="dxa"/>
            <w:vAlign w:val="center"/>
          </w:tcPr>
          <w:p w14:paraId="7470458C" w14:textId="77777777" w:rsidR="00C071CE" w:rsidRPr="0089028D" w:rsidRDefault="007E366D" w:rsidP="003F0A60">
            <w:pPr>
              <w:ind w:firstLine="480"/>
            </w:pPr>
            <m:oMathPara>
              <m:oMath>
                <m:acc>
                  <m:accPr>
                    <m:chr m:val="̃"/>
                    <m:ctrlPr>
                      <w:rPr>
                        <w:rFonts w:ascii="Cambria Math" w:hAnsi="Cambria Math"/>
                      </w:rPr>
                    </m:ctrlPr>
                  </m:accPr>
                  <m:e>
                    <m:r>
                      <w:rPr>
                        <w:rFonts w:ascii="Cambria Math" w:hAnsi="Cambria Math"/>
                      </w:rPr>
                      <m:t>A</m:t>
                    </m:r>
                  </m:e>
                </m:acc>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N</m:t>
                    </m:r>
                  </m:sub>
                </m:sSub>
              </m:oMath>
            </m:oMathPara>
          </w:p>
        </w:tc>
        <w:tc>
          <w:tcPr>
            <w:tcW w:w="1271" w:type="dxa"/>
            <w:vAlign w:val="center"/>
          </w:tcPr>
          <w:p w14:paraId="1228F330" w14:textId="4BCD6E63" w:rsidR="00C071CE" w:rsidRDefault="00C071CE" w:rsidP="003F0A60">
            <w:pPr>
              <w:ind w:firstLineChars="0" w:firstLine="0"/>
              <w:jc w:val="right"/>
            </w:pPr>
            <w:r>
              <w:t xml:space="preserve"> (</w:t>
            </w:r>
            <w:fldSimple w:instr=" SEQ chapter \c \* MERGEFORMAT ">
              <w:r w:rsidR="004D6817">
                <w:rPr>
                  <w:noProof/>
                </w:rPr>
                <w:t>2</w:t>
              </w:r>
            </w:fldSimple>
            <w:r>
              <w:t>.</w:t>
            </w:r>
            <w:fldSimple w:instr=" SEQ equation \* MERGEFORMAT ">
              <w:r w:rsidR="004D6817">
                <w:rPr>
                  <w:noProof/>
                </w:rPr>
                <w:t>18</w:t>
              </w:r>
            </w:fldSimple>
            <w:r>
              <w:t>)</w:t>
            </w:r>
          </w:p>
        </w:tc>
      </w:tr>
    </w:tbl>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3719F240" w14:textId="77777777" w:rsidTr="003F0A60">
        <w:tc>
          <w:tcPr>
            <w:tcW w:w="1276" w:type="dxa"/>
            <w:vAlign w:val="center"/>
          </w:tcPr>
          <w:p w14:paraId="3298619C" w14:textId="77777777" w:rsidR="00C071CE" w:rsidRDefault="00C071CE" w:rsidP="003F0A60">
            <w:pPr>
              <w:ind w:firstLineChars="0" w:firstLine="0"/>
              <w:jc w:val="center"/>
            </w:pPr>
          </w:p>
        </w:tc>
        <w:tc>
          <w:tcPr>
            <w:tcW w:w="6657" w:type="dxa"/>
            <w:vAlign w:val="center"/>
          </w:tcPr>
          <w:p w14:paraId="1AE55E7D" w14:textId="77777777" w:rsidR="00C071CE" w:rsidRPr="0089028D" w:rsidRDefault="007E366D" w:rsidP="003F0A60">
            <w:pPr>
              <w:ind w:firstLineChars="83" w:firstLine="199"/>
            </w:pPr>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D</m:t>
                        </m:r>
                      </m:e>
                      <m:lim>
                        <m:r>
                          <w:rPr>
                            <w:rFonts w:ascii="Cambria Math" w:hAnsi="Cambria Math"/>
                          </w:rPr>
                          <m:t>~</m:t>
                        </m:r>
                      </m:lim>
                    </m:limUpp>
                  </m:e>
                  <m:sub>
                    <m:r>
                      <w:rPr>
                        <w:rFonts w:ascii="Cambria Math" w:hAnsi="Cambria Math"/>
                      </w:rPr>
                      <m:t>ii</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ij</m:t>
                        </m:r>
                      </m:sub>
                    </m:sSub>
                  </m:e>
                </m:nary>
              </m:oMath>
            </m:oMathPara>
          </w:p>
        </w:tc>
        <w:tc>
          <w:tcPr>
            <w:tcW w:w="1276" w:type="dxa"/>
            <w:vAlign w:val="center"/>
          </w:tcPr>
          <w:p w14:paraId="6C669974" w14:textId="78F9C350"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19</w:t>
              </w:r>
            </w:fldSimple>
            <w:r>
              <w:t>)</w:t>
            </w:r>
          </w:p>
        </w:tc>
      </w:tr>
    </w:tbl>
    <w:p w14:paraId="796F4582" w14:textId="77777777" w:rsidR="00C071CE" w:rsidRPr="00414A5C" w:rsidRDefault="00C071CE" w:rsidP="00C071CE">
      <w:pPr>
        <w:ind w:firstLine="480"/>
      </w:pPr>
      <w:r w:rsidRPr="00414A5C">
        <w:rPr>
          <w:rFonts w:hint="eastAsia"/>
        </w:rPr>
        <w:t>使用上面公示的原因是</w:t>
      </w:r>
      <w:r w:rsidRPr="00414A5C">
        <w:rPr>
          <w:rFonts w:hint="eastAsia"/>
        </w:rPr>
        <w:t>G</w:t>
      </w:r>
      <w:r w:rsidRPr="00414A5C">
        <w:t>CN</w:t>
      </w:r>
      <w:r w:rsidRPr="00414A5C">
        <w:rPr>
          <w:rFonts w:hint="eastAsia"/>
        </w:rPr>
        <w:t>在实验中发现，如果使用原来的形式会导致训练的不稳定性以及梯度消失</w:t>
      </w:r>
      <w:r w:rsidRPr="00414A5C">
        <w:rPr>
          <w:rFonts w:hint="eastAsia"/>
        </w:rPr>
        <w:t>/</w:t>
      </w:r>
      <w:r w:rsidRPr="00414A5C">
        <w:rPr>
          <w:rFonts w:hint="eastAsia"/>
        </w:rPr>
        <w:t>爆炸的问题，因此重新归一化。</w:t>
      </w:r>
    </w:p>
    <w:p w14:paraId="3CCA7846" w14:textId="77777777" w:rsidR="00C071CE" w:rsidRDefault="00C071CE" w:rsidP="00C071CE">
      <w:pPr>
        <w:ind w:firstLine="480"/>
      </w:pPr>
      <w:r w:rsidRPr="00414A5C">
        <w:rPr>
          <w:rFonts w:hint="eastAsia"/>
        </w:rPr>
        <w:t>GCN</w:t>
      </w:r>
      <w:r w:rsidRPr="00414A5C">
        <w:rPr>
          <w:rFonts w:hint="eastAsia"/>
        </w:rPr>
        <w:t>用来做半监督的节点分类任务，在实现的时候使用了两层</w:t>
      </w:r>
      <w:r w:rsidRPr="00414A5C">
        <w:rPr>
          <w:rFonts w:hint="eastAsia"/>
        </w:rPr>
        <w:t>GCN</w:t>
      </w:r>
      <w:r w:rsidRPr="00414A5C">
        <w:rPr>
          <w:rFonts w:hint="eastAsia"/>
        </w:rPr>
        <w:t>，最后经过</w:t>
      </w:r>
      <w:proofErr w:type="spellStart"/>
      <w:r w:rsidRPr="00414A5C">
        <w:rPr>
          <w:rFonts w:hint="eastAsia"/>
        </w:rPr>
        <w:t>Softmax</w:t>
      </w:r>
      <w:proofErr w:type="spellEnd"/>
      <w:r w:rsidRPr="00414A5C">
        <w:rPr>
          <w:rFonts w:hint="eastAsia"/>
        </w:rPr>
        <w:t>输出预测值。损失函数使用交叉熵。</w:t>
      </w:r>
      <w:r w:rsidRPr="00414A5C">
        <w:t>GCN</w:t>
      </w:r>
      <w:r w:rsidRPr="00414A5C">
        <w:rPr>
          <w:rFonts w:hint="eastAsia"/>
        </w:rPr>
        <w:t>的一个缺点是它只能处理无向图，无法处理知识图谱这样的有向带标签的图。</w:t>
      </w:r>
    </w:p>
    <w:p w14:paraId="3E74EC92" w14:textId="020974ED" w:rsidR="00C071CE" w:rsidRDefault="00C071CE" w:rsidP="00C071CE">
      <w:pPr>
        <w:ind w:firstLine="480"/>
      </w:pPr>
      <w:r>
        <w:rPr>
          <w:rFonts w:hint="eastAsia"/>
        </w:rPr>
        <w:t>在</w:t>
      </w:r>
      <w:r>
        <w:rPr>
          <w:rFonts w:hint="eastAsia"/>
        </w:rPr>
        <w:t>G</w:t>
      </w:r>
      <w:r>
        <w:t>CN</w:t>
      </w:r>
      <w:r>
        <w:rPr>
          <w:rFonts w:hint="eastAsia"/>
        </w:rPr>
        <w:t>之后，有众多的图神经网络被提出，但是它们本质上都没有脱离</w:t>
      </w:r>
      <w:r>
        <w:rPr>
          <w:rFonts w:hint="eastAsia"/>
        </w:rPr>
        <w:t>G</w:t>
      </w:r>
      <w:r>
        <w:t>CN</w:t>
      </w:r>
      <w:r>
        <w:rPr>
          <w:rFonts w:hint="eastAsia"/>
        </w:rPr>
        <w:t>的模式——消息传递机制</w:t>
      </w:r>
      <w:r w:rsidR="004C4DE9">
        <w:fldChar w:fldCharType="begin"/>
      </w:r>
      <w:r w:rsidR="00DF30F1">
        <w:instrText xml:space="preserve"> ADDIN ZOTERO_ITEM CSL_CITATION {"citationID":"a15ssfje19t","properties":{"formattedCitation":"\\super [45]\\nosupersub{}","plainCitation":"[45]","noteIndex":0},"citationItems":[{"id":560,"uris":["http://zotero.org/users/5779008/items/B96Z4F2B"],"itemData":{"id":560,"type":"paper-conference","archive":"MPNN","archive_location":"ICML 2017","collection-title":"Proceedings of Machine Learning Research","container-title":"Proceedings of the 34th International Conference on Machine Learning","event-place":"Sydney, NSW, Australia","note":"ZSCC: NoCitationData[s0]","page":"1263–1272","publisher":"PMLR","publisher-place":"Sydney, NSW, Australia","title":"Neural Message Passing for Quantum Chemistry","URL":"http://proceedings.mlr.press/v70/gilmer17a.html","volume":"70","author":[{"family":"Gilmer","given":"Justin"},{"family":"Schoenholz","given":"Samuel S."},{"family":"Riley","given":"Patrick F."},{"family":"Vinyals","given":"Oriol"},{"family":"Dahl","given":"George E."}],"editor":[{"family":"Precup","given":"Doina"},{"family":"Teh","given":"Yee Whye"}],"issued":{"date-parts":[["2017",8,6]]},"citation-key":"gilmerNeuralMessagePassing2017"}}],"schema":"https://github.com/citation-style-language/schema/raw/master/csl-citation.json"} </w:instrText>
      </w:r>
      <w:r w:rsidR="004C4DE9">
        <w:fldChar w:fldCharType="separate"/>
      </w:r>
      <w:r w:rsidR="00DF30F1" w:rsidRPr="00DF30F1">
        <w:rPr>
          <w:vertAlign w:val="superscript"/>
        </w:rPr>
        <w:t>[45]</w:t>
      </w:r>
      <w:r w:rsidR="004C4DE9">
        <w:fldChar w:fldCharType="end"/>
      </w:r>
      <w:r>
        <w:rPr>
          <w:rFonts w:hint="eastAsia"/>
        </w:rPr>
        <w:t>。本文所提出的新方法同样属于消息传递机制，主要的改进点是在消息传递的两个关键阶段——消息构造与消息聚合，因此有必要对这两个阶段进行详细说明。</w:t>
      </w:r>
    </w:p>
    <w:p w14:paraId="0FDE76FD" w14:textId="67748494" w:rsidR="00C071CE" w:rsidRDefault="00C071CE" w:rsidP="00C071CE">
      <w:pPr>
        <w:ind w:firstLine="480"/>
        <w:rPr>
          <w:lang/>
        </w:rPr>
      </w:pPr>
      <w:r>
        <w:rPr>
          <w:rFonts w:hint="eastAsia"/>
          <w:lang/>
        </w:rPr>
        <w:t>消息传递网络（</w:t>
      </w:r>
      <w:r>
        <w:rPr>
          <w:rFonts w:hint="eastAsia"/>
          <w:lang/>
        </w:rPr>
        <w:t>M</w:t>
      </w:r>
      <w:r>
        <w:rPr>
          <w:lang/>
        </w:rPr>
        <w:t>PNN</w:t>
      </w:r>
      <w:r>
        <w:rPr>
          <w:rFonts w:hint="eastAsia"/>
          <w:lang/>
        </w:rPr>
        <w:t>）</w:t>
      </w:r>
      <w:r>
        <w:rPr>
          <w:lang/>
        </w:rPr>
        <w:fldChar w:fldCharType="begin"/>
      </w:r>
      <w:r w:rsidR="00DF30F1">
        <w:rPr>
          <w:lang/>
        </w:rPr>
        <w:instrText xml:space="preserve"> ADDIN ZOTERO_ITEM CSL_CITATION {"citationID":"a1fhfcmbj7j","properties":{"formattedCitation":"\\super [45]\\nosupersub{}","plainCitation":"[45]","noteIndex":0},"citationItems":[{"id":560,"uris":["http://zotero.org/users/5779008/items/B96Z4F2B"],"itemData":{"id":560,"type":"paper-conference","archive":"MPNN","archive_location":"ICML 2017","collection-title":"Proceedings of Machine Learning Research","container-title":"Proceedings of the 34th International Conference on Machine Learning","event-place":"Sydney, NSW, Australia","note":"ZSCC: NoCitationData[s0]","page":"1263–1272","publisher":"PMLR","publisher-place":"Sydney, NSW, Australia","title":"Neural Message Passing for Quantum Chemistry","URL":"http://proceedings.mlr.press/v70/gilmer17a.html","volume":"70","author":[{"family":"Gilmer","given":"Justin"},{"family":"Schoenholz","given":"Samuel S."},{"family":"Riley","given":"Patrick F."},{"family":"Vinyals","given":"Oriol"},{"family":"Dahl","given":"George E."}],"editor":[{"family":"Precup","given":"Doina"},{"family":"Teh","given":"Yee Whye"}],"issued":{"date-parts":[["2017",8,6]]},"citation-key":"gilmerNeuralMessagePassing2017"}}],"schema":"https://github.com/citation-style-language/schema/raw/master/csl-citation.json"} </w:instrText>
      </w:r>
      <w:r>
        <w:rPr>
          <w:lang/>
        </w:rPr>
        <w:fldChar w:fldCharType="separate"/>
      </w:r>
      <w:r w:rsidR="00DF30F1" w:rsidRPr="00DF30F1">
        <w:rPr>
          <w:vertAlign w:val="superscript"/>
        </w:rPr>
        <w:t>[45]</w:t>
      </w:r>
      <w:r>
        <w:rPr>
          <w:lang/>
        </w:rPr>
        <w:fldChar w:fldCharType="end"/>
      </w:r>
      <w:r>
        <w:rPr>
          <w:rFonts w:hint="eastAsia"/>
          <w:lang/>
        </w:rPr>
        <w:t>提出在图神经网络中存在信息传递的两个关键过程：消息构造（</w:t>
      </w:r>
      <w:r>
        <w:rPr>
          <w:lang/>
        </w:rPr>
        <w:t>M</w:t>
      </w:r>
      <w:r>
        <w:rPr>
          <w:rFonts w:hint="eastAsia"/>
          <w:lang/>
        </w:rPr>
        <w:t>essage</w:t>
      </w:r>
      <w:r>
        <w:rPr>
          <w:lang/>
        </w:rPr>
        <w:t xml:space="preserve"> Construction</w:t>
      </w:r>
      <w:r>
        <w:rPr>
          <w:rFonts w:hint="eastAsia"/>
          <w:lang/>
        </w:rPr>
        <w:t>）和节点更新（</w:t>
      </w:r>
      <w:r>
        <w:rPr>
          <w:lang/>
        </w:rPr>
        <w:t>V</w:t>
      </w:r>
      <w:r w:rsidRPr="00C96C78">
        <w:rPr>
          <w:lang/>
        </w:rPr>
        <w:t xml:space="preserve">ertex </w:t>
      </w:r>
      <w:r>
        <w:rPr>
          <w:lang/>
        </w:rPr>
        <w:t>U</w:t>
      </w:r>
      <w:r w:rsidRPr="00C96C78">
        <w:rPr>
          <w:lang/>
        </w:rPr>
        <w:t>pdat</w:t>
      </w:r>
      <w:r>
        <w:rPr>
          <w:rFonts w:hint="eastAsia"/>
          <w:lang/>
        </w:rPr>
        <w:t>ing</w:t>
      </w:r>
      <w:r>
        <w:rPr>
          <w:rFonts w:hint="eastAsia"/>
          <w:lang/>
        </w:rPr>
        <w:t>）。消息构造函数用来建模学习单个邻居的信息，即从邻居节点的特征中导出隐含的中间状态。具体到知识图谱上，就是需要对于图中的一个节点</w:t>
      </w:r>
      <m:oMath>
        <m:r>
          <w:rPr>
            <w:rFonts w:ascii="Cambria Math" w:hAnsi="Cambria Math" w:hint="eastAsia"/>
            <w:lang/>
          </w:rPr>
          <m:t>v</m:t>
        </m:r>
      </m:oMath>
      <w:r>
        <w:rPr>
          <w:rFonts w:hint="eastAsia"/>
          <w:lang/>
        </w:rPr>
        <w:t>，</w:t>
      </w:r>
      <m:oMath>
        <m:r>
          <w:rPr>
            <w:rFonts w:ascii="Cambria Math" w:hAnsi="Cambria Math"/>
            <w:lang/>
          </w:rPr>
          <m:t>f</m:t>
        </m:r>
      </m:oMath>
      <w:r>
        <w:rPr>
          <w:rFonts w:hint="eastAsia"/>
          <w:lang/>
        </w:rPr>
        <w:t>是邻居信息编码方法，假设</w:t>
      </w:r>
      <m:oMath>
        <m:d>
          <m:dPr>
            <m:ctrlPr>
              <w:rPr>
                <w:rFonts w:ascii="Cambria Math" w:hAnsi="Cambria Math"/>
                <w:i/>
                <w:lang/>
              </w:rPr>
            </m:ctrlPr>
          </m:dPr>
          <m:e>
            <m:r>
              <w:rPr>
                <w:rFonts w:ascii="Cambria Math" w:hAnsi="Cambria Math"/>
                <w:lang/>
              </w:rPr>
              <m:t>e,u</m:t>
            </m:r>
          </m:e>
        </m:d>
      </m:oMath>
      <w:r>
        <w:rPr>
          <w:rFonts w:hint="eastAsia"/>
          <w:lang/>
        </w:rPr>
        <w:t>是节点</w:t>
      </w:r>
      <m:oMath>
        <m:r>
          <w:rPr>
            <w:rFonts w:ascii="Cambria Math" w:hAnsi="Cambria Math" w:hint="eastAsia"/>
            <w:lang/>
          </w:rPr>
          <m:t>v</m:t>
        </m:r>
      </m:oMath>
      <w:r>
        <w:rPr>
          <w:rFonts w:hint="eastAsia"/>
          <w:lang/>
        </w:rPr>
        <w:t>的一个邻居，输入</w:t>
      </w:r>
      <m:oMath>
        <m:d>
          <m:dPr>
            <m:ctrlPr>
              <w:rPr>
                <w:rFonts w:ascii="Cambria Math" w:hAnsi="Cambria Math"/>
                <w:i/>
                <w:lang/>
              </w:rPr>
            </m:ctrlPr>
          </m:dPr>
          <m:e>
            <m:r>
              <w:rPr>
                <w:rFonts w:ascii="Cambria Math" w:hAnsi="Cambria Math"/>
                <w:lang/>
              </w:rPr>
              <m:t>e,u</m:t>
            </m:r>
          </m:e>
        </m:d>
      </m:oMath>
      <w:r>
        <w:rPr>
          <w:rFonts w:hint="eastAsia"/>
          <w:lang/>
        </w:rPr>
        <w:t>，邻居信息编码方法</w:t>
      </w:r>
      <m:oMath>
        <m:r>
          <w:rPr>
            <w:rFonts w:ascii="Cambria Math" w:hAnsi="Cambria Math"/>
            <w:lang/>
          </w:rPr>
          <m:t>f</m:t>
        </m:r>
      </m:oMath>
      <w:r>
        <w:rPr>
          <w:rFonts w:hint="eastAsia"/>
          <w:lang/>
        </w:rPr>
        <w:t>输出某种特定的数值形式，向量或者矩阵等，记作</w:t>
      </w:r>
      <m:oMath>
        <m:r>
          <w:rPr>
            <w:rFonts w:ascii="Cambria Math" w:hAnsi="Cambria Math" w:hint="eastAsia"/>
            <w:lang/>
          </w:rPr>
          <m:t>m</m:t>
        </m:r>
      </m:oMath>
      <w:r>
        <w:rPr>
          <w:rFonts w:hint="eastAsia"/>
          <w:lang/>
        </w:rPr>
        <w:t>，方法</w:t>
      </w:r>
      <m:oMath>
        <m:r>
          <w:rPr>
            <w:rFonts w:ascii="Cambria Math" w:hAnsi="Cambria Math"/>
            <w:lang/>
          </w:rPr>
          <m:t>f</m:t>
        </m:r>
      </m:oMath>
      <w:r>
        <w:rPr>
          <w:rFonts w:hint="eastAsia"/>
          <w:lang/>
        </w:rPr>
        <w:t>在图</w:t>
      </w:r>
      <w:r w:rsidR="00A9368C">
        <w:rPr>
          <w:rFonts w:hint="eastAsia"/>
          <w:lang/>
        </w:rPr>
        <w:t>神经</w:t>
      </w:r>
      <w:r>
        <w:rPr>
          <w:rFonts w:hint="eastAsia"/>
          <w:lang/>
        </w:rPr>
        <w:t>网络中被称为消息构造函数（</w:t>
      </w:r>
      <w:r>
        <w:rPr>
          <w:rFonts w:hint="eastAsia"/>
          <w:lang/>
        </w:rPr>
        <w:t>Message</w:t>
      </w:r>
      <w:r>
        <w:rPr>
          <w:lang/>
        </w:rPr>
        <w:t xml:space="preserve"> Construction F</w:t>
      </w:r>
      <w:r>
        <w:rPr>
          <w:rFonts w:hint="eastAsia"/>
          <w:lang/>
        </w:rPr>
        <w:t>unction</w:t>
      </w:r>
      <w:r>
        <w:rPr>
          <w:rFonts w:hint="eastAsia"/>
          <w:lang/>
        </w:rPr>
        <w:t>），</w:t>
      </w:r>
      <m:oMath>
        <m:r>
          <w:rPr>
            <w:rFonts w:ascii="Cambria Math" w:hAnsi="Cambria Math" w:hint="eastAsia"/>
            <w:lang/>
          </w:rPr>
          <m:t>m</m:t>
        </m:r>
      </m:oMath>
      <w:r>
        <w:rPr>
          <w:rFonts w:hint="eastAsia"/>
          <w:lang/>
        </w:rPr>
        <w:t>包含了单个邻居的信息，被称作消息（</w:t>
      </w:r>
      <w:r>
        <w:rPr>
          <w:rFonts w:hint="eastAsia"/>
          <w:lang/>
        </w:rPr>
        <w:t>Message</w:t>
      </w:r>
      <w:r>
        <w:rPr>
          <w:rFonts w:hint="eastAsia"/>
          <w:lang/>
        </w:rPr>
        <w:t>）。数学形式定义如下：</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4394706C" w14:textId="77777777" w:rsidTr="003F0A60">
        <w:tc>
          <w:tcPr>
            <w:tcW w:w="1276" w:type="dxa"/>
            <w:vAlign w:val="center"/>
          </w:tcPr>
          <w:p w14:paraId="648788A5" w14:textId="77777777" w:rsidR="00C071CE" w:rsidRDefault="00C071CE" w:rsidP="003F0A60">
            <w:pPr>
              <w:ind w:firstLineChars="0" w:firstLine="0"/>
              <w:jc w:val="center"/>
            </w:pPr>
          </w:p>
        </w:tc>
        <w:tc>
          <w:tcPr>
            <w:tcW w:w="6657" w:type="dxa"/>
            <w:vAlign w:val="center"/>
          </w:tcPr>
          <w:p w14:paraId="3E921FBF" w14:textId="77777777" w:rsidR="00C071CE" w:rsidRPr="0089028D" w:rsidRDefault="007E366D" w:rsidP="003F0A60">
            <w:pPr>
              <w:ind w:firstLineChars="83" w:firstLine="199"/>
            </w:pPr>
            <m:oMathPara>
              <m:oMath>
                <m:sSubSup>
                  <m:sSubSupPr>
                    <m:ctrlPr>
                      <w:rPr>
                        <w:rFonts w:ascii="Cambria Math" w:hAnsi="Cambria Math"/>
                      </w:rPr>
                    </m:ctrlPr>
                  </m:sSubSupPr>
                  <m:e>
                    <m:r>
                      <m:rPr>
                        <m:sty m:val="p"/>
                      </m:rPr>
                      <w:rPr>
                        <w:rFonts w:ascii="Cambria Math" w:hAnsi="Cambria Math"/>
                      </w:rPr>
                      <m:t>m</m:t>
                    </m:r>
                  </m:e>
                  <m:sub>
                    <m:d>
                      <m:dPr>
                        <m:ctrlPr>
                          <w:rPr>
                            <w:rFonts w:ascii="Cambria Math" w:hAnsi="Cambria Math"/>
                            <w:i/>
                          </w:rPr>
                        </m:ctrlPr>
                      </m:dPr>
                      <m:e>
                        <m:r>
                          <w:rPr>
                            <w:rFonts w:ascii="Cambria Math" w:hAnsi="Cambria Math"/>
                          </w:rPr>
                          <m:t>e,u</m:t>
                        </m:r>
                      </m:e>
                    </m:d>
                  </m:sub>
                  <m:sup>
                    <m:r>
                      <m:rPr>
                        <m:sty m:val="p"/>
                      </m:rPr>
                      <w:rPr>
                        <w:rFonts w:ascii="Cambria Math" w:hAnsi="Cambria Math"/>
                      </w:rPr>
                      <m:t>t+1</m:t>
                    </m:r>
                  </m:sup>
                </m:sSubSup>
                <m:r>
                  <m:rPr>
                    <m:sty m:val="p"/>
                  </m:rPr>
                  <w:rPr>
                    <w:rFonts w:ascii="Cambria Math" w:hAnsi="Cambria Math"/>
                  </w:rPr>
                  <m:t>=</m:t>
                </m:r>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v</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u</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e</m:t>
                        </m:r>
                      </m:sub>
                      <m:sup>
                        <m:r>
                          <w:rPr>
                            <w:rFonts w:ascii="Cambria Math" w:hAnsi="Cambria Math"/>
                          </w:rPr>
                          <m:t>t</m:t>
                        </m:r>
                      </m:sup>
                    </m:sSubSup>
                  </m:e>
                </m:d>
              </m:oMath>
            </m:oMathPara>
          </w:p>
        </w:tc>
        <w:tc>
          <w:tcPr>
            <w:tcW w:w="1276" w:type="dxa"/>
            <w:vAlign w:val="center"/>
          </w:tcPr>
          <w:p w14:paraId="06D8BB41" w14:textId="3D7A7958"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20</w:t>
              </w:r>
            </w:fldSimple>
            <w:r>
              <w:t>)</w:t>
            </w:r>
          </w:p>
        </w:tc>
      </w:tr>
    </w:tbl>
    <w:p w14:paraId="7C642618" w14:textId="7757FA24" w:rsidR="00C071CE" w:rsidRDefault="00C071CE" w:rsidP="00C071CE">
      <w:pPr>
        <w:ind w:firstLine="480"/>
      </w:pPr>
      <w:r>
        <w:rPr>
          <w:rFonts w:hint="eastAsia"/>
        </w:rPr>
        <w:t>图神经网络的另一种关键设计</w:t>
      </w:r>
      <w:ins w:id="81" w:author="瀛 煜" w:date="2022-04-09T16:16:00Z">
        <w:r w:rsidR="00772EAC">
          <w:rPr>
            <w:rFonts w:hint="eastAsia"/>
          </w:rPr>
          <w:t>是</w:t>
        </w:r>
      </w:ins>
      <w:r>
        <w:rPr>
          <w:rFonts w:hint="eastAsia"/>
        </w:rPr>
        <w:t>节点更新函数，该函数利用聚合来的消息表示更新原有节点的表示，在之后的很多论文中直</w:t>
      </w:r>
      <w:proofErr w:type="gramStart"/>
      <w:r>
        <w:rPr>
          <w:rFonts w:hint="eastAsia"/>
        </w:rPr>
        <w:t>接使用</w:t>
      </w:r>
      <w:proofErr w:type="gramEnd"/>
      <w:r>
        <w:rPr>
          <w:rFonts w:hint="eastAsia"/>
        </w:rPr>
        <w:t>消息聚合（</w:t>
      </w:r>
      <w:r>
        <w:rPr>
          <w:rFonts w:hint="eastAsia"/>
        </w:rPr>
        <w:t>Message</w:t>
      </w:r>
      <w:r>
        <w:t xml:space="preserve"> A</w:t>
      </w:r>
      <w:r>
        <w:rPr>
          <w:rFonts w:hint="eastAsia"/>
        </w:rPr>
        <w:t>ggregation</w:t>
      </w:r>
      <w:r>
        <w:rPr>
          <w:rFonts w:hint="eastAsia"/>
        </w:rPr>
        <w:t>）代替这一过程，本文也采用了这样的描述。具体的说，在获得了对于单个邻居的信息表示后，为了实现对于图结构信息的编码，对于节点</w:t>
      </w:r>
      <m:oMath>
        <m:r>
          <w:rPr>
            <w:rFonts w:ascii="Cambria Math" w:hAnsi="Cambria Math" w:hint="eastAsia"/>
          </w:rPr>
          <m:t>v</m:t>
        </m:r>
      </m:oMath>
      <w:r>
        <w:rPr>
          <w:rFonts w:hint="eastAsia"/>
        </w:rPr>
        <w:t>需要聚合其周围邻居的信息，即消息聚合。消息聚合方法是决定基于图神经网络的算法能否准确捕获图结构信息的关键因素。数学形式定义如下：</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071CE" w14:paraId="3F8E8FF2" w14:textId="77777777" w:rsidTr="003F0A60">
        <w:tc>
          <w:tcPr>
            <w:tcW w:w="1276" w:type="dxa"/>
            <w:vAlign w:val="center"/>
          </w:tcPr>
          <w:p w14:paraId="29166041" w14:textId="77777777" w:rsidR="00C071CE" w:rsidRDefault="00C071CE" w:rsidP="003F0A60">
            <w:pPr>
              <w:ind w:firstLineChars="0" w:firstLine="0"/>
              <w:jc w:val="center"/>
            </w:pPr>
          </w:p>
        </w:tc>
        <w:tc>
          <w:tcPr>
            <w:tcW w:w="6657" w:type="dxa"/>
            <w:vAlign w:val="center"/>
          </w:tcPr>
          <w:p w14:paraId="5A776911" w14:textId="343B1337" w:rsidR="00C071CE" w:rsidRPr="0089028D" w:rsidRDefault="007E366D" w:rsidP="003F0A60">
            <w:pPr>
              <w:ind w:firstLineChars="83" w:firstLine="199"/>
            </w:pPr>
            <m:oMathPara>
              <m:oMath>
                <m:sSubSup>
                  <m:sSubSupPr>
                    <m:ctrlPr>
                      <w:rPr>
                        <w:rFonts w:ascii="Cambria Math" w:hAnsi="Cambria Math"/>
                      </w:rPr>
                    </m:ctrlPr>
                  </m:sSubSupPr>
                  <m:e>
                    <m:r>
                      <w:rPr>
                        <w:rFonts w:ascii="Cambria Math" w:hAnsi="Cambria Math" w:cs="Cambria Math"/>
                      </w:rPr>
                      <m:t>h</m:t>
                    </m:r>
                    <m:ctrlPr>
                      <w:rPr>
                        <w:rFonts w:ascii="Cambria Math" w:hAnsi="Cambria Math" w:cs="Cambria Math"/>
                        <w:i/>
                      </w:rPr>
                    </m:ctrlPr>
                  </m:e>
                  <m:sub>
                    <m:r>
                      <w:rPr>
                        <w:rFonts w:ascii="Cambria Math" w:hAnsi="Cambria Math"/>
                      </w:rPr>
                      <m:t>v</m:t>
                    </m:r>
                  </m:sub>
                  <m:sup>
                    <m:r>
                      <w:rPr>
                        <w:rFonts w:ascii="Cambria Math" w:hAnsi="Cambria Math"/>
                      </w:rPr>
                      <m:t>t</m:t>
                    </m:r>
                    <m:r>
                      <m:rPr>
                        <m:sty m:val="p"/>
                      </m:rPr>
                      <w:rPr>
                        <w:rFonts w:ascii="Cambria Math" w:hAnsi="Cambria Math"/>
                      </w:rPr>
                      <m:t>+1</m:t>
                    </m:r>
                  </m:sup>
                </m:sSubSup>
                <m:r>
                  <m:rPr>
                    <m:sty m:val="p"/>
                  </m:rPr>
                  <w:rPr>
                    <w:rFonts w:ascii="Cambria Math" w:hAnsi="Cambria Math"/>
                  </w:rPr>
                  <m:t>=Ag</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v</m:t>
                        </m:r>
                      </m:sub>
                      <m:sup>
                        <m:r>
                          <m:rPr>
                            <m:sty m:val="p"/>
                          </m:rP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e>
                      <m:sub>
                        <m:d>
                          <m:dPr>
                            <m:ctrlPr>
                              <w:rPr>
                                <w:rFonts w:ascii="Cambria Math" w:hAnsi="Cambria Math"/>
                                <w:i/>
                              </w:rPr>
                            </m:ctrlPr>
                          </m:dPr>
                          <m:e>
                            <m:r>
                              <w:rPr>
                                <w:rFonts w:ascii="Cambria Math" w:hAnsi="Cambria Math"/>
                              </w:rPr>
                              <m:t>e,u</m:t>
                            </m:r>
                          </m:e>
                        </m:d>
                      </m:sub>
                      <m:sup>
                        <m:r>
                          <m:rPr>
                            <m:sty m:val="p"/>
                          </m:rPr>
                          <w:rPr>
                            <w:rFonts w:ascii="Cambria Math" w:hAnsi="Cambria Math"/>
                          </w:rPr>
                          <m:t>t+1</m:t>
                        </m:r>
                      </m:sup>
                    </m:sSubSup>
                  </m:e>
                </m:d>
              </m:oMath>
            </m:oMathPara>
          </w:p>
        </w:tc>
        <w:tc>
          <w:tcPr>
            <w:tcW w:w="1276" w:type="dxa"/>
            <w:vAlign w:val="center"/>
          </w:tcPr>
          <w:p w14:paraId="320687A5" w14:textId="5F30D21A" w:rsidR="00C071CE" w:rsidRDefault="00C071CE"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21</w:t>
              </w:r>
            </w:fldSimple>
            <w:r>
              <w:t>)</w:t>
            </w:r>
          </w:p>
        </w:tc>
      </w:tr>
    </w:tbl>
    <w:p w14:paraId="6E4A03B4" w14:textId="4F96E29F" w:rsidR="00366A1F" w:rsidRDefault="00D11662" w:rsidP="00AF4F2B">
      <w:pPr>
        <w:pStyle w:val="3"/>
        <w:spacing w:before="163" w:after="163"/>
      </w:pPr>
      <w:bookmarkStart w:id="82" w:name="_Toc100257494"/>
      <w:r>
        <w:t xml:space="preserve">2.1.2 </w:t>
      </w:r>
      <w:r w:rsidR="005F2BC0">
        <w:rPr>
          <w:rFonts w:hint="eastAsia"/>
        </w:rPr>
        <w:t>异质图神经网络</w:t>
      </w:r>
      <w:bookmarkEnd w:id="82"/>
    </w:p>
    <w:p w14:paraId="6A80D682" w14:textId="5A7DAAD9" w:rsidR="004416BC" w:rsidRDefault="00653410" w:rsidP="004416BC">
      <w:pPr>
        <w:ind w:firstLine="480"/>
        <w:rPr>
          <w:lang/>
        </w:rPr>
      </w:pPr>
      <w:r>
        <w:rPr>
          <w:rFonts w:hint="eastAsia"/>
          <w:lang/>
        </w:rPr>
        <w:t>异质图神经网络</w:t>
      </w:r>
      <w:r w:rsidR="00E049B1">
        <w:rPr>
          <w:rFonts w:hint="eastAsia"/>
          <w:lang/>
        </w:rPr>
        <w:t>是最近兴起的</w:t>
      </w:r>
      <w:r w:rsidR="00B34340">
        <w:rPr>
          <w:rFonts w:hint="eastAsia"/>
          <w:lang/>
        </w:rPr>
        <w:t>用于处理</w:t>
      </w:r>
      <w:r w:rsidR="00B55EEF">
        <w:rPr>
          <w:rFonts w:hint="eastAsia"/>
          <w:lang/>
        </w:rPr>
        <w:t>异质图（</w:t>
      </w:r>
      <w:r w:rsidR="00B34340">
        <w:rPr>
          <w:rFonts w:hint="eastAsia"/>
          <w:lang/>
        </w:rPr>
        <w:t>heterogeneous</w:t>
      </w:r>
      <w:r w:rsidR="00B34340">
        <w:rPr>
          <w:lang/>
        </w:rPr>
        <w:t xml:space="preserve"> </w:t>
      </w:r>
      <w:r w:rsidR="00B34340">
        <w:rPr>
          <w:rFonts w:hint="eastAsia"/>
          <w:lang/>
        </w:rPr>
        <w:t>graph</w:t>
      </w:r>
      <w:r w:rsidR="00B55EEF">
        <w:rPr>
          <w:rFonts w:hint="eastAsia"/>
          <w:lang/>
        </w:rPr>
        <w:t>）</w:t>
      </w:r>
      <w:r w:rsidR="00B34340">
        <w:rPr>
          <w:rFonts w:hint="eastAsia"/>
          <w:lang/>
        </w:rPr>
        <w:t>的图神经网络模型</w:t>
      </w:r>
      <w:r w:rsidR="00420A96">
        <w:rPr>
          <w:rFonts w:hint="eastAsia"/>
          <w:lang/>
        </w:rPr>
        <w:t>，</w:t>
      </w:r>
      <w:r w:rsidR="00DB62A8">
        <w:rPr>
          <w:rFonts w:hint="eastAsia"/>
          <w:lang/>
        </w:rPr>
        <w:t>比如引文网络、</w:t>
      </w:r>
      <w:r w:rsidR="00F238A7">
        <w:rPr>
          <w:rFonts w:hint="eastAsia"/>
          <w:lang/>
        </w:rPr>
        <w:t>商品</w:t>
      </w:r>
      <w:r w:rsidR="00F238A7">
        <w:rPr>
          <w:rFonts w:hint="eastAsia"/>
          <w:lang/>
        </w:rPr>
        <w:t>-</w:t>
      </w:r>
      <w:r w:rsidR="00F238A7">
        <w:rPr>
          <w:rFonts w:hint="eastAsia"/>
          <w:lang/>
        </w:rPr>
        <w:t>评论网络</w:t>
      </w:r>
      <w:r w:rsidR="0049008C">
        <w:rPr>
          <w:rFonts w:hint="eastAsia"/>
          <w:lang/>
        </w:rPr>
        <w:t>等。</w:t>
      </w:r>
      <w:r w:rsidR="004D0AE0">
        <w:rPr>
          <w:rFonts w:hint="eastAsia"/>
          <w:lang/>
        </w:rPr>
        <w:t>之前介绍的</w:t>
      </w:r>
      <w:r w:rsidR="004D0AE0">
        <w:rPr>
          <w:rFonts w:hint="eastAsia"/>
          <w:lang/>
        </w:rPr>
        <w:t>G</w:t>
      </w:r>
      <w:r w:rsidR="004D0AE0">
        <w:rPr>
          <w:lang/>
        </w:rPr>
        <w:t>CN</w:t>
      </w:r>
      <w:r w:rsidR="004C4DE9">
        <w:rPr>
          <w:lang/>
        </w:rPr>
        <w:fldChar w:fldCharType="begin"/>
      </w:r>
      <w:r w:rsidR="00DF30F1">
        <w:rPr>
          <w:lang/>
        </w:rPr>
        <w:instrText xml:space="preserve"> ADDIN ZOTERO_ITEM CSL_CITATION {"citationID":"a17a49t3sl1","properties":{"formattedCitation":"\\super [32]\\nosupersub{}","plainCitation":"[32]","noteIndex":0},"citationItems":[{"id":790,"uris":["http://zotero.org/users/5779008/items/2AUXJDHZ"],"itemData":{"id":790,"type":"paper-conference","abstract":"We present a scalable approach for semi-supervised learning on graph-structured data that is based on an efﬁcient variant of convolutional neural networks which operate directly on graphs. We motivate the choice of our convolutional architecture via a localized ﬁrst-order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signiﬁcant margin.","archive":"GCN","archive_location":"ICLR 2017","container-title":"5th International Conference on Learning Representations","event-place":"Toulon, France","language":"en","note":"2654","publisher":"OpenReview.net","publisher-place":"Toulon, France","title":"Semi-Supervised Classification with Graph Convolutional Networks","title-short":"GCN","URL":"https://openreview.net/forum?id=SJU4ayYgl","author":[{"family":"Kipf","given":"Thomas N."},{"family":"Welling","given":"Max"}],"issued":{"date-parts":[["2017",4,24]]},"citation-key":"kipfSemiSupervisedClassificationGraph2017"}}],"schema":"https://github.com/citation-style-language/schema/raw/master/csl-citation.json"} </w:instrText>
      </w:r>
      <w:r w:rsidR="004C4DE9">
        <w:rPr>
          <w:lang/>
        </w:rPr>
        <w:fldChar w:fldCharType="separate"/>
      </w:r>
      <w:r w:rsidR="00DF30F1" w:rsidRPr="00DF30F1">
        <w:rPr>
          <w:vertAlign w:val="superscript"/>
        </w:rPr>
        <w:t>[32]</w:t>
      </w:r>
      <w:r w:rsidR="004C4DE9">
        <w:rPr>
          <w:lang/>
        </w:rPr>
        <w:fldChar w:fldCharType="end"/>
      </w:r>
      <w:r w:rsidR="004D0AE0">
        <w:rPr>
          <w:rFonts w:hint="eastAsia"/>
          <w:lang/>
        </w:rPr>
        <w:t>、</w:t>
      </w:r>
      <w:r w:rsidR="004D0AE0">
        <w:rPr>
          <w:rFonts w:hint="eastAsia"/>
          <w:lang/>
        </w:rPr>
        <w:t>G</w:t>
      </w:r>
      <w:r w:rsidR="004D0AE0">
        <w:rPr>
          <w:lang/>
        </w:rPr>
        <w:t>AT</w:t>
      </w:r>
      <w:r w:rsidR="004C4DE9">
        <w:rPr>
          <w:lang/>
        </w:rPr>
        <w:fldChar w:fldCharType="begin"/>
      </w:r>
      <w:r w:rsidR="00DF30F1">
        <w:rPr>
          <w:lang/>
        </w:rPr>
        <w:instrText xml:space="preserve"> ADDIN ZOTERO_ITEM CSL_CITATION {"citationID":"a2fhgbp9v00","properties":{"formattedCitation":"\\super [46]\\nosupersub{}","plainCitation":"[46]","noteIndex":0},"citationItems":[{"id":789,"uris":["http://zotero.org/users/5779008/items/63TKMUR6"],"itemData":{"id":789,"type":"paper-conference","abstract":"We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training).","archive":"GAT","archive_location":"ICLR 2018","container-title":"6th International Conference on Learning Representations","event-place":"Vancouver, BC, Canada","language":"en","note":"875","publisher":"OpenReview.net","publisher-place":"Vancouver, BC, Canada","title":"Graph Attention Networks","URL":"https://openreview.net/forum?id=rJXMpikCZ","author":[{"family":"Velickovic","given":"Petar"},{"family":"Cucurull","given":"Guillem"},{"family":"Casanova","given":"Arantxa"},{"family":"Romero","given":"Adriana"},{"family":"Liò","given":"Pietro"},{"family":"Bengio","given":"Yoshua"}],"issued":{"date-parts":[["2018",5,30]]},"citation-key":"velickovicGraphAttentionNetworks30"}}],"schema":"https://github.com/citation-style-language/schema/raw/master/csl-citation.json"} </w:instrText>
      </w:r>
      <w:r w:rsidR="004C4DE9">
        <w:rPr>
          <w:lang/>
        </w:rPr>
        <w:fldChar w:fldCharType="separate"/>
      </w:r>
      <w:r w:rsidR="00DF30F1" w:rsidRPr="00DF30F1">
        <w:rPr>
          <w:vertAlign w:val="superscript"/>
        </w:rPr>
        <w:t>[46]</w:t>
      </w:r>
      <w:r w:rsidR="004C4DE9">
        <w:rPr>
          <w:lang/>
        </w:rPr>
        <w:fldChar w:fldCharType="end"/>
      </w:r>
      <w:r w:rsidR="004D0AE0">
        <w:rPr>
          <w:rFonts w:hint="eastAsia"/>
          <w:lang/>
        </w:rPr>
        <w:t>等方法</w:t>
      </w:r>
      <w:r w:rsidR="00D25BB5">
        <w:rPr>
          <w:rFonts w:hint="eastAsia"/>
          <w:lang/>
        </w:rPr>
        <w:t>对全图进行相同的图卷积操作，</w:t>
      </w:r>
      <w:commentRangeStart w:id="83"/>
      <w:r w:rsidR="008E44BB">
        <w:rPr>
          <w:rFonts w:hint="eastAsia"/>
          <w:lang/>
        </w:rPr>
        <w:t>图卷积核相当于是</w:t>
      </w:r>
      <w:r w:rsidR="00556AE8">
        <w:rPr>
          <w:rFonts w:hint="eastAsia"/>
          <w:lang/>
        </w:rPr>
        <w:t>用于导出全局的特征，生成更新后的图表示</w:t>
      </w:r>
      <w:commentRangeEnd w:id="83"/>
      <w:r w:rsidR="00772EAC">
        <w:rPr>
          <w:rStyle w:val="af2"/>
          <w:rFonts w:ascii="Arial" w:hAnsi="Arial"/>
        </w:rPr>
        <w:commentReference w:id="83"/>
      </w:r>
      <w:r w:rsidR="00556AE8">
        <w:rPr>
          <w:rFonts w:hint="eastAsia"/>
          <w:lang/>
        </w:rPr>
        <w:t>。</w:t>
      </w:r>
      <w:r w:rsidR="00A2675B">
        <w:rPr>
          <w:rFonts w:hint="eastAsia"/>
          <w:lang/>
        </w:rPr>
        <w:t>这样的设计策略背后</w:t>
      </w:r>
      <w:r w:rsidR="00FB34D0">
        <w:rPr>
          <w:rFonts w:hint="eastAsia"/>
          <w:lang/>
        </w:rPr>
        <w:t>隐含的</w:t>
      </w:r>
      <w:r w:rsidR="002651AE">
        <w:rPr>
          <w:rFonts w:hint="eastAsia"/>
          <w:lang/>
        </w:rPr>
        <w:t>假设是</w:t>
      </w:r>
      <w:proofErr w:type="gramStart"/>
      <w:r w:rsidR="002651AE">
        <w:rPr>
          <w:rFonts w:hint="eastAsia"/>
          <w:lang/>
        </w:rPr>
        <w:t>图本身</w:t>
      </w:r>
      <w:proofErr w:type="gramEnd"/>
      <w:del w:id="84" w:author="瀛 煜" w:date="2022-04-09T16:17:00Z">
        <w:r w:rsidR="002651AE" w:rsidDel="00772EAC">
          <w:rPr>
            <w:rFonts w:hint="eastAsia"/>
            <w:lang/>
          </w:rPr>
          <w:delText>需要</w:delText>
        </w:r>
      </w:del>
      <w:r w:rsidR="002651AE">
        <w:rPr>
          <w:rFonts w:hint="eastAsia"/>
          <w:lang/>
        </w:rPr>
        <w:t>是一个</w:t>
      </w:r>
      <w:r w:rsidR="00DA39E7">
        <w:rPr>
          <w:rFonts w:hint="eastAsia"/>
          <w:lang/>
        </w:rPr>
        <w:t>同质图（</w:t>
      </w:r>
      <w:r w:rsidR="00FA076D">
        <w:rPr>
          <w:rFonts w:hint="eastAsia"/>
          <w:lang/>
        </w:rPr>
        <w:t>homogeneous</w:t>
      </w:r>
      <w:r w:rsidR="00FA076D">
        <w:rPr>
          <w:lang/>
        </w:rPr>
        <w:t xml:space="preserve"> </w:t>
      </w:r>
      <w:r w:rsidR="00FA076D">
        <w:rPr>
          <w:rFonts w:hint="eastAsia"/>
          <w:lang/>
        </w:rPr>
        <w:t>graph</w:t>
      </w:r>
      <w:r w:rsidR="00DA39E7">
        <w:rPr>
          <w:rFonts w:hint="eastAsia"/>
          <w:lang/>
        </w:rPr>
        <w:t>）</w:t>
      </w:r>
      <w:r w:rsidR="00FA076D">
        <w:rPr>
          <w:rFonts w:hint="eastAsia"/>
          <w:lang/>
        </w:rPr>
        <w:t>，</w:t>
      </w:r>
      <w:r w:rsidR="00094F32">
        <w:rPr>
          <w:rFonts w:hint="eastAsia"/>
          <w:lang/>
        </w:rPr>
        <w:t>也就是说一个图上的顶点、边等元素都</w:t>
      </w:r>
      <w:del w:id="85" w:author="瀛 煜" w:date="2022-04-09T16:17:00Z">
        <w:r w:rsidR="00094F32" w:rsidDel="00772EAC">
          <w:rPr>
            <w:rFonts w:hint="eastAsia"/>
            <w:lang/>
          </w:rPr>
          <w:delText>假设</w:delText>
        </w:r>
      </w:del>
      <w:r w:rsidR="00094F32">
        <w:rPr>
          <w:rFonts w:hint="eastAsia"/>
          <w:lang/>
        </w:rPr>
        <w:t>来源于同一领域，拥有相同的特征。</w:t>
      </w:r>
      <w:r w:rsidR="005E4CE3">
        <w:rPr>
          <w:rFonts w:hint="eastAsia"/>
          <w:lang/>
        </w:rPr>
        <w:t>但是现实世界当中绝大多数的图都是异质图，即顶点和边都可能来自于不同的领域。</w:t>
      </w:r>
      <w:r w:rsidR="001E500E">
        <w:rPr>
          <w:rFonts w:hint="eastAsia"/>
          <w:lang/>
        </w:rPr>
        <w:t>以一个引文网络为例，</w:t>
      </w:r>
      <w:r w:rsidR="00CA2B10">
        <w:rPr>
          <w:rFonts w:hint="eastAsia"/>
          <w:lang/>
        </w:rPr>
        <w:t>顶点论文和顶点</w:t>
      </w:r>
      <w:r w:rsidR="00B84989">
        <w:rPr>
          <w:rFonts w:hint="eastAsia"/>
          <w:lang/>
        </w:rPr>
        <w:t>作者很明显是来源于不同的领域</w:t>
      </w:r>
      <w:r w:rsidR="009645D4">
        <w:rPr>
          <w:rFonts w:hint="eastAsia"/>
          <w:lang/>
        </w:rPr>
        <w:t>，</w:t>
      </w:r>
      <w:r w:rsidR="00957D1E">
        <w:rPr>
          <w:rFonts w:hint="eastAsia"/>
          <w:lang/>
        </w:rPr>
        <w:t>特征是不相等的，</w:t>
      </w:r>
      <w:r w:rsidR="00B83A82">
        <w:rPr>
          <w:rFonts w:hint="eastAsia"/>
          <w:lang/>
        </w:rPr>
        <w:t>在这种情况下，</w:t>
      </w:r>
      <w:r w:rsidR="00F51BC1">
        <w:rPr>
          <w:rFonts w:hint="eastAsia"/>
          <w:lang/>
        </w:rPr>
        <w:t>G</w:t>
      </w:r>
      <w:r w:rsidR="00F51BC1">
        <w:rPr>
          <w:lang/>
        </w:rPr>
        <w:t>CN</w:t>
      </w:r>
      <w:r w:rsidR="00F51BC1">
        <w:rPr>
          <w:rFonts w:hint="eastAsia"/>
          <w:lang/>
        </w:rPr>
        <w:t>等</w:t>
      </w:r>
      <w:r w:rsidR="00890321">
        <w:rPr>
          <w:rFonts w:hint="eastAsia"/>
          <w:lang/>
        </w:rPr>
        <w:t>同质图神经网络就无法较好的</w:t>
      </w:r>
      <w:r w:rsidR="00F9167C">
        <w:rPr>
          <w:rFonts w:hint="eastAsia"/>
          <w:lang/>
        </w:rPr>
        <w:t>处理图的信息。</w:t>
      </w:r>
    </w:p>
    <w:p w14:paraId="7A76E1C9" w14:textId="7BEE5795" w:rsidR="00207458" w:rsidRDefault="0015596F" w:rsidP="001216E7">
      <w:pPr>
        <w:ind w:firstLine="480"/>
        <w:rPr>
          <w:lang/>
        </w:rPr>
      </w:pPr>
      <w:r>
        <w:rPr>
          <w:lang/>
        </w:rPr>
        <w:t>HAN</w:t>
      </w:r>
      <w:r w:rsidR="004C4DE9">
        <w:rPr>
          <w:lang/>
        </w:rPr>
        <w:fldChar w:fldCharType="begin"/>
      </w:r>
      <w:r w:rsidR="00DF30F1">
        <w:rPr>
          <w:lang/>
        </w:rPr>
        <w:instrText xml:space="preserve"> ADDIN ZOTERO_ITEM CSL_CITATION {"citationID":"antv264bej","properties":{"formattedCitation":"\\super [47]\\nosupersub{}","plainCitation":"[47]","noteIndex":0},"citationItems":[{"id":792,"uris":["http://zotero.org/users/5779008/items/USV9F7IS"],"itemData":{"id":792,"type":"paper-conference","abstract":"Graph neural network, as a powerful graph representation technique based on deep learning, has shown superior performance and attracted considerable research interest. However, it has not been fully considered in graph neural network for heterogeneous graph which contains different types of nodes and links. The heterogeneity and rich semantic information bring great challenges for designing a graph neural network for heterogeneous graph. Recently, one of the most exciting advancements in deep learning is the attention mechanism, whose great potential has been well demonstrated in various areas. In this paper, we first propose a novel heterogeneous graph neural network based on the hierarchical attention, including node-level and semantic-level attentions. Specifically, the node-level attention aims to learn the importance between a node and its meta-path based neighbors, while the semantic-level attention is able to learn the importance of different meta-paths. With the learned importance from both node-level and semantic-level attention, the importance of node and meta-path can be fully considered. Then the proposed model can generate node embedding by aggregating features from meta-path based neighbors in a hierarchical manner. Extensive experimental results on three real-world heterogeneous graphs not only show the superior performance of our proposed model over the state-of-the-arts, but also demonstrate its potentially good interpretability for graph analysis.","archive":"HAN","archive_location":"WWW 2019","container-title":"The World Wide Web Conference, WWW 2019, San Francisco, CA, USA, May 13-17, 2019","DOI":"10.1145/3308558.3313562","event":"The World Wide Web Conference","event-place":"San Francisco, CA, USA","ISBN":"978-1-4503-6674-8","language":"en","note":"30","page":"2022–2032","publisher":"ACM","publisher-place":"San Francisco, CA, USA","title":"Heterogeneous Graph Attention Network","title-short":"HAN","URL":"https://doi.org/10.1145/3308558.3313562","author":[{"family":"Wang","given":"Xiao"},{"family":"Ji","given":"Houye"},{"family":"Shi","given":"Chuan"},{"family":"Wang","given":"Bai"},{"family":"Ye","given":"Yanfang"},{"family":"Cui","given":"Peng"},{"family":"Yu","given":"Philip S."}],"editor":[{"family":"Liu","given":"Ling"},{"family":"White","given":"Ryen W."},{"family":"Mantrach","given":"Amin"},{"family":"Silvestri","given":"Fabrizio"},{"family":"McAuley","given":"Julian J."},{"family":"Baeza-Yates","given":"Ricardo"},{"family":"Zia","given":"Leila"}],"issued":{"date-parts":[["2019",4,13]]},"citation-key":"wangHeterogeneousGraphAttention2019"}}],"schema":"https://github.com/citation-style-language/schema/raw/master/csl-citation.json"} </w:instrText>
      </w:r>
      <w:r w:rsidR="004C4DE9">
        <w:rPr>
          <w:lang/>
        </w:rPr>
        <w:fldChar w:fldCharType="separate"/>
      </w:r>
      <w:r w:rsidR="00DF30F1" w:rsidRPr="00DF30F1">
        <w:rPr>
          <w:vertAlign w:val="superscript"/>
        </w:rPr>
        <w:t>[47]</w:t>
      </w:r>
      <w:r w:rsidR="004C4DE9">
        <w:rPr>
          <w:lang/>
        </w:rPr>
        <w:fldChar w:fldCharType="end"/>
      </w:r>
      <w:r>
        <w:rPr>
          <w:rFonts w:hint="eastAsia"/>
          <w:lang/>
        </w:rPr>
        <w:t>方法，</w:t>
      </w:r>
      <w:r w:rsidR="00FF5AFE">
        <w:rPr>
          <w:rFonts w:hint="eastAsia"/>
          <w:lang/>
        </w:rPr>
        <w:t>尝试</w:t>
      </w:r>
      <w:r w:rsidR="00E04FB6">
        <w:rPr>
          <w:rFonts w:hint="eastAsia"/>
          <w:lang/>
        </w:rPr>
        <w:t>在基于元路径的图上，</w:t>
      </w:r>
      <w:r w:rsidR="00B27A6F">
        <w:rPr>
          <w:rFonts w:hint="eastAsia"/>
          <w:lang/>
        </w:rPr>
        <w:t>设计了</w:t>
      </w:r>
      <w:r w:rsidR="006317C2">
        <w:rPr>
          <w:rFonts w:hint="eastAsia"/>
          <w:lang/>
        </w:rPr>
        <w:t>节点层次和语义层次</w:t>
      </w:r>
      <w:r w:rsidR="00451D71">
        <w:rPr>
          <w:rFonts w:hint="eastAsia"/>
          <w:lang/>
        </w:rPr>
        <w:t>的两层注意力机制</w:t>
      </w:r>
      <w:r w:rsidR="00A30867">
        <w:rPr>
          <w:rFonts w:hint="eastAsia"/>
          <w:lang/>
        </w:rPr>
        <w:t>进行异质图的</w:t>
      </w:r>
      <w:r w:rsidR="00343228">
        <w:rPr>
          <w:rFonts w:hint="eastAsia"/>
          <w:lang/>
        </w:rPr>
        <w:t>信息聚合</w:t>
      </w:r>
      <w:r w:rsidR="005A53AA">
        <w:rPr>
          <w:rFonts w:hint="eastAsia"/>
          <w:lang/>
        </w:rPr>
        <w:t>，</w:t>
      </w:r>
      <w:r w:rsidR="00E67D00">
        <w:rPr>
          <w:rFonts w:hint="eastAsia"/>
          <w:lang/>
        </w:rPr>
        <w:t>节点层注意力</w:t>
      </w:r>
      <w:r w:rsidR="00207458">
        <w:rPr>
          <w:rFonts w:hint="eastAsia"/>
          <w:lang/>
        </w:rPr>
        <w:t>首先根据节点类型，将不同类型的节点投影到相同的隐空间下：</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2C380B" w14:paraId="0D6A08A6" w14:textId="77777777" w:rsidTr="003F0A60">
        <w:tc>
          <w:tcPr>
            <w:tcW w:w="1276" w:type="dxa"/>
            <w:vAlign w:val="center"/>
          </w:tcPr>
          <w:p w14:paraId="774CB8ED" w14:textId="77777777" w:rsidR="002C380B" w:rsidRDefault="002C380B" w:rsidP="003F0A60">
            <w:pPr>
              <w:ind w:firstLineChars="0" w:firstLine="0"/>
              <w:jc w:val="center"/>
            </w:pPr>
          </w:p>
        </w:tc>
        <w:tc>
          <w:tcPr>
            <w:tcW w:w="6657" w:type="dxa"/>
            <w:vAlign w:val="center"/>
          </w:tcPr>
          <w:p w14:paraId="555F6597" w14:textId="38B8CFE2" w:rsidR="002C380B" w:rsidRPr="0089028D" w:rsidRDefault="007E366D" w:rsidP="003F0A60">
            <w:pPr>
              <w:ind w:firstLineChars="83" w:firstLine="199"/>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m:rPr>
                            <m:sty m:val="p"/>
                          </m:rPr>
                          <w:rPr>
                            <w:rFonts w:ascii="Cambria Math" w:hAnsi="Cambria Math"/>
                          </w:rPr>
                          <m:t>ϕ</m:t>
                        </m:r>
                      </m:e>
                      <m:sub>
                        <m:r>
                          <w:rPr>
                            <w:rFonts w:ascii="Cambria Math" w:hAnsi="Cambria Math"/>
                          </w:rPr>
                          <m:t>i</m:t>
                        </m:r>
                      </m:sub>
                    </m:sSub>
                  </m:sub>
                </m:sSub>
                <m:sSub>
                  <m:sSubPr>
                    <m:ctrlPr>
                      <w:rPr>
                        <w:rFonts w:ascii="Cambria Math" w:hAnsi="Cambria Math"/>
                        <w:i/>
                      </w:rPr>
                    </m:ctrlPr>
                  </m:sSubPr>
                  <m:e>
                    <m:r>
                      <w:rPr>
                        <w:rFonts w:ascii="Cambria Math" w:hAnsi="Cambria Math"/>
                      </w:rPr>
                      <m:t>h</m:t>
                    </m:r>
                  </m:e>
                  <m:sub>
                    <m:r>
                      <w:rPr>
                        <w:rFonts w:ascii="Cambria Math" w:hAnsi="Cambria Math"/>
                      </w:rPr>
                      <m:t>i</m:t>
                    </m:r>
                  </m:sub>
                </m:sSub>
              </m:oMath>
            </m:oMathPara>
          </w:p>
        </w:tc>
        <w:tc>
          <w:tcPr>
            <w:tcW w:w="1276" w:type="dxa"/>
            <w:vAlign w:val="center"/>
          </w:tcPr>
          <w:p w14:paraId="47C937AF" w14:textId="2F10D1B2" w:rsidR="002C380B" w:rsidRDefault="002C380B"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22</w:t>
              </w:r>
            </w:fldSimple>
            <w:r>
              <w:t>)</w:t>
            </w:r>
          </w:p>
        </w:tc>
      </w:tr>
    </w:tbl>
    <w:p w14:paraId="6AFAE738" w14:textId="6CB701F1" w:rsidR="0047138E" w:rsidRDefault="001C0607" w:rsidP="001C0607">
      <w:pPr>
        <w:ind w:firstLineChars="0" w:firstLine="0"/>
        <w:rPr>
          <w:lang/>
        </w:rPr>
      </w:pPr>
      <w:r>
        <w:rPr>
          <w:rFonts w:hint="eastAsia"/>
          <w:lang/>
        </w:rPr>
        <w:t>然后</w:t>
      </w:r>
      <w:r w:rsidR="00F24A64">
        <w:rPr>
          <w:rFonts w:hint="eastAsia"/>
          <w:lang/>
        </w:rPr>
        <w:t>计算一个元路径下所有邻居顶点的权重，</w:t>
      </w:r>
      <w:r w:rsidR="0047138E">
        <w:rPr>
          <w:rFonts w:hint="eastAsia"/>
          <w:lang/>
        </w:rPr>
        <w:t>根据注意力进行消息聚合：</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A20354" w14:paraId="5458EBE3" w14:textId="77777777" w:rsidTr="003F0A60">
        <w:tc>
          <w:tcPr>
            <w:tcW w:w="1276" w:type="dxa"/>
            <w:vAlign w:val="center"/>
          </w:tcPr>
          <w:p w14:paraId="03A5241F" w14:textId="77777777" w:rsidR="00A20354" w:rsidRDefault="00A20354" w:rsidP="003F0A60">
            <w:pPr>
              <w:ind w:firstLineChars="0" w:firstLine="0"/>
              <w:jc w:val="center"/>
            </w:pPr>
          </w:p>
        </w:tc>
        <w:tc>
          <w:tcPr>
            <w:tcW w:w="6657" w:type="dxa"/>
            <w:vAlign w:val="center"/>
          </w:tcPr>
          <w:p w14:paraId="43930916" w14:textId="77777777" w:rsidR="00A20354" w:rsidRPr="000B6677" w:rsidRDefault="007E366D" w:rsidP="003F0A60">
            <w:pPr>
              <w:ind w:firstLineChars="83" w:firstLine="199"/>
            </w:pPr>
            <m:oMathPara>
              <m:oMath>
                <m:sSub>
                  <m:sSubPr>
                    <m:ctrlPr>
                      <w:rPr>
                        <w:rFonts w:ascii="Cambria Math" w:hAnsi="Cambria Math"/>
                      </w:rPr>
                    </m:ctrlPr>
                  </m:sSubPr>
                  <m:e>
                    <m:r>
                      <w:rPr>
                        <w:rFonts w:ascii="Cambria Math" w:hAnsi="Cambria Math"/>
                      </w:rPr>
                      <m:t>α</m:t>
                    </m:r>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exp(σ(</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m:t>
                        </m:r>
                      </m:sup>
                    </m:sSubSup>
                    <m:r>
                      <w:rPr>
                        <w:rFonts w:ascii="Cambria Math" w:hAnsi="Cambria Math"/>
                      </w:rPr>
                      <m:t>]))</m:t>
                    </m:r>
                  </m:num>
                  <m:den>
                    <m:nary>
                      <m:naryPr>
                        <m:chr m:val="∑"/>
                        <m:limLoc m:val="undOvr"/>
                        <m:grow m:val="1"/>
                        <m:supHide m:val="1"/>
                        <m:ctrlPr>
                          <w:rPr>
                            <w:rFonts w:ascii="Cambria Math" w:hAnsi="Cambria Math"/>
                          </w:rPr>
                        </m:ctrlPr>
                      </m:naryPr>
                      <m:sub>
                        <m:r>
                          <w:rPr>
                            <w:rFonts w:ascii="Cambria Math" w:hAnsi="Cambria Math"/>
                          </w:rPr>
                          <m:t>k∈</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Φ</m:t>
                            </m:r>
                          </m:sup>
                        </m:sSubSup>
                      </m:sub>
                      <m:sup/>
                      <m:e>
                        <m:r>
                          <w:rPr>
                            <w:rFonts w:ascii="Cambria Math" w:hAnsi="Cambria Math"/>
                          </w:rPr>
                          <m:t>exp(σ(</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m:t>
                            </m:r>
                          </m:sup>
                        </m:sSubSup>
                        <m:r>
                          <w:rPr>
                            <w:rFonts w:ascii="Cambria Math" w:hAnsi="Cambria Math"/>
                          </w:rPr>
                          <m:t>]))</m:t>
                        </m:r>
                      </m:e>
                    </m:nary>
                  </m:den>
                </m:f>
              </m:oMath>
            </m:oMathPara>
          </w:p>
          <w:p w14:paraId="71676791" w14:textId="1EF40276" w:rsidR="000B6677" w:rsidRPr="0089028D" w:rsidRDefault="007E366D" w:rsidP="003F0A60">
            <w:pPr>
              <w:ind w:firstLineChars="83" w:firstLine="199"/>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r>
                      <m:rPr>
                        <m:sty m:val="p"/>
                      </m:rPr>
                      <w:rPr>
                        <w:rFonts w:ascii="Cambria Math" w:hAnsi="Cambria Math"/>
                      </w:rPr>
                      <m:t>Φ</m:t>
                    </m:r>
                  </m:sup>
                </m:sSubSup>
                <m:r>
                  <w:rPr>
                    <w:rFonts w:ascii="Cambria Math" w:hAnsi="Cambria Math"/>
                  </w:rPr>
                  <m:t>=</m:t>
                </m:r>
                <m:r>
                  <m:rPr>
                    <m:sty m:val="p"/>
                  </m:rPr>
                  <w:rPr>
                    <w:rFonts w:ascii="Cambria Math" w:hAnsi="Cambria Math"/>
                  </w:rPr>
                  <m:t>σ</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m:rPr>
                                <m:sty m:val="p"/>
                              </m:rPr>
                              <w:rPr>
                                <w:rFonts w:ascii="Cambria Math" w:hAnsi="Cambria Math"/>
                              </w:rPr>
                              <m:t>Φ</m:t>
                            </m:r>
                          </m:sup>
                        </m:sSubSup>
                        <m:ctrlPr>
                          <w:rPr>
                            <w:rFonts w:ascii="Cambria Math" w:hAnsi="Cambria Math"/>
                            <w:i/>
                          </w:rPr>
                        </m:ctrlPr>
                      </m:sub>
                      <m:sup>
                        <m:ctrlPr>
                          <w:rPr>
                            <w:rFonts w:ascii="Cambria Math" w:hAnsi="Cambria Math"/>
                            <w:i/>
                          </w:rPr>
                        </m:ctrlPr>
                      </m:sup>
                      <m:e>
                        <m:sSubSup>
                          <m:sSubSupPr>
                            <m:ctrlPr>
                              <w:rPr>
                                <w:rFonts w:ascii="Cambria Math" w:hAnsi="Cambria Math"/>
                                <w:i/>
                              </w:rPr>
                            </m:ctrlPr>
                          </m:sSubSupPr>
                          <m:e>
                            <m:r>
                              <m:rPr>
                                <m:sty m:val="p"/>
                              </m:rPr>
                              <w:rPr>
                                <w:rFonts w:ascii="Cambria Math" w:hAnsi="Cambria Math"/>
                              </w:rPr>
                              <m:t>α</m:t>
                            </m:r>
                          </m:e>
                          <m:sub>
                            <m:r>
                              <w:rPr>
                                <w:rFonts w:ascii="Cambria Math" w:hAnsi="Cambria Math"/>
                              </w:rPr>
                              <m:t>ij</m:t>
                            </m:r>
                          </m:sub>
                          <m:sup>
                            <m:r>
                              <m:rPr>
                                <m:sty m:val="p"/>
                              </m:rPr>
                              <w:rPr>
                                <w:rFonts w:ascii="Cambria Math" w:hAnsi="Cambria Math"/>
                              </w:rPr>
                              <m:t>Φ</m:t>
                            </m:r>
                          </m:sup>
                        </m:sSubSup>
                        <m:ctrlPr>
                          <w:rPr>
                            <w:rFonts w:ascii="Cambria Math" w:hAnsi="Cambria Math"/>
                            <w:i/>
                          </w:rPr>
                        </m:ctrlPr>
                      </m:e>
                    </m:nary>
                    <m:sSubSup>
                      <m:sSubSupPr>
                        <m:ctrlPr>
                          <w:rPr>
                            <w:rFonts w:ascii="Cambria Math" w:hAnsi="Cambria Math"/>
                            <w:i/>
                          </w:rPr>
                        </m:ctrlPr>
                      </m:sSubSupPr>
                      <m:e>
                        <m:r>
                          <w:rPr>
                            <w:rFonts w:ascii="Cambria Math" w:hAnsi="Cambria Math"/>
                          </w:rPr>
                          <m:t>h</m:t>
                        </m:r>
                      </m:e>
                      <m:sub>
                        <m:r>
                          <w:rPr>
                            <w:rFonts w:ascii="Cambria Math" w:hAnsi="Cambria Math"/>
                          </w:rPr>
                          <m:t>ij</m:t>
                        </m:r>
                      </m:sub>
                      <m:sup>
                        <m:r>
                          <w:rPr>
                            <w:rFonts w:ascii="Cambria Math" w:hAnsi="Cambria Math"/>
                          </w:rPr>
                          <m:t>'</m:t>
                        </m:r>
                      </m:sup>
                    </m:sSubSup>
                  </m:e>
                </m:d>
              </m:oMath>
            </m:oMathPara>
          </w:p>
        </w:tc>
        <w:tc>
          <w:tcPr>
            <w:tcW w:w="1276" w:type="dxa"/>
            <w:vAlign w:val="center"/>
          </w:tcPr>
          <w:p w14:paraId="26FD0942" w14:textId="3B8E31A8" w:rsidR="00A20354" w:rsidRDefault="00A20354"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23</w:t>
              </w:r>
            </w:fldSimple>
            <w:r>
              <w:t>)</w:t>
            </w:r>
          </w:p>
        </w:tc>
      </w:tr>
    </w:tbl>
    <w:p w14:paraId="3F9587C5" w14:textId="7848A3EB" w:rsidR="00655595" w:rsidRDefault="001D0AA2" w:rsidP="001D0AA2">
      <w:pPr>
        <w:ind w:firstLineChars="0" w:firstLine="0"/>
        <w:rPr>
          <w:lang/>
        </w:rPr>
      </w:pPr>
      <w:r>
        <w:rPr>
          <w:rFonts w:hint="eastAsia"/>
          <w:lang/>
        </w:rPr>
        <w:t>H</w:t>
      </w:r>
      <w:r>
        <w:rPr>
          <w:lang/>
        </w:rPr>
        <w:t>AN</w:t>
      </w:r>
      <w:r w:rsidR="004C4DE9">
        <w:rPr>
          <w:lang/>
        </w:rPr>
        <w:fldChar w:fldCharType="begin"/>
      </w:r>
      <w:r w:rsidR="00DF30F1">
        <w:rPr>
          <w:lang/>
        </w:rPr>
        <w:instrText xml:space="preserve"> ADDIN ZOTERO_ITEM CSL_CITATION {"citationID":"a1ohmu3v64g","properties":{"formattedCitation":"\\super [47]\\nosupersub{}","plainCitation":"[47]","noteIndex":0},"citationItems":[{"id":792,"uris":["http://zotero.org/users/5779008/items/USV9F7IS"],"itemData":{"id":792,"type":"paper-conference","abstract":"Graph neural network, as a powerful graph representation technique based on deep learning, has shown superior performance and attracted considerable research interest. However, it has not been fully considered in graph neural network for heterogeneous graph which contains different types of nodes and links. The heterogeneity and rich semantic information bring great challenges for designing a graph neural network for heterogeneous graph. Recently, one of the most exciting advancements in deep learning is the attention mechanism, whose great potential has been well demonstrated in various areas. In this paper, we first propose a novel heterogeneous graph neural network based on the hierarchical attention, including node-level and semantic-level attentions. Specifically, the node-level attention aims to learn the importance between a node and its meta-path based neighbors, while the semantic-level attention is able to learn the importance of different meta-paths. With the learned importance from both node-level and semantic-level attention, the importance of node and meta-path can be fully considered. Then the proposed model can generate node embedding by aggregating features from meta-path based neighbors in a hierarchical manner. Extensive experimental results on three real-world heterogeneous graphs not only show the superior performance of our proposed model over the state-of-the-arts, but also demonstrate its potentially good interpretability for graph analysis.","archive":"HAN","archive_location":"WWW 2019","container-title":"The World Wide Web Conference, WWW 2019, San Francisco, CA, USA, May 13-17, 2019","DOI":"10.1145/3308558.3313562","event":"The World Wide Web Conference","event-place":"San Francisco, CA, USA","ISBN":"978-1-4503-6674-8","language":"en","note":"30","page":"2022–2032","publisher":"ACM","publisher-place":"San Francisco, CA, USA","title":"Heterogeneous Graph Attention Network","title-short":"HAN","URL":"https://doi.org/10.1145/3308558.3313562","author":[{"family":"Wang","given":"Xiao"},{"family":"Ji","given":"Houye"},{"family":"Shi","given":"Chuan"},{"family":"Wang","given":"Bai"},{"family":"Ye","given":"Yanfang"},{"family":"Cui","given":"Peng"},{"family":"Yu","given":"Philip S."}],"editor":[{"family":"Liu","given":"Ling"},{"family":"White","given":"Ryen W."},{"family":"Mantrach","given":"Amin"},{"family":"Silvestri","given":"Fabrizio"},{"family":"McAuley","given":"Julian J."},{"family":"Baeza-Yates","given":"Ricardo"},{"family":"Zia","given":"Leila"}],"issued":{"date-parts":[["2019",4,13]]},"citation-key":"wangHeterogeneousGraphAttention2019"}}],"schema":"https://github.com/citation-style-language/schema/raw/master/csl-citation.json"} </w:instrText>
      </w:r>
      <w:r w:rsidR="004C4DE9">
        <w:rPr>
          <w:lang/>
        </w:rPr>
        <w:fldChar w:fldCharType="separate"/>
      </w:r>
      <w:r w:rsidR="00DF30F1" w:rsidRPr="00DF30F1">
        <w:rPr>
          <w:vertAlign w:val="superscript"/>
        </w:rPr>
        <w:t>[47]</w:t>
      </w:r>
      <w:r w:rsidR="004C4DE9">
        <w:rPr>
          <w:lang/>
        </w:rPr>
        <w:fldChar w:fldCharType="end"/>
      </w:r>
      <w:r w:rsidR="00B343F9">
        <w:rPr>
          <w:rFonts w:hint="eastAsia"/>
          <w:lang/>
        </w:rPr>
        <w:t>在</w:t>
      </w:r>
      <w:r w:rsidR="00655595">
        <w:rPr>
          <w:rFonts w:hint="eastAsia"/>
          <w:lang/>
        </w:rPr>
        <w:t>语义层</w:t>
      </w:r>
      <w:r w:rsidR="00AE5C22">
        <w:rPr>
          <w:rFonts w:hint="eastAsia"/>
          <w:lang/>
        </w:rPr>
        <w:t>通过</w:t>
      </w:r>
      <w:r w:rsidR="00913BCE">
        <w:rPr>
          <w:rFonts w:hint="eastAsia"/>
          <w:lang/>
        </w:rPr>
        <w:t>计算各个顶点在不同</w:t>
      </w:r>
      <w:r w:rsidR="004C25BA">
        <w:rPr>
          <w:rFonts w:hint="eastAsia"/>
          <w:lang/>
        </w:rPr>
        <w:t>元路径</w:t>
      </w:r>
      <w:r w:rsidR="00913BCE">
        <w:rPr>
          <w:rFonts w:hint="eastAsia"/>
          <w:lang/>
        </w:rPr>
        <w:t>图下的聚合结果，计算不</w:t>
      </w:r>
      <w:r w:rsidR="00655595">
        <w:rPr>
          <w:rFonts w:hint="eastAsia"/>
          <w:lang/>
        </w:rPr>
        <w:t>同元路径的权重</w:t>
      </w:r>
      <w:r w:rsidR="00913BCE">
        <w:rPr>
          <w:rFonts w:hint="eastAsia"/>
          <w:lang/>
        </w:rPr>
        <w:t>在全局意义下的权重：</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12537A" w14:paraId="7F819063" w14:textId="77777777" w:rsidTr="003F0A60">
        <w:tc>
          <w:tcPr>
            <w:tcW w:w="1276" w:type="dxa"/>
            <w:vAlign w:val="center"/>
          </w:tcPr>
          <w:p w14:paraId="3785827F" w14:textId="77777777" w:rsidR="0012537A" w:rsidRDefault="0012537A" w:rsidP="003F0A60">
            <w:pPr>
              <w:ind w:firstLineChars="0" w:firstLine="0"/>
              <w:jc w:val="center"/>
            </w:pPr>
          </w:p>
        </w:tc>
        <w:tc>
          <w:tcPr>
            <w:tcW w:w="6657" w:type="dxa"/>
            <w:vAlign w:val="center"/>
          </w:tcPr>
          <w:p w14:paraId="594008C6" w14:textId="77777777" w:rsidR="0012537A" w:rsidRPr="0012537A" w:rsidRDefault="007E366D" w:rsidP="003F0A60">
            <w:pPr>
              <w:ind w:firstLineChars="83" w:firstLine="199"/>
            </w:pPr>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sSub>
                      <m:sSubPr>
                        <m:ctrlPr>
                          <w:rPr>
                            <w:rFonts w:ascii="Cambria Math" w:hAnsi="Cambria Math"/>
                            <w:i/>
                          </w:rPr>
                        </m:ctrlPr>
                      </m:sSubPr>
                      <m:e>
                        <m:r>
                          <m:rPr>
                            <m:sty m:val="p"/>
                          </m:rPr>
                          <w:rPr>
                            <w:rFonts w:ascii="Cambria Math" w:hAnsi="Cambria Math"/>
                          </w:rPr>
                          <m:t>Φ</m:t>
                        </m:r>
                      </m:e>
                      <m:sub>
                        <m:r>
                          <w:rPr>
                            <w:rFonts w:ascii="Cambria Math" w:hAnsi="Cambria Math"/>
                          </w:rPr>
                          <m:t>p</m:t>
                        </m:r>
                      </m:sub>
                    </m:sSub>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d>
                      <m:dPr>
                        <m:begChr m:val="|"/>
                        <m:endChr m:val="|"/>
                        <m:ctrlPr>
                          <w:rPr>
                            <w:rFonts w:ascii="Cambria Math" w:hAnsi="Cambria Math"/>
                            <w:i/>
                          </w:rPr>
                        </m:ctrlPr>
                      </m:dPr>
                      <m:e>
                        <m:r>
                          <w:rPr>
                            <w:rFonts w:ascii="Cambria Math" w:hAnsi="Cambria Math"/>
                          </w:rPr>
                          <m:t>V</m:t>
                        </m:r>
                      </m:e>
                    </m:d>
                    <m:ctrlPr>
                      <w:rPr>
                        <w:rFonts w:ascii="Cambria Math" w:hAnsi="Cambria Math"/>
                        <w:i/>
                      </w:rPr>
                    </m:ctrlPr>
                  </m:den>
                </m:f>
                <m:nary>
                  <m:naryPr>
                    <m:chr m:val="∑"/>
                    <m:supHide m:val="1"/>
                    <m:ctrlPr>
                      <w:rPr>
                        <w:rFonts w:ascii="Cambria Math" w:hAnsi="Cambria Math"/>
                      </w:rPr>
                    </m:ctrlPr>
                  </m:naryPr>
                  <m:sub>
                    <m:r>
                      <w:rPr>
                        <w:rFonts w:ascii="Cambria Math" w:hAnsi="Cambria Math"/>
                      </w:rPr>
                      <m:t>i</m:t>
                    </m:r>
                    <m:r>
                      <m:rPr>
                        <m:sty m:val="p"/>
                      </m:rPr>
                      <w:rPr>
                        <w:rFonts w:ascii="Cambria Math" w:hAnsi="Cambria Math" w:hint="eastAsia"/>
                      </w:rPr>
                      <m:t>∈</m:t>
                    </m:r>
                    <m:r>
                      <w:rPr>
                        <w:rFonts w:ascii="Cambria Math" w:hAnsi="Cambria Math"/>
                      </w:rPr>
                      <m:t>V</m:t>
                    </m:r>
                    <m:ctrlPr>
                      <w:rPr>
                        <w:rFonts w:ascii="Cambria Math" w:hAnsi="Cambria Math"/>
                        <w:i/>
                      </w:rPr>
                    </m:ctrlPr>
                  </m:sub>
                  <m:sup>
                    <m:ctrlPr>
                      <w:rPr>
                        <w:rFonts w:ascii="Cambria Math" w:hAnsi="Cambria Math"/>
                        <w:i/>
                      </w:rPr>
                    </m:ctrlPr>
                  </m:sup>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tanh</m:t>
                    </m:r>
                    <m:d>
                      <m:dPr>
                        <m:ctrlPr>
                          <w:rPr>
                            <w:rFonts w:ascii="Cambria Math" w:hAnsi="Cambria Math"/>
                            <w:i/>
                          </w:rPr>
                        </m:ctrlPr>
                      </m:dPr>
                      <m:e>
                        <m:r>
                          <w:rPr>
                            <w:rFonts w:ascii="Cambria Math" w:hAnsi="Cambria Math"/>
                          </w:rPr>
                          <m:t>W</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m:rPr>
                                    <m:sty m:val="p"/>
                                  </m:rPr>
                                  <w:rPr>
                                    <w:rFonts w:ascii="Cambria Math" w:hAnsi="Cambria Math"/>
                                  </w:rPr>
                                  <m:t>Φ</m:t>
                                </m:r>
                              </m:e>
                              <m:sub>
                                <m:r>
                                  <w:rPr>
                                    <w:rFonts w:ascii="Cambria Math" w:hAnsi="Cambria Math"/>
                                  </w:rPr>
                                  <m:t>p</m:t>
                                </m:r>
                              </m:sub>
                            </m:sSub>
                          </m:sup>
                        </m:sSubSup>
                        <m:r>
                          <w:rPr>
                            <w:rFonts w:ascii="Cambria Math" w:hAnsi="Cambria Math"/>
                          </w:rPr>
                          <m:t>+b</m:t>
                        </m:r>
                      </m:e>
                    </m:d>
                    <m:ctrlPr>
                      <w:rPr>
                        <w:rFonts w:ascii="Cambria Math" w:hAnsi="Cambria Math"/>
                        <w:i/>
                      </w:rPr>
                    </m:ctrlPr>
                  </m:e>
                </m:nary>
              </m:oMath>
            </m:oMathPara>
          </w:p>
          <w:p w14:paraId="17EC0E1E" w14:textId="52C29309" w:rsidR="0012537A" w:rsidRPr="0089028D" w:rsidRDefault="007E366D" w:rsidP="003F0A60">
            <w:pPr>
              <w:ind w:firstLineChars="83" w:firstLine="199"/>
            </w:pPr>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sSub>
                      <m:sSubPr>
                        <m:ctrlPr>
                          <w:rPr>
                            <w:rFonts w:ascii="Cambria Math" w:hAnsi="Cambria Math"/>
                            <w:i/>
                          </w:rPr>
                        </m:ctrlPr>
                      </m:sSubPr>
                      <m:e>
                        <m:r>
                          <m:rPr>
                            <m:sty m:val="p"/>
                          </m:rPr>
                          <w:rPr>
                            <w:rFonts w:ascii="Cambria Math" w:hAnsi="Cambria Math"/>
                          </w:rPr>
                          <m:t>Φ</m:t>
                        </m:r>
                      </m:e>
                      <m:sub>
                        <m:r>
                          <w:rPr>
                            <w:rFonts w:ascii="Cambria Math" w:hAnsi="Cambria Math"/>
                          </w:rPr>
                          <m:t>p</m:t>
                        </m:r>
                      </m:sub>
                    </m:sSub>
                  </m:sub>
                </m:sSub>
                <m:r>
                  <w:rPr>
                    <w:rFonts w:ascii="Cambria Math" w:hAnsi="Cambria Math"/>
                  </w:rPr>
                  <m:t>=softmax</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sSub>
                          <m:sSubPr>
                            <m:ctrlPr>
                              <w:rPr>
                                <w:rFonts w:ascii="Cambria Math" w:hAnsi="Cambria Math"/>
                                <w:i/>
                              </w:rPr>
                            </m:ctrlPr>
                          </m:sSubPr>
                          <m:e>
                            <m:r>
                              <m:rPr>
                                <m:sty m:val="p"/>
                              </m:rPr>
                              <w:rPr>
                                <w:rFonts w:ascii="Cambria Math" w:hAnsi="Cambria Math"/>
                              </w:rPr>
                              <m:t>Φ</m:t>
                            </m:r>
                          </m:e>
                          <m:sub>
                            <m:r>
                              <w:rPr>
                                <w:rFonts w:ascii="Cambria Math" w:hAnsi="Cambria Math"/>
                              </w:rPr>
                              <m:t>p</m:t>
                            </m:r>
                          </m:sub>
                        </m:sSub>
                      </m:sub>
                    </m:sSub>
                  </m:e>
                </m:d>
              </m:oMath>
            </m:oMathPara>
          </w:p>
        </w:tc>
        <w:tc>
          <w:tcPr>
            <w:tcW w:w="1276" w:type="dxa"/>
            <w:vAlign w:val="center"/>
          </w:tcPr>
          <w:p w14:paraId="55E64F6B" w14:textId="7D3A9D5E" w:rsidR="0012537A" w:rsidRDefault="0012537A"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24</w:t>
              </w:r>
            </w:fldSimple>
            <w:r>
              <w:t>)</w:t>
            </w:r>
          </w:p>
        </w:tc>
      </w:tr>
    </w:tbl>
    <w:p w14:paraId="65497904" w14:textId="6F961608" w:rsidR="00913BCE" w:rsidRDefault="00DE5ED1" w:rsidP="001D0AA2">
      <w:pPr>
        <w:ind w:firstLineChars="0" w:firstLine="0"/>
        <w:rPr>
          <w:lang/>
        </w:rPr>
      </w:pPr>
      <w:r>
        <w:rPr>
          <w:rFonts w:hint="eastAsia"/>
          <w:lang/>
        </w:rPr>
        <w:t>最后得到</w:t>
      </w:r>
      <w:r w:rsidR="001A7035">
        <w:rPr>
          <w:rFonts w:hint="eastAsia"/>
          <w:lang/>
        </w:rPr>
        <w:t>聚合结果的输出：</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EF14C8" w14:paraId="61B3953F" w14:textId="77777777" w:rsidTr="003F0A60">
        <w:tc>
          <w:tcPr>
            <w:tcW w:w="1276" w:type="dxa"/>
            <w:vAlign w:val="center"/>
          </w:tcPr>
          <w:p w14:paraId="4BCC7E7B" w14:textId="77777777" w:rsidR="00EF14C8" w:rsidRDefault="00EF14C8" w:rsidP="003F0A60">
            <w:pPr>
              <w:ind w:firstLineChars="0" w:firstLine="0"/>
              <w:jc w:val="center"/>
            </w:pPr>
          </w:p>
        </w:tc>
        <w:tc>
          <w:tcPr>
            <w:tcW w:w="6657" w:type="dxa"/>
            <w:vAlign w:val="center"/>
          </w:tcPr>
          <w:p w14:paraId="7F1D1A0F" w14:textId="6502E8D9" w:rsidR="00EF14C8" w:rsidRPr="0089028D" w:rsidRDefault="007E366D" w:rsidP="003F0A60">
            <w:pPr>
              <w:ind w:firstLineChars="83" w:firstLine="199"/>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p=1</m:t>
                    </m:r>
                    <m:ctrlPr>
                      <w:rPr>
                        <w:rFonts w:ascii="Cambria Math" w:hAnsi="Cambria Math"/>
                        <w:i/>
                      </w:rPr>
                    </m:ctrlPr>
                  </m:sub>
                  <m:sup>
                    <m:r>
                      <w:rPr>
                        <w:rFonts w:ascii="Cambria Math" w:hAnsi="Cambria Math"/>
                      </w:rPr>
                      <m:t>P</m:t>
                    </m:r>
                    <m:ctrlPr>
                      <w:rPr>
                        <w:rFonts w:ascii="Cambria Math" w:hAnsi="Cambria Math"/>
                        <w:i/>
                      </w:rPr>
                    </m:ctrlPr>
                  </m:sup>
                  <m:e>
                    <m:sSub>
                      <m:sSubPr>
                        <m:ctrlPr>
                          <w:rPr>
                            <w:rFonts w:ascii="Cambria Math" w:hAnsi="Cambria Math"/>
                            <w:i/>
                          </w:rPr>
                        </m:ctrlPr>
                      </m:sSubPr>
                      <m:e>
                        <m:r>
                          <m:rPr>
                            <m:sty m:val="p"/>
                          </m:rPr>
                          <w:rPr>
                            <w:rFonts w:ascii="Cambria Math" w:hAnsi="Cambria Math"/>
                          </w:rPr>
                          <m:t>β</m:t>
                        </m:r>
                      </m:e>
                      <m:sub>
                        <m:sSub>
                          <m:sSubPr>
                            <m:ctrlPr>
                              <w:rPr>
                                <w:rFonts w:ascii="Cambria Math" w:hAnsi="Cambria Math"/>
                                <w:i/>
                              </w:rPr>
                            </m:ctrlPr>
                          </m:sSubPr>
                          <m:e>
                            <m:r>
                              <m:rPr>
                                <m:sty m:val="p"/>
                              </m:rPr>
                              <w:rPr>
                                <w:rFonts w:ascii="Cambria Math" w:hAnsi="Cambria Math"/>
                              </w:rPr>
                              <m:t>Φ</m:t>
                            </m:r>
                          </m:e>
                          <m:sub>
                            <m:r>
                              <w:rPr>
                                <w:rFonts w:ascii="Cambria Math" w:hAnsi="Cambria Math"/>
                              </w:rPr>
                              <m:t>p</m:t>
                            </m:r>
                          </m:sub>
                        </m:sSub>
                      </m:sub>
                    </m:sSub>
                    <m:ctrlPr>
                      <w:rPr>
                        <w:rFonts w:ascii="Cambria Math" w:hAnsi="Cambria Math"/>
                        <w:i/>
                      </w:rPr>
                    </m:ctrlPr>
                  </m:e>
                </m:nary>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m:rPr>
                            <m:sty m:val="p"/>
                          </m:rPr>
                          <w:rPr>
                            <w:rFonts w:ascii="Cambria Math" w:hAnsi="Cambria Math"/>
                          </w:rPr>
                          <m:t>Φ</m:t>
                        </m:r>
                      </m:e>
                      <m:sub>
                        <m:r>
                          <w:rPr>
                            <w:rFonts w:ascii="Cambria Math" w:hAnsi="Cambria Math"/>
                          </w:rPr>
                          <m:t>p</m:t>
                        </m:r>
                      </m:sub>
                    </m:sSub>
                  </m:sup>
                </m:sSubSup>
              </m:oMath>
            </m:oMathPara>
          </w:p>
        </w:tc>
        <w:tc>
          <w:tcPr>
            <w:tcW w:w="1276" w:type="dxa"/>
            <w:vAlign w:val="center"/>
          </w:tcPr>
          <w:p w14:paraId="1A7DA870" w14:textId="667F85F8" w:rsidR="00EF14C8" w:rsidRDefault="00EF14C8"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25</w:t>
              </w:r>
            </w:fldSimple>
            <w:r>
              <w:t>)</w:t>
            </w:r>
          </w:p>
        </w:tc>
      </w:tr>
    </w:tbl>
    <w:p w14:paraId="2FCEB55D" w14:textId="5C825B22" w:rsidR="00524D25" w:rsidRDefault="00FD3E63" w:rsidP="001216E7">
      <w:pPr>
        <w:ind w:firstLine="480"/>
        <w:rPr>
          <w:lang/>
        </w:rPr>
      </w:pPr>
      <w:r>
        <w:rPr>
          <w:rFonts w:hint="eastAsia"/>
          <w:lang/>
        </w:rPr>
        <w:t>HetGNN</w:t>
      </w:r>
      <w:r w:rsidR="004C4DE9">
        <w:rPr>
          <w:lang/>
        </w:rPr>
        <w:fldChar w:fldCharType="begin"/>
      </w:r>
      <w:r w:rsidR="00DF30F1">
        <w:rPr>
          <w:lang/>
        </w:rPr>
        <w:instrText xml:space="preserve"> ADDIN ZOTERO_ITEM CSL_CITATION {"citationID":"a1fht90v9ua","properties":{"formattedCitation":"\\super [48]\\nosupersub{}","plainCitation":"[48]","noteIndex":0},"citationItems":[{"id":1537,"uris":["http://zotero.org/users/5779008/items/WJQKGHKX"],"itemData":{"id":1537,"type":"paper-conference","abstract":"Representation learning in heterogeneous graphs aims to pursue a meaningful vector representation for each node so as to facilitate downstream applications such as link prediction, personalized recommendation, node classification, etc. This task, however, is challenging not only because of the demand to incorporate heterogeneous structural (graph) information consisting of multiple types of nodes and edges, but also due to the need for considering heterogeneous attributes or contents (e.g., text or image) associated with each node. Despite a substantial amount of effort has been made to homogeneous (or heterogeneous) graph embedding, attributed graph embedding as well as graph neural networks, few of them can jointly consider heterogeneous structural (graph) information as well as heterogeneous contents information of each node effectively. In this paper, we propose HetGNN, a heterogeneous graph neural network model, to resolve this issue. Specifically, we first introduce a random walk with restart strategy to sample a fixed size of strongly correlated heterogeneous neighbors for each node and group them based upon node types. Next, we design a neural network architecture with two modules to aggregate feature information of those sampled neighboring nodes. The first module encodes \"deep\" feature interactions of heterogeneous contents and generates content embedding for each node. The second module aggregates content (attribute) embeddings of different neighboring groups (types) and further combines them by considering the impacts of different groups to obtain the ultimate node embedding. Finally, we leverage a graph context loss and a mini-batch gradient descent procedure to train the model in an end-to-end manner. Extensive experiments on several datasets demonstrate that HetGNN can outperform state-of-the-art baselines in various graph mining tasks, i.e., link prediction, recommendation, node classification &amp;amp; clustering and inductive node classification &amp;amp; clustering.","archive":"HetGNN","archive_location":"KDD 2019","collection-title":"KDD '19","container-title":"Proceedings of the 25th ACM SIGKDD international conference on knowledge discovery &amp;amp; data mining","DOI":"10.1145/3292500.3330961","event-place":"New York, NY, USA","ISBN":"978-1-4503-6201-6","note":"Citation Key: 10.1145/3292500.3330961\nnumber-of-pages: 11\npublisher-place: Anchorage, AK, USA","page":"793–803","publisher":"Association for Computing Machinery","publisher-place":"New York, NY, USA","title":"Heterogeneous graph neural network","URL":"https://doi.org/10.1145/3292500.3330961","author":[{"family":"Zhang","given":"Chuxu"},{"family":"Song","given":"Dongjin"},{"family":"Huang","given":"Chao"},{"family":"Swami","given":"Ananthram"},{"family":"Chawla","given":"Nitesh V."}],"issued":{"date-parts":[["2019"]]},"citation-key":"10.1145/3292500.3330961"}}],"schema":"https://github.com/citation-style-language/schema/raw/master/csl-citation.json"} </w:instrText>
      </w:r>
      <w:r w:rsidR="004C4DE9">
        <w:rPr>
          <w:lang/>
        </w:rPr>
        <w:fldChar w:fldCharType="separate"/>
      </w:r>
      <w:r w:rsidR="00DF30F1" w:rsidRPr="00DF30F1">
        <w:rPr>
          <w:vertAlign w:val="superscript"/>
        </w:rPr>
        <w:t>[48]</w:t>
      </w:r>
      <w:r w:rsidR="004C4DE9">
        <w:rPr>
          <w:lang/>
        </w:rPr>
        <w:fldChar w:fldCharType="end"/>
      </w:r>
      <w:r>
        <w:rPr>
          <w:rFonts w:hint="eastAsia"/>
          <w:lang/>
        </w:rPr>
        <w:t>方法</w:t>
      </w:r>
      <w:r w:rsidR="005D7EE9">
        <w:rPr>
          <w:rFonts w:hint="eastAsia"/>
          <w:lang/>
        </w:rPr>
        <w:t>通过随机游走采样</w:t>
      </w:r>
      <w:r w:rsidR="00CE75D2">
        <w:rPr>
          <w:rFonts w:hint="eastAsia"/>
          <w:lang/>
        </w:rPr>
        <w:t>节点，之后根据节点类型进行</w:t>
      </w:r>
      <w:r w:rsidR="00130B81">
        <w:rPr>
          <w:rFonts w:hint="eastAsia"/>
          <w:lang/>
        </w:rPr>
        <w:t>节点特征的转换；</w:t>
      </w:r>
      <w:r w:rsidR="00F91F31">
        <w:rPr>
          <w:rFonts w:hint="eastAsia"/>
          <w:lang/>
        </w:rPr>
        <w:t>H</w:t>
      </w:r>
      <w:r w:rsidR="00F91F31">
        <w:rPr>
          <w:lang/>
        </w:rPr>
        <w:t>GT</w:t>
      </w:r>
      <w:r w:rsidR="004C4DE9">
        <w:rPr>
          <w:lang/>
        </w:rPr>
        <w:fldChar w:fldCharType="begin"/>
      </w:r>
      <w:r w:rsidR="00DF30F1">
        <w:rPr>
          <w:lang/>
        </w:rPr>
        <w:instrText xml:space="preserve"> ADDIN ZOTERO_ITEM CSL_CITATION {"citationID":"a2cbujtmvd4","properties":{"formattedCitation":"\\super [49]\\nosupersub{}","plainCitation":"[49]","noteIndex":0},"citationItems":[{"id":1349,"uris":["http://zotero.org/users/5779008/items/FSB95DRD"],"itemData":{"id":1349,"type":"paper-conference","abstract":"Recent years have witnessed the emerging success of graph neural networks (GNNs) for modeling structured data. However, most GNNs are designed for homogeneous graphs, in which all nodes and edges belong to the same types, making it infeasible to represent heterogeneous structures. In this paper, we present the Heterogeneous Graph Transformer (HGT) architecture for modeling Web-scale heterogeneous graphs. To model heterogeneity, we design node- and edge-type dependent parameters to characterize the heterogeneous attention over each edge, empowering HGT to maintain dedicated representations for different types of nodes and edges. To handle Web-scale graph data, we design the heterogeneous mini-batch graph sampling algorithm—HGSampling—for efficient and scalable training. Extensive experiments on the Open Academic Graph of 179 million nodes and 2 billion edges show that the proposed HGT model consistently outperforms all the state-of-the-art GNN baselines by 9–21 on various downstream tasks. The dataset and source code of HGT are publicly available at https://github.com/acbull/pyHGT.","archive":"HGT","archive_location":"WWW 2020","collection-title":"WWW '20","container-title":"Proceedings of the web conference 2020","DOI":"10.1145/3366423.3380027","event-place":"New York, NY, USA","ISBN":"978-1-4503-7023-3","note":"9 citations (Crossref) [2021-04-19]\nCitation Key: 10.1145/3366423.3380027\nnumber-of-pages: 7\npublisher-place: Taipei, Taiwan","page":"2704–2710","publisher":"Association for Computing Machinery","publisher-place":"New York, NY, USA","title":"Heterogeneous graph transformer","URL":"https://doi.org/10.1145/3366423.3380027","author":[{"family":"Hu","given":"Ziniu"},{"family":"Dong","given":"Yuxiao"},{"family":"Wang","given":"Kuansan"},{"family":"Sun","given":"Yizhou"}],"issued":{"date-parts":[["2020"]]},"citation-key":"10.1145/3366423.3380027"}}],"schema":"https://github.com/citation-style-language/schema/raw/master/csl-citation.json"} </w:instrText>
      </w:r>
      <w:r w:rsidR="004C4DE9">
        <w:rPr>
          <w:lang/>
        </w:rPr>
        <w:fldChar w:fldCharType="separate"/>
      </w:r>
      <w:r w:rsidR="00DF30F1" w:rsidRPr="00DF30F1">
        <w:rPr>
          <w:vertAlign w:val="superscript"/>
        </w:rPr>
        <w:t>[49]</w:t>
      </w:r>
      <w:r w:rsidR="004C4DE9">
        <w:rPr>
          <w:lang/>
        </w:rPr>
        <w:fldChar w:fldCharType="end"/>
      </w:r>
      <w:r w:rsidR="00F91F31">
        <w:rPr>
          <w:rFonts w:hint="eastAsia"/>
          <w:lang/>
        </w:rPr>
        <w:t>方法设计了一种</w:t>
      </w:r>
      <w:r w:rsidR="00455792">
        <w:rPr>
          <w:rFonts w:hint="eastAsia"/>
          <w:lang/>
        </w:rPr>
        <w:t>基于</w:t>
      </w:r>
      <w:r w:rsidR="00455792">
        <w:rPr>
          <w:lang/>
        </w:rPr>
        <w:t>T</w:t>
      </w:r>
      <w:r w:rsidR="00455792">
        <w:rPr>
          <w:rFonts w:hint="eastAsia"/>
          <w:lang/>
        </w:rPr>
        <w:t>ransformer</w:t>
      </w:r>
      <w:r w:rsidR="00455792">
        <w:rPr>
          <w:rFonts w:hint="eastAsia"/>
          <w:lang/>
        </w:rPr>
        <w:t>的</w:t>
      </w:r>
      <w:r w:rsidR="00B26B66">
        <w:rPr>
          <w:rFonts w:hint="eastAsia"/>
          <w:lang/>
        </w:rPr>
        <w:t>注意力机制，</w:t>
      </w:r>
      <w:r w:rsidR="00777C13">
        <w:rPr>
          <w:rFonts w:hint="eastAsia"/>
          <w:lang/>
        </w:rPr>
        <w:t>实现了在大规模异质图上的学习，表示出较好的结果</w:t>
      </w:r>
      <w:r w:rsidR="001A61F9">
        <w:rPr>
          <w:rFonts w:hint="eastAsia"/>
          <w:lang/>
        </w:rPr>
        <w:t>；</w:t>
      </w:r>
      <w:r w:rsidR="001A61F9">
        <w:rPr>
          <w:rFonts w:hint="eastAsia"/>
          <w:lang/>
        </w:rPr>
        <w:t>H</w:t>
      </w:r>
      <w:r w:rsidR="001A61F9">
        <w:rPr>
          <w:lang/>
        </w:rPr>
        <w:t>GSL</w:t>
      </w:r>
      <w:r w:rsidR="004C4DE9">
        <w:rPr>
          <w:lang/>
        </w:rPr>
        <w:fldChar w:fldCharType="begin"/>
      </w:r>
      <w:r w:rsidR="00DF30F1">
        <w:rPr>
          <w:lang/>
        </w:rPr>
        <w:instrText xml:space="preserve"> ADDIN ZOTERO_ITEM CSL_CITATION {"citationID":"a1n2765psg0","properties":{"formattedCitation":"\\super [50]\\nosupersub{}","plainCitation":"[50]","noteIndex":0},"citationItems":[{"id":1523,"uris":["http://zotero.org/users/5779008/items/9Z7GCMHK"],"itemData":{"id":1523,"type":"paper-conference","archive":"HGSL","archive_location":"AAAI 2021","container-title":"Thirty-fifth AAAI conference on artificial intelligence, AAAI 2021, thirty-third conference on innovative applications of artificial intelligence, IAAI 2021, the eleventh symposium on educational advances in artificial intelligence, EAAI 2021","note":"Citation Key: DBLP:conf/aaai/ZhaoWSHSY21\ntex.bibsource: dblp computer science bibliography, https://dblp.org\ntex.biburl: https://dblp.org/rec/conf/aaai/ZhaoWSHSY21.bib\ntex.timestamp: Mon, 07 Jun 2021 12:47:29 +0200","page":"4697–4705","publisher":"AAAI Press","title":"Heterogeneous graph structure learning for graph neural networks","URL":"https://ojs.aaai.org/index.php/AAAI/article/view/16600","author":[{"family":"Zhao","given":"Jianan"},{"family":"Wang","given":"Xiao"},{"family":"Shi","given":"Chuan"},{"family":"Hu","given":"Binbin"},{"family":"Song","given":"Guojie"},{"family":"Ye","given":"Yanfang"}],"issued":{"date-parts":[["2021",2,2]]},"citation-key":"DBLP:conf/aaai/ZhaoWSHSY21"}}],"schema":"https://github.com/citation-style-language/schema/raw/master/csl-citation.json"} </w:instrText>
      </w:r>
      <w:r w:rsidR="004C4DE9">
        <w:rPr>
          <w:lang/>
        </w:rPr>
        <w:fldChar w:fldCharType="separate"/>
      </w:r>
      <w:r w:rsidR="00DF30F1" w:rsidRPr="00DF30F1">
        <w:rPr>
          <w:vertAlign w:val="superscript"/>
        </w:rPr>
        <w:t>[50]</w:t>
      </w:r>
      <w:r w:rsidR="004C4DE9">
        <w:rPr>
          <w:lang/>
        </w:rPr>
        <w:fldChar w:fldCharType="end"/>
      </w:r>
      <w:r w:rsidR="001A61F9">
        <w:rPr>
          <w:rFonts w:hint="eastAsia"/>
          <w:lang/>
        </w:rPr>
        <w:t>是首个为异质图神经网络寻</w:t>
      </w:r>
      <w:r w:rsidR="009B7367">
        <w:rPr>
          <w:rFonts w:hint="eastAsia"/>
          <w:lang/>
        </w:rPr>
        <w:t>最优图结构的</w:t>
      </w:r>
      <w:r w:rsidR="00E6316A">
        <w:rPr>
          <w:rFonts w:hint="eastAsia"/>
          <w:lang/>
        </w:rPr>
        <w:t>方法，</w:t>
      </w:r>
      <w:r w:rsidR="0075155D">
        <w:rPr>
          <w:rFonts w:hint="eastAsia"/>
          <w:lang/>
        </w:rPr>
        <w:t>它</w:t>
      </w:r>
      <w:r w:rsidR="00B868A1">
        <w:rPr>
          <w:rFonts w:hint="eastAsia"/>
          <w:lang/>
        </w:rPr>
        <w:t>不是直接在原始图上进行学习，而是</w:t>
      </w:r>
      <w:r w:rsidR="000279A6">
        <w:rPr>
          <w:rFonts w:hint="eastAsia"/>
          <w:lang/>
        </w:rPr>
        <w:t>进行三种图的融合：</w:t>
      </w:r>
      <w:r w:rsidR="00E76AC7">
        <w:rPr>
          <w:rFonts w:hint="eastAsia"/>
          <w:lang/>
        </w:rPr>
        <w:t>特征相似图、</w:t>
      </w:r>
      <w:r w:rsidR="00DD7772">
        <w:rPr>
          <w:rFonts w:hint="eastAsia"/>
          <w:lang/>
        </w:rPr>
        <w:t>特征传播图和语义图，</w:t>
      </w:r>
      <w:r w:rsidR="005E1CA4">
        <w:rPr>
          <w:rFonts w:hint="eastAsia"/>
          <w:lang/>
        </w:rPr>
        <w:t>在这种学习计算得到的图</w:t>
      </w:r>
      <w:r w:rsidR="009F5B5E">
        <w:rPr>
          <w:rFonts w:hint="eastAsia"/>
          <w:lang/>
        </w:rPr>
        <w:t>基础上，再进行图卷积的操作</w:t>
      </w:r>
      <w:r w:rsidR="00C33847">
        <w:rPr>
          <w:rFonts w:hint="eastAsia"/>
          <w:lang/>
        </w:rPr>
        <w:t>。</w:t>
      </w:r>
    </w:p>
    <w:p w14:paraId="44D0BB28" w14:textId="444BF0CB" w:rsidR="00A26CCF" w:rsidRPr="004416BC" w:rsidRDefault="0016297F" w:rsidP="004416BC">
      <w:pPr>
        <w:ind w:firstLine="480"/>
        <w:rPr>
          <w:lang/>
        </w:rPr>
      </w:pPr>
      <w:r>
        <w:rPr>
          <w:rFonts w:hint="eastAsia"/>
          <w:lang/>
        </w:rPr>
        <w:t>以上的异质图神经网络比起原来的</w:t>
      </w:r>
      <w:r>
        <w:rPr>
          <w:lang/>
        </w:rPr>
        <w:t>GCN</w:t>
      </w:r>
      <w:r>
        <w:rPr>
          <w:rFonts w:hint="eastAsia"/>
          <w:lang/>
        </w:rPr>
        <w:t>等方法能够更好的处理</w:t>
      </w:r>
      <w:r w:rsidR="005E3D38">
        <w:rPr>
          <w:rFonts w:hint="eastAsia"/>
          <w:lang/>
        </w:rPr>
        <w:t>具有更强异质性的图。但是</w:t>
      </w:r>
      <w:r w:rsidR="00235812">
        <w:rPr>
          <w:rFonts w:hint="eastAsia"/>
          <w:lang/>
        </w:rPr>
        <w:t>经过调研发现，</w:t>
      </w:r>
      <w:r w:rsidR="00924F45">
        <w:rPr>
          <w:rFonts w:hint="eastAsia"/>
          <w:lang/>
        </w:rPr>
        <w:t>目前的异质图神经网络</w:t>
      </w:r>
      <w:r w:rsidR="00235812">
        <w:rPr>
          <w:rFonts w:hint="eastAsia"/>
          <w:lang/>
        </w:rPr>
        <w:t>局限在处理</w:t>
      </w:r>
      <w:r w:rsidR="00001EEB">
        <w:rPr>
          <w:rFonts w:hint="eastAsia"/>
          <w:lang/>
        </w:rPr>
        <w:t>边类型数量较少的</w:t>
      </w:r>
      <w:r w:rsidR="00C2490F">
        <w:rPr>
          <w:rFonts w:hint="eastAsia"/>
          <w:lang/>
        </w:rPr>
        <w:t>图上，而无法应用与知识图谱这种能够拥有成百上千的关系类型的异质图。具体</w:t>
      </w:r>
      <w:r w:rsidR="00AD4382">
        <w:rPr>
          <w:rFonts w:hint="eastAsia"/>
          <w:lang/>
        </w:rPr>
        <w:t>问题</w:t>
      </w:r>
      <w:r w:rsidR="008B52CD">
        <w:rPr>
          <w:rFonts w:hint="eastAsia"/>
          <w:lang/>
        </w:rPr>
        <w:t>在</w:t>
      </w:r>
      <w:r w:rsidR="00F568A0">
        <w:rPr>
          <w:lang/>
        </w:rPr>
        <w:t>4.1</w:t>
      </w:r>
      <w:r w:rsidR="00ED64FE">
        <w:rPr>
          <w:rFonts w:hint="eastAsia"/>
          <w:lang/>
        </w:rPr>
        <w:t>小节中进行了详细介绍。</w:t>
      </w:r>
    </w:p>
    <w:p w14:paraId="0A051B00" w14:textId="094402F6" w:rsidR="00223DAE" w:rsidRDefault="0043722F" w:rsidP="00EA5BE1">
      <w:pPr>
        <w:pStyle w:val="2"/>
        <w:spacing w:before="163" w:after="163"/>
        <w:rPr>
          <w:lang/>
        </w:rPr>
      </w:pPr>
      <w:bookmarkStart w:id="86" w:name="_Ref74681404"/>
      <w:bookmarkStart w:id="87" w:name="_Ref74683265"/>
      <w:bookmarkStart w:id="88" w:name="_Toc100257495"/>
      <w:r>
        <w:rPr>
          <w:lang/>
        </w:rPr>
        <w:t>2.</w:t>
      </w:r>
      <w:r w:rsidR="003C73B2">
        <w:rPr>
          <w:lang/>
        </w:rPr>
        <w:t>2</w:t>
      </w:r>
      <w:r w:rsidR="00A3417E">
        <w:rPr>
          <w:rFonts w:hint="eastAsia"/>
          <w:lang/>
        </w:rPr>
        <w:t>知识</w:t>
      </w:r>
      <w:r w:rsidR="0069147C">
        <w:rPr>
          <w:rFonts w:hint="eastAsia"/>
          <w:lang/>
        </w:rPr>
        <w:t>图谱</w:t>
      </w:r>
      <w:r w:rsidR="00A3417E">
        <w:rPr>
          <w:rFonts w:hint="eastAsia"/>
          <w:lang/>
        </w:rPr>
        <w:t>表示学习算法</w:t>
      </w:r>
      <w:bookmarkEnd w:id="86"/>
      <w:bookmarkEnd w:id="87"/>
      <w:bookmarkEnd w:id="88"/>
    </w:p>
    <w:p w14:paraId="113249DF" w14:textId="57929DFF" w:rsidR="00982661" w:rsidRDefault="00557C8A" w:rsidP="00BA3B6A">
      <w:pPr>
        <w:pStyle w:val="3"/>
        <w:spacing w:before="163" w:after="163"/>
      </w:pPr>
      <w:bookmarkStart w:id="89" w:name="_Toc100257496"/>
      <w:r>
        <w:t xml:space="preserve">2.2.1 </w:t>
      </w:r>
      <w:r w:rsidR="00F333C7">
        <w:rPr>
          <w:rFonts w:hint="eastAsia"/>
        </w:rPr>
        <w:t>传统的知识图谱表示学习算法</w:t>
      </w:r>
      <w:bookmarkEnd w:id="89"/>
    </w:p>
    <w:p w14:paraId="68B9ED40" w14:textId="4675156C" w:rsidR="0071483F" w:rsidRPr="00BC5AE6" w:rsidRDefault="0071483F" w:rsidP="0071483F">
      <w:pPr>
        <w:ind w:firstLine="480"/>
      </w:pPr>
      <w:r>
        <w:rPr>
          <w:rFonts w:hint="eastAsia"/>
        </w:rPr>
        <w:t>知识图谱表示学习算法是将原始的知识图谱数据转换为数值的表示形式。目前这一系列算法的核心思想是首先将实体和关系表示为某个连续向量空间下的嵌入，然后利用某个得分函数预测知识图谱中事实存在的概率。接下来主要详细描述在本</w:t>
      </w:r>
      <w:r w:rsidR="00094305">
        <w:rPr>
          <w:rFonts w:hint="eastAsia"/>
        </w:rPr>
        <w:t>文</w:t>
      </w:r>
      <w:r>
        <w:rPr>
          <w:rFonts w:hint="eastAsia"/>
        </w:rPr>
        <w:t>中利用到的几种知识图谱表示学习算法。在之后的描述中，知识图谱三元组表示为</w:t>
      </w:r>
      <m:oMath>
        <m:d>
          <m:dPr>
            <m:ctrlPr>
              <w:rPr>
                <w:rFonts w:ascii="Cambria Math" w:hAnsi="Cambria Math"/>
                <w:i/>
              </w:rPr>
            </m:ctrlPr>
          </m:dPr>
          <m:e>
            <m:r>
              <w:rPr>
                <w:rFonts w:ascii="Cambria Math" w:hAnsi="Cambria Math"/>
              </w:rPr>
              <m:t>h,r,t</m:t>
            </m:r>
          </m:e>
        </m:d>
      </m:oMath>
      <w:r>
        <w:rPr>
          <w:rFonts w:hint="eastAsia"/>
        </w:rPr>
        <w:t>，对应的嵌入表示为</w:t>
      </w:r>
      <m:oMath>
        <m:r>
          <m:rPr>
            <m:sty m:val="bi"/>
          </m:rPr>
          <w:rPr>
            <w:rFonts w:ascii="Cambria Math" w:hAnsi="Cambria Math"/>
          </w:rPr>
          <m:t>h,r,t</m:t>
        </m:r>
      </m:oMath>
      <w:r w:rsidRPr="002B6A3C">
        <w:rPr>
          <w:rFonts w:hint="eastAsia"/>
        </w:rPr>
        <w:t>。</w:t>
      </w:r>
    </w:p>
    <w:p w14:paraId="3FCF9B8C" w14:textId="4BE11A9C" w:rsidR="0071483F" w:rsidRDefault="0071483F" w:rsidP="0071483F">
      <w:pPr>
        <w:ind w:firstLine="480"/>
      </w:pPr>
      <w:r>
        <w:rPr>
          <w:rFonts w:hint="eastAsia"/>
        </w:rPr>
        <w:t>2</w:t>
      </w:r>
      <w:r>
        <w:t>013</w:t>
      </w:r>
      <w:r>
        <w:rPr>
          <w:rFonts w:hint="eastAsia"/>
        </w:rPr>
        <w:t>年提出的</w:t>
      </w:r>
      <w:proofErr w:type="spellStart"/>
      <w:r w:rsidR="00A054C7" w:rsidRPr="00293BA0">
        <w:rPr>
          <w:rFonts w:hint="eastAsia"/>
        </w:rPr>
        <w:t>TransE</w:t>
      </w:r>
      <w:proofErr w:type="spellEnd"/>
      <w:r w:rsidR="00A054C7">
        <w:fldChar w:fldCharType="begin"/>
      </w:r>
      <w:r w:rsidR="00DF30F1">
        <w:instrText xml:space="preserve"> ADDIN ZOTERO_ITEM CSL_CITATION {"citationID":"ChWGqAQG","properties":{"formattedCitation":"\\super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A054C7">
        <w:fldChar w:fldCharType="separate"/>
      </w:r>
      <w:r w:rsidR="00DF30F1" w:rsidRPr="00DF30F1">
        <w:rPr>
          <w:vertAlign w:val="superscript"/>
        </w:rPr>
        <w:t>[1]</w:t>
      </w:r>
      <w:r w:rsidR="00A054C7">
        <w:fldChar w:fldCharType="end"/>
      </w:r>
      <w:r>
        <w:rPr>
          <w:rFonts w:hint="eastAsia"/>
        </w:rPr>
        <w:t>方法是基于翻译的知识表示学习方法的起源，它的核心思想在</w:t>
      </w:r>
      <w:r>
        <w:rPr>
          <w:rFonts w:hint="eastAsia"/>
        </w:rPr>
        <w:t>1</w:t>
      </w:r>
      <w:r>
        <w:t>.2</w:t>
      </w:r>
      <w:r>
        <w:rPr>
          <w:rFonts w:hint="eastAsia"/>
        </w:rPr>
        <w:t>国内外研究现状小节中已经进行了阐述。</w:t>
      </w:r>
      <w:proofErr w:type="spellStart"/>
      <w:r>
        <w:t>T</w:t>
      </w:r>
      <w:r>
        <w:rPr>
          <w:rFonts w:hint="eastAsia"/>
        </w:rPr>
        <w:t>rans</w:t>
      </w:r>
      <w:r>
        <w:t>E</w:t>
      </w:r>
      <w:proofErr w:type="spellEnd"/>
      <w:r>
        <w:rPr>
          <w:rFonts w:hint="eastAsia"/>
        </w:rPr>
        <w:t>将关系视为在嵌入空间内的翻译，如果</w:t>
      </w:r>
      <m:oMath>
        <m:d>
          <m:dPr>
            <m:ctrlPr>
              <w:rPr>
                <w:rFonts w:ascii="Cambria Math" w:hAnsi="Cambria Math"/>
                <w:i/>
              </w:rPr>
            </m:ctrlPr>
          </m:dPr>
          <m:e>
            <m:r>
              <w:rPr>
                <w:rFonts w:ascii="Cambria Math" w:hAnsi="Cambria Math"/>
              </w:rPr>
              <m:t>h,r,t</m:t>
            </m:r>
          </m:e>
        </m:d>
      </m:oMath>
      <w:r>
        <w:rPr>
          <w:rFonts w:hint="eastAsia"/>
        </w:rPr>
        <w:t>三元组事实存在，那么头实体的嵌入</w:t>
      </w:r>
      <m:oMath>
        <m:r>
          <m:rPr>
            <m:sty m:val="bi"/>
          </m:rPr>
          <w:rPr>
            <w:rFonts w:ascii="Cambria Math" w:hAnsi="Cambria Math"/>
          </w:rPr>
          <m:t>h</m:t>
        </m:r>
      </m:oMath>
      <w:r w:rsidRPr="0075387C">
        <w:rPr>
          <w:rFonts w:hint="eastAsia"/>
        </w:rPr>
        <w:t>加上</w:t>
      </w:r>
      <w:r>
        <w:rPr>
          <w:rFonts w:hint="eastAsia"/>
        </w:rPr>
        <w:t>关系的嵌入</w:t>
      </w:r>
      <m:oMath>
        <m:r>
          <m:rPr>
            <m:sty m:val="bi"/>
          </m:rPr>
          <w:rPr>
            <w:rFonts w:ascii="Cambria Math" w:hAnsi="Cambria Math" w:hint="eastAsia"/>
          </w:rPr>
          <m:t>r</m:t>
        </m:r>
      </m:oMath>
      <w:r>
        <w:rPr>
          <w:rFonts w:hint="eastAsia"/>
        </w:rPr>
        <w:t>应该靠近尾实体的嵌入</w:t>
      </w:r>
      <m:oMath>
        <m:r>
          <m:rPr>
            <m:sty m:val="bi"/>
          </m:rPr>
          <w:rPr>
            <w:rFonts w:ascii="Cambria Math" w:hAnsi="Cambria Math"/>
          </w:rPr>
          <m:t>t</m:t>
        </m:r>
        <m:r>
          <m:rPr>
            <m:sty m:val="bi"/>
          </m:rPr>
          <w:rPr>
            <w:rFonts w:ascii="Cambria Math" w:hAnsi="Cambria Math"/>
            <w:b/>
            <w:bCs/>
            <w:i/>
          </w:rPr>
          <w:fldChar w:fldCharType="begin"/>
        </m:r>
        <m:r>
          <m:rPr>
            <m:sty m:val="p"/>
          </m:rPr>
          <w:rPr>
            <w:rFonts w:ascii="Cambria Math" w:hAnsi="Cambria Math"/>
          </w:rPr>
          <m:t xml:space="preserve"> ADDIN ZOTERO_TEMP </m:t>
        </m:r>
        <m:r>
          <m:rPr>
            <m:sty m:val="bi"/>
          </m:rPr>
          <w:rPr>
            <w:rFonts w:ascii="Cambria Math" w:hAnsi="Cambria Math"/>
            <w:b/>
            <w:bCs/>
            <w:i/>
          </w:rPr>
          <w:fldChar w:fldCharType="separate"/>
        </m:r>
        <m:r>
          <m:rPr>
            <m:sty m:val="p"/>
          </m:rPr>
          <w:rPr>
            <w:rFonts w:ascii="Cambria Math" w:hAnsi="Cambria Math"/>
            <w:noProof/>
          </w:rPr>
          <m:t xml:space="preserve"> </m:t>
        </m:r>
        <m:r>
          <m:rPr>
            <m:sty m:val="bi"/>
          </m:rPr>
          <w:rPr>
            <w:rFonts w:ascii="Cambria Math" w:hAnsi="Cambria Math"/>
            <w:b/>
            <w:bCs/>
            <w:i/>
          </w:rPr>
          <w:fldChar w:fldCharType="end"/>
        </m:r>
      </m:oMath>
      <w:r>
        <w:rPr>
          <w:rFonts w:hint="eastAsia"/>
        </w:rPr>
        <w:t>，即公式：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38175174" w14:textId="77777777" w:rsidTr="003F0A60">
        <w:trPr>
          <w:jc w:val="center"/>
        </w:trPr>
        <w:tc>
          <w:tcPr>
            <w:tcW w:w="1276" w:type="dxa"/>
            <w:vAlign w:val="center"/>
          </w:tcPr>
          <w:p w14:paraId="1A8F27E6" w14:textId="77777777" w:rsidR="0071483F" w:rsidRDefault="0071483F" w:rsidP="003F0A60">
            <w:pPr>
              <w:ind w:firstLineChars="0" w:firstLine="0"/>
              <w:jc w:val="center"/>
            </w:pPr>
          </w:p>
        </w:tc>
        <w:tc>
          <w:tcPr>
            <w:tcW w:w="6657" w:type="dxa"/>
            <w:vAlign w:val="center"/>
          </w:tcPr>
          <w:p w14:paraId="00FA5476" w14:textId="77777777" w:rsidR="0071483F" w:rsidRPr="0089028D" w:rsidRDefault="0071483F" w:rsidP="003F0A60">
            <w:pPr>
              <w:ind w:firstLine="480"/>
            </w:pPr>
            <m:oMathPara>
              <m:oMath>
                <m:r>
                  <w:rPr>
                    <w:rFonts w:ascii="Cambria Math" w:hAnsi="Cambria Math"/>
                  </w:rPr>
                  <m:t>h</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t</m:t>
                </m:r>
              </m:oMath>
            </m:oMathPara>
          </w:p>
        </w:tc>
        <w:tc>
          <w:tcPr>
            <w:tcW w:w="1276" w:type="dxa"/>
            <w:vAlign w:val="center"/>
          </w:tcPr>
          <w:p w14:paraId="1E86E54C" w14:textId="59F748E5"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26</w:t>
              </w:r>
            </w:fldSimple>
            <w:r>
              <w:t>)</w:t>
            </w:r>
          </w:p>
        </w:tc>
      </w:tr>
    </w:tbl>
    <w:p w14:paraId="719CA0FF" w14:textId="77777777" w:rsidR="0071483F" w:rsidRDefault="0071483F" w:rsidP="0071483F">
      <w:pPr>
        <w:ind w:firstLine="480"/>
      </w:pPr>
      <w:r>
        <w:rPr>
          <w:rFonts w:hint="eastAsia"/>
        </w:rPr>
        <w:lastRenderedPageBreak/>
        <w:t>这一思想主要来源于知识图谱中各个事实组成的层级结构。在树状结构下面，某个节点应该是处在最靠近它的父节点的位置，兄弟节点之间应该距离较近，位置类似，孙子节点相比子节点应该距离更远。这样在连续的向量空间下，新的嵌入组成的结构还是保留了原来知识图谱中的层级结构。</w:t>
      </w:r>
    </w:p>
    <w:p w14:paraId="20D954AB" w14:textId="312AFE0C" w:rsidR="0071483F" w:rsidRDefault="0071483F" w:rsidP="0071483F">
      <w:pPr>
        <w:ind w:firstLine="480"/>
      </w:pPr>
      <w:proofErr w:type="spellStart"/>
      <w:r>
        <w:rPr>
          <w:rFonts w:hint="eastAsia"/>
        </w:rPr>
        <w:t>TransE</w:t>
      </w:r>
      <w:proofErr w:type="spellEnd"/>
      <w:r>
        <w:rPr>
          <w:rFonts w:hint="eastAsia"/>
        </w:rPr>
        <w:t>的训练和评估过程也是后续很多方法跟随的经典方法。首先</w:t>
      </w:r>
      <w:proofErr w:type="spellStart"/>
      <w:r>
        <w:t>T</w:t>
      </w:r>
      <w:r>
        <w:rPr>
          <w:rFonts w:hint="eastAsia"/>
        </w:rPr>
        <w:t>ransE</w:t>
      </w:r>
      <w:proofErr w:type="spellEnd"/>
      <w:r>
        <w:rPr>
          <w:rFonts w:hint="eastAsia"/>
        </w:rPr>
        <w:t>会首先将所有的实体和关系都表示为相同维度大小的向量，然后在训练过程中，对于每一个实际存在的事实</w:t>
      </w:r>
      <m:oMath>
        <m:d>
          <m:dPr>
            <m:ctrlPr>
              <w:rPr>
                <w:rFonts w:ascii="Cambria Math" w:hAnsi="Cambria Math"/>
                <w:i/>
              </w:rPr>
            </m:ctrlPr>
          </m:dPr>
          <m:e>
            <m:r>
              <w:rPr>
                <w:rFonts w:ascii="Cambria Math" w:hAnsi="Cambria Math"/>
              </w:rPr>
              <m:t>h,r,t</m:t>
            </m:r>
          </m:e>
        </m:d>
      </m:oMath>
      <w:r>
        <w:rPr>
          <w:rFonts w:hint="eastAsia"/>
        </w:rPr>
        <w:t>，</w:t>
      </w:r>
      <w:proofErr w:type="spellStart"/>
      <w:r>
        <w:rPr>
          <w:rFonts w:hint="eastAsia"/>
        </w:rPr>
        <w:t>TransE</w:t>
      </w:r>
      <w:proofErr w:type="spellEnd"/>
      <w:r>
        <w:rPr>
          <w:rFonts w:hint="eastAsia"/>
        </w:rPr>
        <w:t>会进行通过替换头实体、关系、尾实体获得实际不存在的负样本，然后对于所有的三元组，计算</w:t>
      </w:r>
      <m:oMath>
        <m:r>
          <m:rPr>
            <m:sty m:val="bi"/>
          </m:rPr>
          <w:rPr>
            <w:rFonts w:ascii="Cambria Math" w:hAnsi="Cambria Math"/>
          </w:rPr>
          <m:t>h</m:t>
        </m:r>
        <m:r>
          <w:rPr>
            <w:rFonts w:ascii="Cambria Math" w:hAnsi="Cambria Math"/>
          </w:rPr>
          <m:t>+</m:t>
        </m:r>
        <m:r>
          <m:rPr>
            <m:sty m:val="bi"/>
          </m:rPr>
          <w:rPr>
            <w:rFonts w:ascii="Cambria Math" w:hAnsi="Cambria Math"/>
          </w:rPr>
          <m:t>r</m:t>
        </m:r>
      </m:oMath>
      <w:r>
        <w:rPr>
          <w:rFonts w:hint="eastAsia"/>
        </w:rPr>
        <w:t>和</w:t>
      </w:r>
      <m:oMath>
        <m:r>
          <m:rPr>
            <m:sty m:val="bi"/>
          </m:rPr>
          <w:rPr>
            <w:rFonts w:ascii="Cambria Math" w:hAnsi="Cambria Math" w:hint="eastAsia"/>
          </w:rPr>
          <m:t>t</m:t>
        </m:r>
      </m:oMath>
      <w:r>
        <w:rPr>
          <w:rFonts w:hint="eastAsia"/>
        </w:rPr>
        <w:t>之间的距离。向量之间距离的衡量可以是平方和：</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1874EFEF" w14:textId="77777777" w:rsidTr="003F0A60">
        <w:trPr>
          <w:jc w:val="center"/>
        </w:trPr>
        <w:tc>
          <w:tcPr>
            <w:tcW w:w="1276" w:type="dxa"/>
            <w:vAlign w:val="center"/>
          </w:tcPr>
          <w:p w14:paraId="4C91EBAD" w14:textId="77777777" w:rsidR="0071483F" w:rsidRDefault="0071483F" w:rsidP="003F0A60">
            <w:pPr>
              <w:ind w:firstLineChars="0" w:firstLine="0"/>
              <w:jc w:val="center"/>
            </w:pPr>
          </w:p>
        </w:tc>
        <w:tc>
          <w:tcPr>
            <w:tcW w:w="6657" w:type="dxa"/>
            <w:vAlign w:val="center"/>
          </w:tcPr>
          <w:p w14:paraId="150B3799" w14:textId="608FBB1F" w:rsidR="0071483F" w:rsidRPr="0089028D" w:rsidRDefault="007E366D" w:rsidP="003F0A60">
            <w:pPr>
              <w:ind w:firstLineChars="83" w:firstLine="199"/>
            </w:pPr>
            <m:oMathPara>
              <m:oMath>
                <m:sSub>
                  <m:sSubPr>
                    <m:ctrlPr>
                      <w:rPr>
                        <w:rFonts w:ascii="Cambria Math" w:hAnsi="Cambria Math"/>
                      </w:rPr>
                    </m:ctrlPr>
                  </m:sSubPr>
                  <m:e>
                    <m:r>
                      <w:rPr>
                        <w:rFonts w:ascii="Cambria Math" w:hAnsi="Cambria Math"/>
                      </w:rPr>
                      <m:t>f</m:t>
                    </m:r>
                  </m:e>
                  <m:sub>
                    <m:r>
                      <w:rPr>
                        <w:rFonts w:ascii="Cambria Math" w:hAnsi="Cambria Math"/>
                      </w:rPr>
                      <m:t>r</m:t>
                    </m:r>
                  </m:sub>
                </m:sSub>
                <m:d>
                  <m:dPr>
                    <m:ctrlPr>
                      <w:rPr>
                        <w:rFonts w:ascii="Cambria Math" w:hAnsi="Cambria Math"/>
                      </w:rPr>
                    </m:ctrlPr>
                  </m:dPr>
                  <m:e>
                    <m:r>
                      <w:rPr>
                        <w:rFonts w:ascii="Cambria Math" w:hAnsi="Cambria Math"/>
                      </w:rPr>
                      <m:t>h</m:t>
                    </m:r>
                    <m:r>
                      <m:rPr>
                        <m:sty m:val="p"/>
                      </m:rPr>
                      <w:rPr>
                        <w:rFonts w:ascii="Cambria Math" w:hAnsi="Cambria Math"/>
                      </w:rPr>
                      <m:t xml:space="preserve">, </m:t>
                    </m:r>
                    <m:r>
                      <w:rPr>
                        <w:rFonts w:ascii="Cambria Math" w:hAnsi="Cambria Math"/>
                      </w:rPr>
                      <m:t>t</m:t>
                    </m:r>
                  </m:e>
                </m:d>
                <m:r>
                  <m:rPr>
                    <m:sty m:val="p"/>
                  </m:rPr>
                  <w:rPr>
                    <w:rFonts w:ascii="Cambria Math" w:hAnsi="Cambria Math"/>
                  </w:rPr>
                  <m:t>=||</m:t>
                </m:r>
                <m:r>
                  <m:rPr>
                    <m:sty m:val="bi"/>
                  </m:rPr>
                  <w:rPr>
                    <w:rFonts w:ascii="Cambria Math" w:hAnsi="Cambria Math"/>
                  </w:rPr>
                  <m:t>h</m:t>
                </m:r>
                <m:r>
                  <m:rPr>
                    <m:sty m:val="p"/>
                  </m:rPr>
                  <w:rPr>
                    <w:rFonts w:ascii="Cambria Math" w:hAnsi="Cambria Math"/>
                  </w:rPr>
                  <m:t>+</m:t>
                </m:r>
                <m:r>
                  <m:rPr>
                    <m:sty m:val="bi"/>
                  </m:rPr>
                  <w:rPr>
                    <w:rFonts w:ascii="Cambria Math" w:hAnsi="Cambria Math"/>
                  </w:rPr>
                  <m:t>r</m:t>
                </m:r>
                <m:r>
                  <m:rPr>
                    <m:sty m:val="p"/>
                  </m:rPr>
                  <w:rPr>
                    <w:rFonts w:ascii="Cambria Math" w:hAnsi="Cambria Math"/>
                  </w:rPr>
                  <m:t>-</m:t>
                </m:r>
                <m:r>
                  <m:rPr>
                    <m:sty m:val="bi"/>
                  </m:rPr>
                  <w:rPr>
                    <w:rFonts w:ascii="Cambria Math" w:hAnsi="Cambria Math"/>
                  </w:rPr>
                  <m:t>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oMath>
            </m:oMathPara>
          </w:p>
        </w:tc>
        <w:tc>
          <w:tcPr>
            <w:tcW w:w="1276" w:type="dxa"/>
            <w:vAlign w:val="center"/>
          </w:tcPr>
          <w:p w14:paraId="6A60A3B3" w14:textId="397DBDE4"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27</w:t>
              </w:r>
            </w:fldSimple>
            <w:r>
              <w:t>)</w:t>
            </w:r>
          </w:p>
        </w:tc>
      </w:tr>
    </w:tbl>
    <w:p w14:paraId="5925587F" w14:textId="77777777" w:rsidR="0071483F" w:rsidRDefault="0071483F" w:rsidP="0071483F">
      <w:pPr>
        <w:ind w:firstLine="480"/>
      </w:pPr>
      <w:proofErr w:type="spellStart"/>
      <w:r>
        <w:t>T</w:t>
      </w:r>
      <w:r>
        <w:rPr>
          <w:rFonts w:hint="eastAsia"/>
        </w:rPr>
        <w:t>ransE</w:t>
      </w:r>
      <w:proofErr w:type="spellEnd"/>
      <w:r>
        <w:rPr>
          <w:rFonts w:hint="eastAsia"/>
        </w:rPr>
        <w:t>期望正样本计算得到的距离小，负样本计算得到的距离大。</w:t>
      </w:r>
    </w:p>
    <w:p w14:paraId="08C0F494" w14:textId="77777777" w:rsidR="0071483F" w:rsidRDefault="0071483F" w:rsidP="0071483F">
      <w:pPr>
        <w:ind w:firstLine="480"/>
      </w:pPr>
      <w:proofErr w:type="spellStart"/>
      <w:r>
        <w:rPr>
          <w:rFonts w:hint="eastAsia"/>
        </w:rPr>
        <w:t>TransE</w:t>
      </w:r>
      <w:proofErr w:type="spellEnd"/>
      <w:r>
        <w:rPr>
          <w:rFonts w:hint="eastAsia"/>
        </w:rPr>
        <w:t>的思想很简单也符合直觉，非常容易实现，参数少，能够很容易的和其它的方法结合起来。</w:t>
      </w:r>
      <w:proofErr w:type="spellStart"/>
      <w:r>
        <w:rPr>
          <w:rFonts w:hint="eastAsia"/>
        </w:rPr>
        <w:t>Trans</w:t>
      </w:r>
      <w:r>
        <w:t>E</w:t>
      </w:r>
      <w:proofErr w:type="spellEnd"/>
      <w:r>
        <w:rPr>
          <w:rFonts w:hint="eastAsia"/>
        </w:rPr>
        <w:t>的负采样训练方法和评估策略也成为了之后众多知识表示学习方法的训练方式和评估标准。但是</w:t>
      </w:r>
      <w:proofErr w:type="spellStart"/>
      <w:r>
        <w:rPr>
          <w:rFonts w:hint="eastAsia"/>
        </w:rPr>
        <w:t>TransE</w:t>
      </w:r>
      <w:proofErr w:type="spellEnd"/>
      <w:r>
        <w:rPr>
          <w:rFonts w:hint="eastAsia"/>
        </w:rPr>
        <w:t>方法也存在它的缺点，最重要的一点是它难以很好的学习一对多，多对一和多对多的关系。比如张三导演了三部不同的电影，导演这个关系是一个一对多的关系。利用</w:t>
      </w:r>
      <w:proofErr w:type="spellStart"/>
      <w:r>
        <w:rPr>
          <w:rFonts w:hint="eastAsia"/>
        </w:rPr>
        <w:t>TransE</w:t>
      </w:r>
      <w:proofErr w:type="spellEnd"/>
      <w:r>
        <w:rPr>
          <w:rFonts w:hint="eastAsia"/>
        </w:rPr>
        <w:t>的方法，尽管这三部电影都是完全不同的实体，</w:t>
      </w:r>
      <w:proofErr w:type="spellStart"/>
      <w:r>
        <w:rPr>
          <w:rFonts w:hint="eastAsia"/>
        </w:rPr>
        <w:t>TransE</w:t>
      </w:r>
      <w:proofErr w:type="spellEnd"/>
      <w:r>
        <w:rPr>
          <w:rFonts w:hint="eastAsia"/>
        </w:rPr>
        <w:t>会把三部不同的电影都学习为相近的嵌入，很难区分它们之间的区别。为了解决这个问题，才有之后的一系列基于翻译的方法的提出。</w:t>
      </w:r>
    </w:p>
    <w:p w14:paraId="05581B5A" w14:textId="16A95B08" w:rsidR="0071483F" w:rsidRDefault="002030B4" w:rsidP="00990F69">
      <w:pPr>
        <w:ind w:firstLine="480"/>
      </w:pPr>
      <w:r w:rsidRPr="00453916">
        <w:rPr>
          <w:rFonts w:hint="eastAsia"/>
        </w:rPr>
        <w:t>RESCAL</w:t>
      </w:r>
      <w:r>
        <w:fldChar w:fldCharType="begin"/>
      </w:r>
      <w:r w:rsidR="00DF30F1">
        <w:instrText xml:space="preserve"> ADDIN ZOTERO_ITEM CSL_CITATION {"citationID":"9fwnwXlb","properties":{"formattedCitation":"\\super [16]\\nosupersub{}","plainCitation":"[16]","noteIndex":0},"citationItems":[{"id":780,"uris":["http://zotero.org/users/5779008/items/RICZ7CJV"],"itemData":{"id":780,"type":"paper-conference","abstract":"Relational learning is becoming increasingly important in many areas of application. Here, we present a novel approach to relational learning based on the factorization of a three-way tensor. We show that unlike other tensor approaches, our method is able to perform collective learning via the latent components of the model and provide an efﬁcient algorithm to compute the factorization. We substantiate our theoretical considerations regarding the collective learning capabilities of our model by the means of experiments on both a new dataset and a dataset commonly used in entity resolution. Furthermore, we show on common benchmark datasets that our approach achieves better or on-par results, if compared to current state-of-the-art relational learning solutions, while it is signiﬁcantly faster to compute.","archive":"RESCAL","archive_location":"ICML 2011","container-title":"Proceedings of the 28th International Conference on Machine Learning","event-place":"Bellevue, Washington, USA","language":"en","note":"ZSCC: NoCitationData[s0]","page":"809–816","publisher":"Omnipress","publisher-place":"Bellevue, Washington, USA","title":"A Three-Way Model for Collective Learning on Multi-Relational Data","title-short":"RESCAL","URL":"https://icml.cc/2011/papers/438_icmlpaper.pdf","author":[{"family":"Nickel","given":"Maximilian"},{"family":"Tresp","given":"Volker"},{"family":"Kriegel","given":"Hans-Peter"}],"editor":[{"family":"Getoor","given":"Lise"},{"family":"Scheffer","given":"Tobias"}],"issued":{"date-parts":[["2011",7,28]]},"citation-key":"nickelThreeWayModelCollective28"}}],"schema":"https://github.com/citation-style-language/schema/raw/master/csl-citation.json"} </w:instrText>
      </w:r>
      <w:r>
        <w:fldChar w:fldCharType="separate"/>
      </w:r>
      <w:r w:rsidR="00DF30F1" w:rsidRPr="00DF30F1">
        <w:rPr>
          <w:vertAlign w:val="superscript"/>
        </w:rPr>
        <w:t>[16]</w:t>
      </w:r>
      <w:r>
        <w:fldChar w:fldCharType="end"/>
      </w:r>
      <w:r w:rsidR="0071483F">
        <w:rPr>
          <w:rFonts w:hint="eastAsia"/>
        </w:rPr>
        <w:t>方法是基于张量分解的经典方法，它首先根据不同的关系把整个知识图谱表示为三维张量</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0071483F">
        <w:rPr>
          <w:rFonts w:hint="eastAsia"/>
        </w:rPr>
        <w:t>。张量的值为</w:t>
      </w:r>
      <w:r w:rsidR="0071483F">
        <w:rPr>
          <w:rFonts w:hint="eastAsia"/>
        </w:rPr>
        <w:t>0</w:t>
      </w:r>
      <w:r w:rsidR="0071483F">
        <w:rPr>
          <w:rFonts w:hint="eastAsia"/>
        </w:rPr>
        <w:t>表示该三元组不存在，为</w:t>
      </w:r>
      <w:r w:rsidR="0071483F">
        <w:rPr>
          <w:rFonts w:hint="eastAsia"/>
        </w:rPr>
        <w:t>1</w:t>
      </w:r>
      <w:r w:rsidR="0071483F">
        <w:rPr>
          <w:rFonts w:hint="eastAsia"/>
        </w:rPr>
        <w:t>表示该三元组存在。之后，所有的实体被表示为一维向量</w:t>
      </w:r>
      <m:oMath>
        <m:r>
          <m:rPr>
            <m:sty m:val="bi"/>
          </m:rPr>
          <w:rPr>
            <w:rFonts w:ascii="Cambria Math" w:hAnsi="Cambria Math"/>
          </w:rPr>
          <m:t>h</m:t>
        </m:r>
        <m:r>
          <w:rPr>
            <w:rFonts w:ascii="Cambria Math" w:hAnsi="Cambria Math"/>
          </w:rPr>
          <m:t>,</m:t>
        </m:r>
        <m:r>
          <m:rPr>
            <m:sty m:val="bi"/>
          </m:rPr>
          <w:rPr>
            <w:rFonts w:ascii="Cambria Math" w:hAnsi="Cambria Math"/>
          </w:rPr>
          <m:t>t</m:t>
        </m:r>
      </m:oMath>
      <w:r w:rsidR="0071483F">
        <w:rPr>
          <w:rFonts w:hint="eastAsia"/>
        </w:rPr>
        <w:t>，关系被表示为二维矩阵</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0071483F">
        <w:rPr>
          <w:rFonts w:hint="eastAsia"/>
        </w:rPr>
        <w:t>。然后对于三元组</w:t>
      </w:r>
      <m:oMath>
        <m:d>
          <m:dPr>
            <m:ctrlPr>
              <w:rPr>
                <w:rFonts w:ascii="Cambria Math" w:hAnsi="Cambria Math"/>
                <w:i/>
              </w:rPr>
            </m:ctrlPr>
          </m:dPr>
          <m:e>
            <m:r>
              <w:rPr>
                <w:rFonts w:ascii="Cambria Math" w:hAnsi="Cambria Math"/>
              </w:rPr>
              <m:t>h,r,t</m:t>
            </m:r>
          </m:e>
        </m:d>
      </m:oMath>
      <w:r w:rsidR="0071483F">
        <w:rPr>
          <w:rFonts w:hint="eastAsia"/>
        </w:rPr>
        <w:t>计算根据下面的公式该事实存在的概率</w:t>
      </w:r>
      <w:r w:rsidR="009A2F36">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5C6BE87E" w14:textId="77777777" w:rsidTr="003F0A60">
        <w:trPr>
          <w:jc w:val="center"/>
        </w:trPr>
        <w:tc>
          <w:tcPr>
            <w:tcW w:w="1276" w:type="dxa"/>
            <w:vAlign w:val="center"/>
          </w:tcPr>
          <w:p w14:paraId="201E0578" w14:textId="77777777" w:rsidR="0071483F" w:rsidRDefault="0071483F" w:rsidP="003F0A60">
            <w:pPr>
              <w:ind w:firstLineChars="0" w:firstLine="0"/>
            </w:pPr>
          </w:p>
        </w:tc>
        <w:tc>
          <w:tcPr>
            <w:tcW w:w="6657" w:type="dxa"/>
            <w:vAlign w:val="center"/>
          </w:tcPr>
          <w:p w14:paraId="3AC481CB" w14:textId="77777777" w:rsidR="0071483F" w:rsidRPr="001F228A" w:rsidRDefault="007E366D" w:rsidP="003F0A60">
            <w:pPr>
              <w:pStyle w:val="afb"/>
              <w:rPr>
                <w:bCs/>
              </w:rPr>
            </w:pPr>
            <m:oMathPara>
              <m:oMath>
                <m:sSub>
                  <m:sSubPr>
                    <m:ctrlPr>
                      <w:rPr>
                        <w:rFonts w:ascii="Cambria Math" w:hAnsi="Cambria Math"/>
                      </w:rPr>
                    </m:ctrlPr>
                  </m:sSubPr>
                  <m:e>
                    <m:r>
                      <w:rPr>
                        <w:rFonts w:ascii="Cambria Math" w:hAnsi="Cambria Math"/>
                      </w:rPr>
                      <m:t>f</m:t>
                    </m:r>
                  </m:e>
                  <m:sub>
                    <m:r>
                      <w:rPr>
                        <w:rFonts w:ascii="Cambria Math" w:hAnsi="Cambria Math"/>
                      </w:rPr>
                      <m:t>r</m:t>
                    </m:r>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t</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h</m:t>
                    </m:r>
                  </m:e>
                  <m:sup>
                    <m:r>
                      <w:rPr>
                        <w:rFonts w:ascii="Cambria Math" w:hAnsi="Cambria Math"/>
                      </w:rPr>
                      <m:t>T</m:t>
                    </m:r>
                  </m:sup>
                </m:sSup>
                <m:sSub>
                  <m:sSubPr>
                    <m:ctrlPr>
                      <w:rPr>
                        <w:rFonts w:ascii="Cambria Math" w:hAnsi="Cambria Math"/>
                      </w:rPr>
                    </m:ctrlPr>
                  </m:sSubPr>
                  <m:e>
                    <m:r>
                      <w:rPr>
                        <w:rFonts w:ascii="Cambria Math" w:hAnsi="Cambria Math"/>
                      </w:rPr>
                      <m:t>M</m:t>
                    </m:r>
                  </m:e>
                  <m:sub>
                    <m:r>
                      <w:rPr>
                        <w:rFonts w:ascii="Cambria Math" w:hAnsi="Cambria Math"/>
                      </w:rPr>
                      <m:t>r</m:t>
                    </m:r>
                  </m:sub>
                </m:sSub>
                <m:r>
                  <m:rPr>
                    <m:sty m:val="bi"/>
                  </m:rPr>
                  <w:rPr>
                    <w:rFonts w:ascii="Cambria Math" w:hAnsi="Cambria Math"/>
                  </w:rPr>
                  <m:t>t</m:t>
                </m:r>
              </m:oMath>
            </m:oMathPara>
          </w:p>
        </w:tc>
        <w:tc>
          <w:tcPr>
            <w:tcW w:w="1276" w:type="dxa"/>
            <w:vAlign w:val="center"/>
          </w:tcPr>
          <w:p w14:paraId="1FB4213D" w14:textId="5391E3BD"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28</w:t>
              </w:r>
            </w:fldSimple>
            <w:r>
              <w:t>)</w:t>
            </w:r>
          </w:p>
        </w:tc>
      </w:tr>
    </w:tbl>
    <w:p w14:paraId="7DFB74E0" w14:textId="7F2C98CD" w:rsidR="0071483F" w:rsidRDefault="0071483F" w:rsidP="008644FE">
      <w:pPr>
        <w:ind w:firstLineChars="0" w:firstLine="420"/>
      </w:pPr>
      <w:r>
        <w:rPr>
          <w:rFonts w:hint="eastAsia"/>
        </w:rPr>
        <w:t>为了降低</w:t>
      </w:r>
      <w:r>
        <w:rPr>
          <w:rFonts w:hint="eastAsia"/>
        </w:rPr>
        <w:t>R</w:t>
      </w:r>
      <w:r>
        <w:t>ESCAL</w:t>
      </w:r>
      <w:r>
        <w:rPr>
          <w:rFonts w:hint="eastAsia"/>
        </w:rPr>
        <w:t>方法的复杂度，</w:t>
      </w:r>
      <w:proofErr w:type="spellStart"/>
      <w:r w:rsidR="009440D2" w:rsidRPr="00DF5427">
        <w:rPr>
          <w:rFonts w:hint="eastAsia"/>
        </w:rPr>
        <w:t>DistMult</w:t>
      </w:r>
      <w:proofErr w:type="spellEnd"/>
      <w:r w:rsidR="009440D2">
        <w:fldChar w:fldCharType="begin"/>
      </w:r>
      <w:r w:rsidR="00DF30F1">
        <w:instrText xml:space="preserve"> ADDIN ZOTERO_ITEM CSL_CITATION {"citationID":"GVq46JtE","properties":{"formattedCitation":"\\super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9440D2">
        <w:fldChar w:fldCharType="separate"/>
      </w:r>
      <w:r w:rsidR="00DF30F1" w:rsidRPr="00DF30F1">
        <w:rPr>
          <w:vertAlign w:val="superscript"/>
        </w:rPr>
        <w:t>[17]</w:t>
      </w:r>
      <w:r w:rsidR="009440D2">
        <w:fldChar w:fldCharType="end"/>
      </w:r>
      <w:r>
        <w:rPr>
          <w:rFonts w:hint="eastAsia"/>
        </w:rPr>
        <w:t>将</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eastAsia"/>
        </w:rPr>
        <w:t>简化为了对角矩阵：</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028F8EFE" w14:textId="77777777" w:rsidTr="003F0A60">
        <w:trPr>
          <w:jc w:val="center"/>
        </w:trPr>
        <w:tc>
          <w:tcPr>
            <w:tcW w:w="1276" w:type="dxa"/>
            <w:vAlign w:val="center"/>
          </w:tcPr>
          <w:p w14:paraId="32BFC085" w14:textId="77777777" w:rsidR="0071483F" w:rsidRDefault="0071483F" w:rsidP="003F0A60">
            <w:pPr>
              <w:ind w:firstLineChars="0" w:firstLine="0"/>
              <w:jc w:val="center"/>
            </w:pPr>
          </w:p>
        </w:tc>
        <w:tc>
          <w:tcPr>
            <w:tcW w:w="6657" w:type="dxa"/>
            <w:vAlign w:val="center"/>
          </w:tcPr>
          <w:p w14:paraId="01496DA3" w14:textId="77777777" w:rsidR="0071483F" w:rsidRPr="0048513A" w:rsidRDefault="007E366D" w:rsidP="003F0A60">
            <w:pPr>
              <w:pStyle w:val="afb"/>
              <w:rPr>
                <w:bCs/>
              </w:rPr>
            </w:pPr>
            <m:oMathPara>
              <m:oMath>
                <m:sSub>
                  <m:sSubPr>
                    <m:ctrlPr>
                      <w:rPr>
                        <w:rFonts w:ascii="Cambria Math" w:hAnsi="Cambria Math"/>
                      </w:rPr>
                    </m:ctrlPr>
                  </m:sSubPr>
                  <m:e>
                    <m:r>
                      <w:rPr>
                        <w:rFonts w:ascii="Cambria Math" w:hAnsi="Cambria Math"/>
                      </w:rPr>
                      <m:t>f</m:t>
                    </m:r>
                  </m:e>
                  <m:sub>
                    <m:r>
                      <w:rPr>
                        <w:rFonts w:ascii="Cambria Math" w:hAnsi="Cambria Math"/>
                      </w:rPr>
                      <m:t>r</m:t>
                    </m:r>
                  </m:sub>
                </m:sSub>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t</m:t>
                    </m:r>
                  </m:e>
                </m:d>
                <m:r>
                  <m:rPr>
                    <m:sty m:val="p"/>
                  </m:rPr>
                  <w:rPr>
                    <w:rFonts w:ascii="Cambria Math" w:hAnsi="Cambria Math"/>
                  </w:rPr>
                  <m:t>=</m:t>
                </m:r>
                <m:sSup>
                  <m:sSupPr>
                    <m:ctrlPr>
                      <w:rPr>
                        <w:rFonts w:ascii="Cambria Math" w:hAnsi="Cambria Math"/>
                      </w:rPr>
                    </m:ctrlPr>
                  </m:sSupPr>
                  <m:e>
                    <m:r>
                      <m:rPr>
                        <m:sty m:val="bi"/>
                      </m:rPr>
                      <w:rPr>
                        <w:rFonts w:ascii="Cambria Math" w:hAnsi="Cambria Math"/>
                      </w:rPr>
                      <m:t>h</m:t>
                    </m:r>
                  </m:e>
                  <m:sup>
                    <m:r>
                      <w:rPr>
                        <w:rFonts w:ascii="Cambria Math" w:hAnsi="Cambria Math"/>
                      </w:rPr>
                      <m:t>T</m:t>
                    </m:r>
                  </m:sup>
                </m:sSup>
                <m: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r</m:t>
                        </m:r>
                      </m:sub>
                    </m:sSub>
                  </m:e>
                </m:d>
                <m:r>
                  <m:rPr>
                    <m:sty m:val="bi"/>
                  </m:rPr>
                  <w:rPr>
                    <w:rFonts w:ascii="Cambria Math" w:hAnsi="Cambria Math"/>
                  </w:rPr>
                  <m:t>t</m:t>
                </m:r>
              </m:oMath>
            </m:oMathPara>
          </w:p>
        </w:tc>
        <w:tc>
          <w:tcPr>
            <w:tcW w:w="1276" w:type="dxa"/>
            <w:vAlign w:val="center"/>
          </w:tcPr>
          <w:p w14:paraId="78FFA5FB" w14:textId="78C97C7D"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29</w:t>
              </w:r>
            </w:fldSimple>
            <w:r>
              <w:t>)</w:t>
            </w:r>
          </w:p>
        </w:tc>
      </w:tr>
    </w:tbl>
    <w:p w14:paraId="586D4837" w14:textId="44D825E7" w:rsidR="0071483F" w:rsidRDefault="0071483F" w:rsidP="008644FE">
      <w:pPr>
        <w:ind w:firstLineChars="0" w:firstLine="420"/>
      </w:pPr>
      <w:proofErr w:type="spellStart"/>
      <w:r>
        <w:rPr>
          <w:rFonts w:hint="eastAsia"/>
        </w:rPr>
        <w:t>Ho</w:t>
      </w:r>
      <w:r>
        <w:t>lE</w:t>
      </w:r>
      <w:proofErr w:type="spellEnd"/>
      <w:r w:rsidR="00B4363E">
        <w:fldChar w:fldCharType="begin"/>
      </w:r>
      <w:r w:rsidR="00DF30F1">
        <w:instrText xml:space="preserve"> ADDIN ZOTERO_ITEM CSL_CITATION {"citationID":"a77h66e5mh","properties":{"formattedCitation":"\\super [18]\\nosupersub{}","plainCitation":"[18]","noteIndex":0},"citationItems":[{"id":782,"uris":["http://zotero.org/users/5779008/items/H5A5MR88"],"itemData":{"id":782,"type":"paper-conference","archive":"HOLE","archive_location":"AAAI 2016","container-title":"Proceedings of the Thirtieth AAAI Conference on Artificial Intelligence","event-place":"Phoenix, Arizona, USA","note":"ZSCC: NoCitationData[s0]","page":"1955–1961","publisher":"AAAI Press","publisher-place":"Phoenix, Arizona, USA","title":"Holographic Embeddings of Knowledge Graphs","URL":"http://www.aaai.org/ocs/index.php/AAAI/AAAI16/paper/view/12484","author":[{"family":"Nickel","given":"Maximilian"},{"family":"Rosasco","given":"Lorenzo"},{"family":"Poggio","given":"Tomaso A."}],"editor":[{"family":"Schuurmans","given":"Dale"},{"family":"Wellman","given":"Michael P."}],"issued":{"date-parts":[["2016",2,12]]},"citation-key":"nickelHolographicEmbeddingsKnowledge2016"}}],"schema":"https://github.com/citation-style-language/schema/raw/master/csl-citation.json"} </w:instrText>
      </w:r>
      <w:r w:rsidR="00B4363E">
        <w:fldChar w:fldCharType="separate"/>
      </w:r>
      <w:r w:rsidR="00DF30F1" w:rsidRPr="00DF30F1">
        <w:rPr>
          <w:vertAlign w:val="superscript"/>
        </w:rPr>
        <w:t>[18]</w:t>
      </w:r>
      <w:r w:rsidR="00B4363E">
        <w:fldChar w:fldCharType="end"/>
      </w:r>
      <w:r>
        <w:rPr>
          <w:rFonts w:hint="eastAsia"/>
        </w:rPr>
        <w:t>方法提出使用循环相关（</w:t>
      </w:r>
      <w:r>
        <w:t>C</w:t>
      </w:r>
      <w:r w:rsidRPr="007B1CB9">
        <w:t xml:space="preserve">ircular </w:t>
      </w:r>
      <w:r>
        <w:t>C</w:t>
      </w:r>
      <w:r w:rsidRPr="007B1CB9">
        <w:t>orrelation</w:t>
      </w:r>
      <w:r>
        <w:rPr>
          <w:rFonts w:hint="eastAsia"/>
        </w:rPr>
        <w:t>）的方式学习知识图谱表示的方法，循环相关操作可以看做是对于张量积的压缩，具体操作为：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1828B448" w14:textId="77777777" w:rsidTr="003F0A60">
        <w:trPr>
          <w:jc w:val="center"/>
        </w:trPr>
        <w:tc>
          <w:tcPr>
            <w:tcW w:w="1276" w:type="dxa"/>
            <w:vAlign w:val="center"/>
          </w:tcPr>
          <w:p w14:paraId="73784AAF" w14:textId="77777777" w:rsidR="0071483F" w:rsidRDefault="0071483F" w:rsidP="003F0A60">
            <w:pPr>
              <w:ind w:firstLineChars="0" w:firstLine="0"/>
              <w:jc w:val="center"/>
            </w:pPr>
          </w:p>
        </w:tc>
        <w:tc>
          <w:tcPr>
            <w:tcW w:w="6657" w:type="dxa"/>
            <w:vAlign w:val="center"/>
          </w:tcPr>
          <w:p w14:paraId="68D61136" w14:textId="59CFBF6A" w:rsidR="0071483F" w:rsidRPr="0089028D" w:rsidRDefault="007E366D" w:rsidP="003F0A60">
            <w:pPr>
              <w:ind w:firstLine="480"/>
            </w:pPr>
            <m:oMathPara>
              <m:oMath>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r</m:t>
                    </m:r>
                  </m:sub>
                </m:sSub>
                <m:d>
                  <m:dPr>
                    <m:ctrlPr>
                      <w:rPr>
                        <w:rFonts w:ascii="Cambria Math" w:hAnsi="Cambria Math"/>
                      </w:rPr>
                    </m:ctrlPr>
                  </m:dPr>
                  <m:e>
                    <m:r>
                      <w:rPr>
                        <w:rFonts w:ascii="Cambria Math" w:hAnsi="Cambria Math"/>
                      </w:rPr>
                      <m:t>h</m:t>
                    </m:r>
                    <m:r>
                      <m:rPr>
                        <m:sty m:val="p"/>
                      </m:rPr>
                      <w:rPr>
                        <w:rFonts w:ascii="Cambria Math" w:hAnsi="Cambria Math"/>
                      </w:rPr>
                      <m:t>,r,</m:t>
                    </m:r>
                    <m:r>
                      <w:rPr>
                        <w:rFonts w:ascii="Cambria Math" w:hAnsi="Cambria Math"/>
                      </w:rPr>
                      <m:t>t</m:t>
                    </m:r>
                  </m:e>
                </m:d>
                <m:r>
                  <w:rPr>
                    <w:rFonts w:ascii="Cambria Math" w:hAnsi="Cambria Math"/>
                  </w:rPr>
                  <m:t>=</m:t>
                </m:r>
                <m:r>
                  <m:rPr>
                    <m:sty m:val="p"/>
                  </m:rP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T</m:t>
                        </m:r>
                      </m:sup>
                    </m:sSup>
                    <m:d>
                      <m:dPr>
                        <m:ctrlPr>
                          <w:rPr>
                            <w:rFonts w:ascii="Cambria Math" w:hAnsi="Cambria Math"/>
                            <w:i/>
                          </w:rPr>
                        </m:ctrlPr>
                      </m:dPr>
                      <m:e>
                        <m:r>
                          <w:rPr>
                            <w:rFonts w:ascii="Cambria Math" w:hAnsi="Cambria Math"/>
                          </w:rPr>
                          <m:t>h </m:t>
                        </m:r>
                        <m:r>
                          <m:rPr>
                            <m:sty m:val="p"/>
                          </m:rPr>
                          <w:rPr>
                            <w:rFonts w:ascii="Cambria Math" w:hAnsi="Cambria Math"/>
                          </w:rPr>
                          <m:t>⋆</m:t>
                        </m:r>
                        <m:r>
                          <w:rPr>
                            <w:rFonts w:ascii="Cambria Math" w:hAnsi="Cambria Math"/>
                          </w:rPr>
                          <m:t> o</m:t>
                        </m:r>
                      </m:e>
                    </m:d>
                  </m:e>
                </m:d>
              </m:oMath>
            </m:oMathPara>
          </w:p>
        </w:tc>
        <w:tc>
          <w:tcPr>
            <w:tcW w:w="1276" w:type="dxa"/>
            <w:vAlign w:val="center"/>
          </w:tcPr>
          <w:p w14:paraId="775F2559" w14:textId="39251023"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30</w:t>
              </w:r>
            </w:fldSimple>
            <w:r>
              <w:t>)</w:t>
            </w:r>
          </w:p>
        </w:tc>
      </w:tr>
    </w:tbl>
    <w:p w14:paraId="6C98E5D3" w14:textId="77777777" w:rsidR="0071483F" w:rsidRDefault="0071483F" w:rsidP="0071483F">
      <w:pPr>
        <w:ind w:firstLineChars="0" w:firstLine="0"/>
      </w:pPr>
      <w:r>
        <w:rPr>
          <w:rFonts w:hint="eastAsia"/>
        </w:rPr>
        <w:lastRenderedPageBreak/>
        <w:t>循环相关操作</w:t>
      </w:r>
      <m:oMath>
        <m:r>
          <m:rPr>
            <m:sty m:val="p"/>
          </m:rPr>
          <w:rPr>
            <w:rFonts w:ascii="Cambria Math" w:hAnsi="Cambria Math"/>
          </w:rPr>
          <m:t>⋆</m:t>
        </m:r>
      </m:oMath>
      <w:r>
        <w:rPr>
          <w:rFonts w:hint="eastAsia"/>
        </w:rPr>
        <w:t>具体定义是：</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50E8A266" w14:textId="77777777" w:rsidTr="003F0A60">
        <w:trPr>
          <w:jc w:val="center"/>
        </w:trPr>
        <w:tc>
          <w:tcPr>
            <w:tcW w:w="1276" w:type="dxa"/>
            <w:vAlign w:val="center"/>
          </w:tcPr>
          <w:p w14:paraId="40B5CE48" w14:textId="77777777" w:rsidR="0071483F" w:rsidRDefault="0071483F" w:rsidP="003F0A60">
            <w:pPr>
              <w:ind w:firstLineChars="0" w:firstLine="0"/>
              <w:jc w:val="center"/>
            </w:pPr>
          </w:p>
        </w:tc>
        <w:tc>
          <w:tcPr>
            <w:tcW w:w="6657" w:type="dxa"/>
            <w:vAlign w:val="center"/>
          </w:tcPr>
          <w:p w14:paraId="19B77919" w14:textId="77777777" w:rsidR="0071483F" w:rsidRPr="0089028D" w:rsidRDefault="007E366D" w:rsidP="003F0A60">
            <w:pPr>
              <w:ind w:firstLine="48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a </m:t>
                        </m:r>
                        <m:r>
                          <m:rPr>
                            <m:sty m:val="p"/>
                          </m:rPr>
                          <w:rPr>
                            <w:rFonts w:ascii="Cambria Math" w:hAnsi="Cambria Math"/>
                          </w:rPr>
                          <m:t>⋆</m:t>
                        </m:r>
                        <m:r>
                          <w:rPr>
                            <w:rFonts w:ascii="Cambria Math" w:hAnsi="Cambria Math"/>
                          </w:rPr>
                          <m:t> b</m:t>
                        </m:r>
                      </m:e>
                    </m:d>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d-1</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k+i mod d</m:t>
                        </m:r>
                      </m:sub>
                    </m:sSub>
                    <m:ctrlPr>
                      <w:rPr>
                        <w:rFonts w:ascii="Cambria Math" w:hAnsi="Cambria Math"/>
                        <w:i/>
                      </w:rPr>
                    </m:ctrlPr>
                  </m:e>
                </m:nary>
              </m:oMath>
            </m:oMathPara>
          </w:p>
        </w:tc>
        <w:tc>
          <w:tcPr>
            <w:tcW w:w="1276" w:type="dxa"/>
            <w:vAlign w:val="center"/>
          </w:tcPr>
          <w:p w14:paraId="2EAD7EDD" w14:textId="1D6640E7"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31</w:t>
              </w:r>
            </w:fldSimple>
            <w:r>
              <w:t>)</w:t>
            </w:r>
          </w:p>
        </w:tc>
      </w:tr>
    </w:tbl>
    <w:p w14:paraId="07AB1327" w14:textId="5402FEA8" w:rsidR="0071483F" w:rsidRDefault="00B4363E" w:rsidP="0071483F">
      <w:pPr>
        <w:ind w:firstLine="480"/>
      </w:pPr>
      <w:proofErr w:type="spellStart"/>
      <w:r>
        <w:rPr>
          <w:rFonts w:hint="eastAsia"/>
        </w:rPr>
        <w:t>ConvE</w:t>
      </w:r>
      <w:proofErr w:type="spellEnd"/>
      <w:r>
        <w:fldChar w:fldCharType="begin"/>
      </w:r>
      <w:r w:rsidR="00DF30F1">
        <w:instrText xml:space="preserve"> ADDIN ZOTERO_ITEM CSL_CITATION {"citationID":"DXzwRrAs","properties":{"formattedCitation":"\\super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fldChar w:fldCharType="separate"/>
      </w:r>
      <w:r w:rsidR="00DF30F1" w:rsidRPr="00DF30F1">
        <w:rPr>
          <w:vertAlign w:val="superscript"/>
        </w:rPr>
        <w:t>[25]</w:t>
      </w:r>
      <w:r>
        <w:fldChar w:fldCharType="end"/>
      </w:r>
      <w:r w:rsidR="0071483F">
        <w:rPr>
          <w:rFonts w:hint="eastAsia"/>
        </w:rPr>
        <w:t>模型是使用卷积神经网络的经典表示学习方法。它</w:t>
      </w:r>
      <w:r w:rsidR="0071483F" w:rsidRPr="00D05098">
        <w:rPr>
          <w:rFonts w:hint="eastAsia"/>
        </w:rPr>
        <w:t>首先</w:t>
      </w:r>
      <w:r w:rsidR="0071483F">
        <w:rPr>
          <w:rFonts w:hint="eastAsia"/>
        </w:rPr>
        <w:t>通过直接堆积实体</w:t>
      </w:r>
      <m:oMath>
        <m:r>
          <w:rPr>
            <w:rFonts w:ascii="Cambria Math" w:hAnsi="Cambria Math"/>
          </w:rPr>
          <m:t>e</m:t>
        </m:r>
      </m:oMath>
      <w:r w:rsidR="0071483F" w:rsidRPr="00D05098">
        <w:rPr>
          <w:rFonts w:hint="eastAsia"/>
        </w:rPr>
        <w:t>和</w:t>
      </w:r>
      <m:oMath>
        <m:r>
          <w:rPr>
            <w:rFonts w:ascii="Cambria Math" w:hAnsi="Cambria Math"/>
          </w:rPr>
          <m:t>r</m:t>
        </m:r>
      </m:oMath>
      <w:r w:rsidR="0071483F" w:rsidRPr="00D05098">
        <w:rPr>
          <w:rFonts w:hint="eastAsia"/>
        </w:rPr>
        <w:t>的一维的</w:t>
      </w:r>
      <w:r w:rsidR="0071483F">
        <w:rPr>
          <w:rFonts w:hint="eastAsia"/>
        </w:rPr>
        <w:t>嵌入</w:t>
      </w:r>
      <w:r w:rsidR="0071483F" w:rsidRPr="00D05098">
        <w:rPr>
          <w:rFonts w:hint="eastAsia"/>
        </w:rPr>
        <w:t>进行转换为</w:t>
      </w:r>
      <w:r w:rsidR="0071483F" w:rsidRPr="00D05098">
        <w:rPr>
          <w:rFonts w:hint="eastAsia"/>
        </w:rPr>
        <w:t>2</w:t>
      </w:r>
      <w:r w:rsidR="0071483F" w:rsidRPr="00D05098">
        <w:rPr>
          <w:rFonts w:hint="eastAsia"/>
        </w:rPr>
        <w:t>维的形式：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6666C53F" w14:textId="77777777" w:rsidTr="003F0A60">
        <w:trPr>
          <w:jc w:val="center"/>
        </w:trPr>
        <w:tc>
          <w:tcPr>
            <w:tcW w:w="1276" w:type="dxa"/>
            <w:vAlign w:val="center"/>
          </w:tcPr>
          <w:p w14:paraId="490A6874" w14:textId="77777777" w:rsidR="0071483F" w:rsidRDefault="0071483F" w:rsidP="003F0A60">
            <w:pPr>
              <w:ind w:firstLineChars="0" w:firstLine="0"/>
              <w:jc w:val="center"/>
            </w:pPr>
          </w:p>
        </w:tc>
        <w:tc>
          <w:tcPr>
            <w:tcW w:w="6657" w:type="dxa"/>
            <w:vAlign w:val="center"/>
          </w:tcPr>
          <w:p w14:paraId="2F560734" w14:textId="77777777" w:rsidR="0071483F" w:rsidRPr="0089028D" w:rsidRDefault="007E366D" w:rsidP="003F0A60">
            <w:pPr>
              <w:pStyle w:val="afb"/>
            </w:pPr>
            <m:oMathPara>
              <m:oMath>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sub>
                        </m:sSub>
                      </m:e>
                    </m:acc>
                  </m:e>
                </m:d>
              </m:oMath>
            </m:oMathPara>
          </w:p>
        </w:tc>
        <w:tc>
          <w:tcPr>
            <w:tcW w:w="1276" w:type="dxa"/>
            <w:vAlign w:val="center"/>
          </w:tcPr>
          <w:p w14:paraId="125F204C" w14:textId="082AB601"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32</w:t>
              </w:r>
            </w:fldSimple>
            <w:r>
              <w:t>)</w:t>
            </w:r>
          </w:p>
        </w:tc>
      </w:tr>
    </w:tbl>
    <w:p w14:paraId="0FA9E03A" w14:textId="77777777" w:rsidR="0071483F" w:rsidRDefault="0071483F" w:rsidP="0071483F">
      <w:pPr>
        <w:ind w:firstLine="480"/>
      </w:pPr>
      <w:r w:rsidRPr="00785FBC">
        <w:rPr>
          <w:rFonts w:hint="eastAsia"/>
        </w:rPr>
        <w:t>之后进行卷积操作：</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135B18C5" w14:textId="77777777" w:rsidTr="003F0A60">
        <w:trPr>
          <w:jc w:val="center"/>
        </w:trPr>
        <w:tc>
          <w:tcPr>
            <w:tcW w:w="1276" w:type="dxa"/>
            <w:vAlign w:val="center"/>
          </w:tcPr>
          <w:p w14:paraId="030BB87D" w14:textId="77777777" w:rsidR="0071483F" w:rsidRDefault="0071483F" w:rsidP="003F0A60">
            <w:pPr>
              <w:ind w:firstLineChars="0" w:firstLine="0"/>
              <w:jc w:val="center"/>
            </w:pPr>
          </w:p>
        </w:tc>
        <w:tc>
          <w:tcPr>
            <w:tcW w:w="6657" w:type="dxa"/>
            <w:vAlign w:val="center"/>
          </w:tcPr>
          <w:p w14:paraId="73B1355A" w14:textId="77777777" w:rsidR="0071483F" w:rsidRPr="0089028D" w:rsidRDefault="0071483F" w:rsidP="003F0A60">
            <w:pPr>
              <w:pStyle w:val="afb"/>
            </w:pPr>
            <m:oMathPara>
              <m:oMath>
                <m:r>
                  <w:rPr>
                    <w:rFonts w:ascii="Cambria Math" w:hAnsi="Cambria Math"/>
                  </w:rPr>
                  <m:t>relu</m:t>
                </m:r>
                <m:d>
                  <m:dPr>
                    <m:ctrlPr>
                      <w:rPr>
                        <w:rFonts w:ascii="Cambria Math" w:hAnsi="Cambria Math"/>
                      </w:rPr>
                    </m:ctrlPr>
                  </m:dPr>
                  <m:e>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w:rPr>
                                    <w:rFonts w:ascii="Cambria Math" w:hAnsi="Cambria Math"/>
                                  </w:rPr>
                                  <m:t>r</m:t>
                                </m:r>
                              </m:sub>
                            </m:sSub>
                          </m:e>
                        </m:acc>
                      </m:e>
                    </m:d>
                    <m:r>
                      <m:rPr>
                        <m:sty m:val="p"/>
                      </m:rPr>
                      <w:rPr>
                        <w:rFonts w:ascii="Cambria Math" w:hAnsi="Cambria Math"/>
                      </w:rPr>
                      <m:t>⋆</m:t>
                    </m:r>
                    <m:r>
                      <w:rPr>
                        <w:rFonts w:ascii="Cambria Math" w:hAnsi="Cambria Math"/>
                      </w:rPr>
                      <m:t>w</m:t>
                    </m:r>
                  </m:e>
                </m:d>
              </m:oMath>
            </m:oMathPara>
          </w:p>
        </w:tc>
        <w:tc>
          <w:tcPr>
            <w:tcW w:w="1276" w:type="dxa"/>
            <w:vAlign w:val="center"/>
          </w:tcPr>
          <w:p w14:paraId="7058A266" w14:textId="10A20938"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33</w:t>
              </w:r>
            </w:fldSimple>
            <w:r>
              <w:t>)</w:t>
            </w:r>
          </w:p>
        </w:tc>
      </w:tr>
    </w:tbl>
    <w:p w14:paraId="28D1FED5" w14:textId="77777777" w:rsidR="0071483F" w:rsidRDefault="0071483F" w:rsidP="0071483F">
      <w:pPr>
        <w:ind w:firstLine="480"/>
      </w:pPr>
      <w:r w:rsidRPr="00A3589E">
        <w:rPr>
          <w:rFonts w:hint="eastAsia"/>
        </w:rPr>
        <w:t>然后变回一维矩阵</w:t>
      </w:r>
      <w:r>
        <w:rPr>
          <w:rFonts w:hint="eastAsia"/>
        </w:rPr>
        <w:t>并且</w:t>
      </w:r>
      <w:r w:rsidRPr="00A3589E">
        <w:rPr>
          <w:rFonts w:hint="eastAsia"/>
        </w:rPr>
        <w:t>过一个全连接层</w:t>
      </w:r>
      <w:r>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5E305192" w14:textId="77777777" w:rsidTr="003F0A60">
        <w:trPr>
          <w:jc w:val="center"/>
        </w:trPr>
        <w:tc>
          <w:tcPr>
            <w:tcW w:w="1276" w:type="dxa"/>
            <w:vAlign w:val="center"/>
          </w:tcPr>
          <w:p w14:paraId="1B29ECE0" w14:textId="77777777" w:rsidR="0071483F" w:rsidRDefault="0071483F" w:rsidP="003F0A60">
            <w:pPr>
              <w:ind w:firstLineChars="0" w:firstLine="0"/>
              <w:jc w:val="center"/>
            </w:pPr>
          </w:p>
        </w:tc>
        <w:tc>
          <w:tcPr>
            <w:tcW w:w="6657" w:type="dxa"/>
            <w:vAlign w:val="center"/>
          </w:tcPr>
          <w:p w14:paraId="32710965" w14:textId="77777777" w:rsidR="0071483F" w:rsidRPr="00A5636C" w:rsidRDefault="0071483F" w:rsidP="003F0A60">
            <w:pPr>
              <w:pStyle w:val="afb"/>
              <w:rPr>
                <w:i/>
                <w:lang/>
              </w:rPr>
            </w:pPr>
            <m:oMathPara>
              <m:oMath>
                <m:r>
                  <w:rPr>
                    <w:rFonts w:ascii="Cambria Math" w:hAnsi="Cambria Math"/>
                    <w:lang/>
                  </w:rPr>
                  <m:t>relu</m:t>
                </m:r>
                <m:d>
                  <m:dPr>
                    <m:ctrlPr>
                      <w:rPr>
                        <w:rFonts w:ascii="Cambria Math" w:hAnsi="Cambria Math"/>
                        <w:lang/>
                      </w:rPr>
                    </m:ctrlPr>
                  </m:dPr>
                  <m:e>
                    <m:r>
                      <w:rPr>
                        <w:rFonts w:ascii="Cambria Math" w:hAnsi="Cambria Math"/>
                        <w:lang/>
                      </w:rPr>
                      <m:t>vec</m:t>
                    </m:r>
                    <m:d>
                      <m:dPr>
                        <m:ctrlPr>
                          <w:rPr>
                            <w:rFonts w:ascii="Cambria Math" w:hAnsi="Cambria Math"/>
                            <w:lang/>
                          </w:rPr>
                        </m:ctrlPr>
                      </m:dPr>
                      <m:e>
                        <m:r>
                          <w:rPr>
                            <w:rFonts w:ascii="Cambria Math" w:hAnsi="Cambria Math"/>
                            <w:lang/>
                          </w:rPr>
                          <m:t>relu</m:t>
                        </m:r>
                        <m:d>
                          <m:dPr>
                            <m:ctrlPr>
                              <w:rPr>
                                <w:rFonts w:ascii="Cambria Math" w:hAnsi="Cambria Math"/>
                                <w:lang/>
                              </w:rPr>
                            </m:ctrlPr>
                          </m:dPr>
                          <m:e>
                            <m:d>
                              <m:dPr>
                                <m:begChr m:val="["/>
                                <m:endChr m:val="]"/>
                                <m:ctrlPr>
                                  <w:rPr>
                                    <w:rFonts w:ascii="Cambria Math" w:hAnsi="Cambria Math"/>
                                    <w:lang/>
                                  </w:rPr>
                                </m:ctrlPr>
                              </m:dPr>
                              <m:e>
                                <m:acc>
                                  <m:accPr>
                                    <m:chr m:val="̅"/>
                                    <m:ctrlPr>
                                      <w:rPr>
                                        <w:rFonts w:ascii="Cambria Math" w:hAnsi="Cambria Math"/>
                                        <w:lang/>
                                      </w:rPr>
                                    </m:ctrlPr>
                                  </m:accPr>
                                  <m:e>
                                    <m:sSub>
                                      <m:sSubPr>
                                        <m:ctrlPr>
                                          <w:rPr>
                                            <w:rFonts w:ascii="Cambria Math" w:hAnsi="Cambria Math"/>
                                            <w:lang/>
                                          </w:rPr>
                                        </m:ctrlPr>
                                      </m:sSubPr>
                                      <m:e>
                                        <m:r>
                                          <w:rPr>
                                            <w:rFonts w:ascii="Cambria Math" w:hAnsi="Cambria Math"/>
                                            <w:lang/>
                                          </w:rPr>
                                          <m:t>e</m:t>
                                        </m:r>
                                      </m:e>
                                      <m:sub>
                                        <m:r>
                                          <w:rPr>
                                            <w:rFonts w:ascii="Cambria Math" w:hAnsi="Cambria Math"/>
                                            <w:lang/>
                                          </w:rPr>
                                          <m:t>s</m:t>
                                        </m:r>
                                      </m:sub>
                                    </m:sSub>
                                  </m:e>
                                </m:acc>
                                <m:r>
                                  <m:rPr>
                                    <m:sty m:val="p"/>
                                  </m:rPr>
                                  <w:rPr>
                                    <w:rFonts w:ascii="Cambria Math" w:hAnsi="Cambria Math"/>
                                    <w:lang/>
                                  </w:rPr>
                                  <m:t>;</m:t>
                                </m:r>
                                <m:acc>
                                  <m:accPr>
                                    <m:chr m:val="̅"/>
                                    <m:ctrlPr>
                                      <w:rPr>
                                        <w:rFonts w:ascii="Cambria Math" w:hAnsi="Cambria Math"/>
                                        <w:lang/>
                                      </w:rPr>
                                    </m:ctrlPr>
                                  </m:accPr>
                                  <m:e>
                                    <m:sSub>
                                      <m:sSubPr>
                                        <m:ctrlPr>
                                          <w:rPr>
                                            <w:rFonts w:ascii="Cambria Math" w:hAnsi="Cambria Math"/>
                                            <w:lang/>
                                          </w:rPr>
                                        </m:ctrlPr>
                                      </m:sSubPr>
                                      <m:e>
                                        <m:r>
                                          <w:rPr>
                                            <w:rFonts w:ascii="Cambria Math" w:hAnsi="Cambria Math"/>
                                            <w:lang/>
                                          </w:rPr>
                                          <m:t>r</m:t>
                                        </m:r>
                                      </m:e>
                                      <m:sub>
                                        <m:r>
                                          <w:rPr>
                                            <w:rFonts w:ascii="Cambria Math" w:hAnsi="Cambria Math"/>
                                            <w:lang/>
                                          </w:rPr>
                                          <m:t>r</m:t>
                                        </m:r>
                                      </m:sub>
                                    </m:sSub>
                                  </m:e>
                                </m:acc>
                              </m:e>
                            </m:d>
                            <m:r>
                              <m:rPr>
                                <m:sty m:val="p"/>
                              </m:rPr>
                              <w:rPr>
                                <w:rFonts w:ascii="Cambria Math" w:hAnsi="Cambria Math"/>
                                <w:lang/>
                              </w:rPr>
                              <m:t>⋆</m:t>
                            </m:r>
                            <m:r>
                              <w:rPr>
                                <w:rFonts w:ascii="Cambria Math" w:hAnsi="Cambria Math"/>
                                <w:lang/>
                              </w:rPr>
                              <m:t>w</m:t>
                            </m:r>
                          </m:e>
                        </m:d>
                      </m:e>
                    </m:d>
                    <m:r>
                      <w:rPr>
                        <w:rFonts w:ascii="Cambria Math" w:hAnsi="Cambria Math"/>
                        <w:lang/>
                      </w:rPr>
                      <m:t>W</m:t>
                    </m:r>
                  </m:e>
                </m:d>
              </m:oMath>
            </m:oMathPara>
          </w:p>
        </w:tc>
        <w:tc>
          <w:tcPr>
            <w:tcW w:w="1276" w:type="dxa"/>
            <w:vAlign w:val="center"/>
          </w:tcPr>
          <w:p w14:paraId="35822E20" w14:textId="57EBCDFD"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34</w:t>
              </w:r>
            </w:fldSimple>
            <w:r>
              <w:t>)</w:t>
            </w:r>
          </w:p>
        </w:tc>
      </w:tr>
    </w:tbl>
    <w:p w14:paraId="7EB646F8" w14:textId="77777777" w:rsidR="0071483F" w:rsidRDefault="0071483F" w:rsidP="0071483F">
      <w:pPr>
        <w:ind w:firstLine="480"/>
        <w:rPr>
          <w:lang/>
        </w:rPr>
      </w:pPr>
      <w:r w:rsidRPr="0098432C">
        <w:rPr>
          <w:rFonts w:hint="eastAsia"/>
          <w:lang/>
        </w:rPr>
        <w:t>最后和目标</w:t>
      </w:r>
      <w:r>
        <w:rPr>
          <w:rFonts w:hint="eastAsia"/>
          <w:lang/>
        </w:rPr>
        <w:t>实体的嵌入</w:t>
      </w:r>
      <w:r w:rsidRPr="0098432C">
        <w:rPr>
          <w:rFonts w:hint="eastAsia"/>
          <w:lang/>
        </w:rPr>
        <w:t>相乘，就得到了</w:t>
      </w:r>
      <w:r>
        <w:rPr>
          <w:rFonts w:hint="eastAsia"/>
          <w:lang/>
        </w:rPr>
        <w:t>得分：</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1483F" w14:paraId="0EB9F06B" w14:textId="77777777" w:rsidTr="003F0A60">
        <w:trPr>
          <w:jc w:val="center"/>
        </w:trPr>
        <w:tc>
          <w:tcPr>
            <w:tcW w:w="1276" w:type="dxa"/>
            <w:vAlign w:val="center"/>
          </w:tcPr>
          <w:p w14:paraId="31CD9EBE" w14:textId="77777777" w:rsidR="0071483F" w:rsidRDefault="0071483F" w:rsidP="003F0A60">
            <w:pPr>
              <w:ind w:firstLineChars="0" w:firstLine="0"/>
              <w:jc w:val="center"/>
            </w:pPr>
          </w:p>
        </w:tc>
        <w:tc>
          <w:tcPr>
            <w:tcW w:w="6657" w:type="dxa"/>
            <w:vAlign w:val="center"/>
          </w:tcPr>
          <w:p w14:paraId="384FA23C" w14:textId="77777777" w:rsidR="0071483F" w:rsidRPr="002A37B9" w:rsidRDefault="007E366D" w:rsidP="003F0A60">
            <w:pPr>
              <w:pStyle w:val="afb"/>
              <w:rPr>
                <w:i/>
                <w:lang/>
              </w:rPr>
            </w:pPr>
            <m:oMathPara>
              <m:oMath>
                <m:sSub>
                  <m:sSubPr>
                    <m:ctrlPr>
                      <w:rPr>
                        <w:rFonts w:ascii="Cambria Math" w:hAnsi="Cambria Math"/>
                        <w:lang/>
                      </w:rPr>
                    </m:ctrlPr>
                  </m:sSubPr>
                  <m:e>
                    <m:r>
                      <m:rPr>
                        <m:sty m:val="p"/>
                      </m:rPr>
                      <w:rPr>
                        <w:rFonts w:ascii="Cambria Math" w:hAnsi="Cambria Math"/>
                        <w:lang/>
                      </w:rPr>
                      <m:t>ψ</m:t>
                    </m:r>
                  </m:e>
                  <m:sub>
                    <m:r>
                      <w:rPr>
                        <w:rFonts w:ascii="Cambria Math" w:hAnsi="Cambria Math"/>
                        <w:lang/>
                      </w:rPr>
                      <m:t>r</m:t>
                    </m:r>
                  </m:sub>
                </m:sSub>
                <m:d>
                  <m:dPr>
                    <m:ctrlPr>
                      <w:rPr>
                        <w:rFonts w:ascii="Cambria Math" w:hAnsi="Cambria Math"/>
                        <w:lang/>
                      </w:rPr>
                    </m:ctrlPr>
                  </m:dPr>
                  <m:e>
                    <m:sSub>
                      <m:sSubPr>
                        <m:ctrlPr>
                          <w:rPr>
                            <w:rFonts w:ascii="Cambria Math" w:hAnsi="Cambria Math"/>
                            <w:lang/>
                          </w:rPr>
                        </m:ctrlPr>
                      </m:sSubPr>
                      <m:e>
                        <m:r>
                          <w:rPr>
                            <w:rFonts w:ascii="Cambria Math" w:hAnsi="Cambria Math"/>
                            <w:lang/>
                          </w:rPr>
                          <m:t>e</m:t>
                        </m:r>
                      </m:e>
                      <m:sub>
                        <m:r>
                          <w:rPr>
                            <w:rFonts w:ascii="Cambria Math" w:hAnsi="Cambria Math"/>
                            <w:lang/>
                          </w:rPr>
                          <m:t>s</m:t>
                        </m:r>
                      </m:sub>
                    </m:sSub>
                    <m:r>
                      <m:rPr>
                        <m:sty m:val="p"/>
                      </m:rPr>
                      <w:rPr>
                        <w:rFonts w:ascii="Cambria Math" w:hAnsi="Cambria Math"/>
                        <w:lang/>
                      </w:rPr>
                      <m:t>,</m:t>
                    </m:r>
                    <m:sSub>
                      <m:sSubPr>
                        <m:ctrlPr>
                          <w:rPr>
                            <w:rFonts w:ascii="Cambria Math" w:hAnsi="Cambria Math"/>
                            <w:lang/>
                          </w:rPr>
                        </m:ctrlPr>
                      </m:sSubPr>
                      <m:e>
                        <m:r>
                          <w:rPr>
                            <w:rFonts w:ascii="Cambria Math" w:hAnsi="Cambria Math"/>
                            <w:lang/>
                          </w:rPr>
                          <m:t>e</m:t>
                        </m:r>
                      </m:e>
                      <m:sub>
                        <m:r>
                          <w:rPr>
                            <w:rFonts w:ascii="Cambria Math" w:hAnsi="Cambria Math"/>
                            <w:lang/>
                          </w:rPr>
                          <m:t>o</m:t>
                        </m:r>
                      </m:sub>
                    </m:sSub>
                  </m:e>
                </m:d>
                <m:r>
                  <m:rPr>
                    <m:sty m:val="p"/>
                  </m:rPr>
                  <w:rPr>
                    <w:rFonts w:ascii="Cambria Math" w:hAnsi="Cambria Math"/>
                    <w:lang/>
                  </w:rPr>
                  <m:t>=</m:t>
                </m:r>
                <m:r>
                  <w:rPr>
                    <w:rFonts w:ascii="Cambria Math" w:hAnsi="Cambria Math"/>
                    <w:lang/>
                  </w:rPr>
                  <m:t>relu</m:t>
                </m:r>
                <m:d>
                  <m:dPr>
                    <m:ctrlPr>
                      <w:rPr>
                        <w:rFonts w:ascii="Cambria Math" w:hAnsi="Cambria Math"/>
                        <w:lang/>
                      </w:rPr>
                    </m:ctrlPr>
                  </m:dPr>
                  <m:e>
                    <m:r>
                      <w:rPr>
                        <w:rFonts w:ascii="Cambria Math" w:hAnsi="Cambria Math"/>
                        <w:lang/>
                      </w:rPr>
                      <m:t>vec</m:t>
                    </m:r>
                    <m:d>
                      <m:dPr>
                        <m:ctrlPr>
                          <w:rPr>
                            <w:rFonts w:ascii="Cambria Math" w:hAnsi="Cambria Math"/>
                            <w:lang/>
                          </w:rPr>
                        </m:ctrlPr>
                      </m:dPr>
                      <m:e>
                        <m:r>
                          <w:rPr>
                            <w:rFonts w:ascii="Cambria Math" w:hAnsi="Cambria Math"/>
                            <w:lang/>
                          </w:rPr>
                          <m:t>relu</m:t>
                        </m:r>
                        <m:d>
                          <m:dPr>
                            <m:ctrlPr>
                              <w:rPr>
                                <w:rFonts w:ascii="Cambria Math" w:hAnsi="Cambria Math"/>
                                <w:lang/>
                              </w:rPr>
                            </m:ctrlPr>
                          </m:dPr>
                          <m:e>
                            <m:d>
                              <m:dPr>
                                <m:begChr m:val="["/>
                                <m:endChr m:val="]"/>
                                <m:ctrlPr>
                                  <w:rPr>
                                    <w:rFonts w:ascii="Cambria Math" w:hAnsi="Cambria Math"/>
                                    <w:lang/>
                                  </w:rPr>
                                </m:ctrlPr>
                              </m:dPr>
                              <m:e>
                                <m:acc>
                                  <m:accPr>
                                    <m:chr m:val="̅"/>
                                    <m:ctrlPr>
                                      <w:rPr>
                                        <w:rFonts w:ascii="Cambria Math" w:hAnsi="Cambria Math"/>
                                        <w:lang/>
                                      </w:rPr>
                                    </m:ctrlPr>
                                  </m:accPr>
                                  <m:e>
                                    <m:sSub>
                                      <m:sSubPr>
                                        <m:ctrlPr>
                                          <w:rPr>
                                            <w:rFonts w:ascii="Cambria Math" w:hAnsi="Cambria Math"/>
                                            <w:lang/>
                                          </w:rPr>
                                        </m:ctrlPr>
                                      </m:sSubPr>
                                      <m:e>
                                        <m:r>
                                          <w:rPr>
                                            <w:rFonts w:ascii="Cambria Math" w:hAnsi="Cambria Math"/>
                                            <w:lang/>
                                          </w:rPr>
                                          <m:t>e</m:t>
                                        </m:r>
                                      </m:e>
                                      <m:sub>
                                        <m:r>
                                          <w:rPr>
                                            <w:rFonts w:ascii="Cambria Math" w:hAnsi="Cambria Math"/>
                                            <w:lang/>
                                          </w:rPr>
                                          <m:t>s</m:t>
                                        </m:r>
                                      </m:sub>
                                    </m:sSub>
                                  </m:e>
                                </m:acc>
                                <m:r>
                                  <m:rPr>
                                    <m:sty m:val="p"/>
                                  </m:rPr>
                                  <w:rPr>
                                    <w:rFonts w:ascii="Cambria Math" w:hAnsi="Cambria Math"/>
                                    <w:lang/>
                                  </w:rPr>
                                  <m:t>;</m:t>
                                </m:r>
                                <m:acc>
                                  <m:accPr>
                                    <m:chr m:val="̅"/>
                                    <m:ctrlPr>
                                      <w:rPr>
                                        <w:rFonts w:ascii="Cambria Math" w:hAnsi="Cambria Math"/>
                                        <w:lang/>
                                      </w:rPr>
                                    </m:ctrlPr>
                                  </m:accPr>
                                  <m:e>
                                    <m:sSub>
                                      <m:sSubPr>
                                        <m:ctrlPr>
                                          <w:rPr>
                                            <w:rFonts w:ascii="Cambria Math" w:hAnsi="Cambria Math"/>
                                            <w:lang/>
                                          </w:rPr>
                                        </m:ctrlPr>
                                      </m:sSubPr>
                                      <m:e>
                                        <m:r>
                                          <w:rPr>
                                            <w:rFonts w:ascii="Cambria Math" w:hAnsi="Cambria Math"/>
                                            <w:lang/>
                                          </w:rPr>
                                          <m:t>r</m:t>
                                        </m:r>
                                      </m:e>
                                      <m:sub>
                                        <m:r>
                                          <w:rPr>
                                            <w:rFonts w:ascii="Cambria Math" w:hAnsi="Cambria Math"/>
                                            <w:lang/>
                                          </w:rPr>
                                          <m:t>r</m:t>
                                        </m:r>
                                      </m:sub>
                                    </m:sSub>
                                  </m:e>
                                </m:acc>
                              </m:e>
                            </m:d>
                            <m:r>
                              <m:rPr>
                                <m:sty m:val="p"/>
                              </m:rPr>
                              <w:rPr>
                                <w:rFonts w:ascii="Cambria Math" w:hAnsi="Cambria Math"/>
                                <w:lang/>
                              </w:rPr>
                              <m:t>⋆</m:t>
                            </m:r>
                            <m:r>
                              <w:rPr>
                                <w:rFonts w:ascii="Cambria Math" w:hAnsi="Cambria Math"/>
                                <w:lang/>
                              </w:rPr>
                              <m:t>w</m:t>
                            </m:r>
                          </m:e>
                        </m:d>
                      </m:e>
                    </m:d>
                    <m:r>
                      <w:rPr>
                        <w:rFonts w:ascii="Cambria Math" w:hAnsi="Cambria Math"/>
                        <w:lang/>
                      </w:rPr>
                      <m:t>W</m:t>
                    </m:r>
                  </m:e>
                </m:d>
                <m:sSub>
                  <m:sSubPr>
                    <m:ctrlPr>
                      <w:rPr>
                        <w:rFonts w:ascii="Cambria Math" w:hAnsi="Cambria Math"/>
                        <w:lang/>
                      </w:rPr>
                    </m:ctrlPr>
                  </m:sSubPr>
                  <m:e>
                    <m:r>
                      <w:rPr>
                        <w:rFonts w:ascii="Cambria Math" w:hAnsi="Cambria Math"/>
                        <w:lang/>
                      </w:rPr>
                      <m:t>e</m:t>
                    </m:r>
                  </m:e>
                  <m:sub>
                    <m:r>
                      <w:rPr>
                        <w:rFonts w:ascii="Cambria Math" w:hAnsi="Cambria Math"/>
                        <w:lang/>
                      </w:rPr>
                      <m:t>o</m:t>
                    </m:r>
                  </m:sub>
                </m:sSub>
              </m:oMath>
            </m:oMathPara>
          </w:p>
        </w:tc>
        <w:tc>
          <w:tcPr>
            <w:tcW w:w="1276" w:type="dxa"/>
            <w:vAlign w:val="center"/>
          </w:tcPr>
          <w:p w14:paraId="620FAF03" w14:textId="04FB813C" w:rsidR="0071483F" w:rsidRDefault="0071483F" w:rsidP="003F0A60">
            <w:pPr>
              <w:ind w:firstLineChars="0" w:firstLine="0"/>
              <w:jc w:val="right"/>
            </w:pPr>
            <w:r>
              <w:t>(</w:t>
            </w:r>
            <w:fldSimple w:instr=" SEQ chapter \c \* MERGEFORMAT ">
              <w:r w:rsidR="004D6817">
                <w:rPr>
                  <w:noProof/>
                </w:rPr>
                <w:t>2</w:t>
              </w:r>
            </w:fldSimple>
            <w:r>
              <w:t>.</w:t>
            </w:r>
            <w:fldSimple w:instr=" SEQ equation \* MERGEFORMAT ">
              <w:r w:rsidR="004D6817">
                <w:rPr>
                  <w:noProof/>
                </w:rPr>
                <w:t>35</w:t>
              </w:r>
            </w:fldSimple>
            <w:r>
              <w:t>)</w:t>
            </w:r>
          </w:p>
        </w:tc>
      </w:tr>
    </w:tbl>
    <w:p w14:paraId="3698DEF1" w14:textId="47304AF3" w:rsidR="00995BBE" w:rsidRPr="00982661" w:rsidRDefault="00995BBE" w:rsidP="00BA3B6A">
      <w:pPr>
        <w:pStyle w:val="3"/>
        <w:spacing w:before="163" w:after="163"/>
      </w:pPr>
      <w:bookmarkStart w:id="90" w:name="_Toc100257497"/>
      <w:r>
        <w:t xml:space="preserve">2.2.2 </w:t>
      </w:r>
      <w:r w:rsidR="00E563A0">
        <w:rPr>
          <w:rFonts w:hint="eastAsia"/>
        </w:rPr>
        <w:t>基于图</w:t>
      </w:r>
      <w:r w:rsidR="006373ED">
        <w:rPr>
          <w:rFonts w:hint="eastAsia"/>
        </w:rPr>
        <w:t>神经</w:t>
      </w:r>
      <w:r w:rsidR="00E563A0">
        <w:rPr>
          <w:rFonts w:hint="eastAsia"/>
        </w:rPr>
        <w:t>网络的知识图谱表示学习算法</w:t>
      </w:r>
      <w:bookmarkEnd w:id="90"/>
    </w:p>
    <w:p w14:paraId="56350900" w14:textId="58C65CE8" w:rsidR="00DF5427" w:rsidRPr="00DF5427" w:rsidRDefault="00DF5427" w:rsidP="00DF5427">
      <w:pPr>
        <w:ind w:firstLine="480"/>
      </w:pPr>
      <w:r w:rsidRPr="00DF5427">
        <w:t>R-GC</w:t>
      </w:r>
      <w:r w:rsidR="00973667">
        <w:t>N</w:t>
      </w:r>
      <w:r w:rsidR="00E34756">
        <w:fldChar w:fldCharType="begin"/>
      </w:r>
      <w:r w:rsidR="00DF30F1">
        <w:instrText xml:space="preserve"> ADDIN ZOTERO_ITEM CSL_CITATION {"citationID":"a20b591uv8q","properties":{"formattedCitation":"\\super [30]\\nosupersub{}","plainCitation":"[30]","noteIndex":0},"citationItems":[{"id":796,"uris":["http://zotero.org/users/5779008/items/TBDJNHQE"],"itemData":{"id":796,"type":"paper-conference","abstract":"Knowledge graphs enable a wide variety of applications, including question answering and information retrieval. Despite the great eﬀort invested in their creation and maintenance, even the largest (e.g., Yago, DBPedia or Wikidata) remain incomplete. We introduce Relational Graph Convolutional Networks (R-GCNs) and apply them to two standard knowledge base completion tasks: Link prediction (recovery of missing facts, i.e. subject-predicate-object triples) and entity classiﬁcation (recovery of missing entity attributes). R-GCNs are related to a recent class of neural networks operating on graphs, and are developed speciﬁcally to handle the highly multi-relational data characteristic of realistic knowledge bases. We demonstrate the eﬀectiveness of R-GCNs as a stand-alone model for entity classiﬁcation. We further show that factorization models for link prediction such as DistMult can be signiﬁcantly improved through the use of an R-GCN encoder model to accumulate evidence over multiple inference steps in the graph, demonstrating a large improvement of 29.8% on FB15k-237 over a decoder-only baseline.","archive":"R-GCN","archive_location":"ESWC 2018","collection-title":"Lecture Notes in Computer Science","container-title":"The Semantic Web - 15th International Conference","DOI":"10.1007/978-3-319-93417-4_38","event-place":"Heraklion, Crete, Greece","ISBN":"978-3-319-93416-7","language":"en","note":"1023 citations (Semantic Scholar/DOI) [2021-04-19]\n388","page":"593–607","publisher":"Springer","publisher-place":"Heraklion, Crete, Greece","source":"389","title":"Modeling Relational Data with Graph Convolutional Networks","URL":"https://doi.org/10.1007/978-3-319-93417-4_38","volume":"10843","author":[{"family":"Schlichtkrull","given":"Michael Sejr"},{"family":"Kipf","given":"Thomas N."},{"family":"Bloem","given":"Peter"},{"family":"Berg","given":"Rianne","dropping-particle":"van den"},{"family":"Titov","given":"Ivan"},{"family":"Welling","given":"Max"}],"editor":[{"family":"Gangemi","given":"Aldo"},{"family":"Navigli","given":"Roberto"},{"family":"Vidal","given":"Maria-Esther"},{"family":"Hitzler","given":"Pascal"},{"family":"Troncy","given":"Raphaël"},{"family":"Hollink","given":"Laura"},{"family":"Tordai","given":"Anna"},{"family":"Alam","given":"Mehwish"}],"issued":{"date-parts":[["2018",6,3]]},"citation-key":"schlichtkrullModelingRelationalData2018"}}],"schema":"https://github.com/citation-style-language/schema/raw/master/csl-citation.json"} </w:instrText>
      </w:r>
      <w:r w:rsidR="00E34756">
        <w:fldChar w:fldCharType="separate"/>
      </w:r>
      <w:r w:rsidR="00DF30F1" w:rsidRPr="00DF30F1">
        <w:rPr>
          <w:vertAlign w:val="superscript"/>
        </w:rPr>
        <w:t>[30]</w:t>
      </w:r>
      <w:r w:rsidR="00E34756">
        <w:fldChar w:fldCharType="end"/>
      </w:r>
      <w:r w:rsidRPr="00DF5427">
        <w:rPr>
          <w:rFonts w:hint="eastAsia"/>
        </w:rPr>
        <w:t>是第一个将图神经网络拓展到知识图谱领域的方法。</w:t>
      </w:r>
      <w:r w:rsidRPr="00DF5427">
        <w:t>R-GCN</w:t>
      </w:r>
      <w:r w:rsidRPr="00DF5427">
        <w:rPr>
          <w:rFonts w:hint="eastAsia"/>
        </w:rPr>
        <w:t>的主要思想是“一个实体很多的信息隐藏在它的邻居内”。它设计了一个编码器，可以和其它作为解码器的张量分解模型结合。</w:t>
      </w:r>
      <w:r w:rsidR="00B005B0">
        <w:rPr>
          <w:rFonts w:hint="eastAsia"/>
        </w:rPr>
        <w:t>具体而言</w:t>
      </w:r>
      <w:r w:rsidRPr="00DF5427">
        <w:rPr>
          <w:rFonts w:hint="eastAsia"/>
        </w:rPr>
        <w:t>，</w:t>
      </w:r>
      <w:r w:rsidRPr="00DF5427">
        <w:rPr>
          <w:rFonts w:hint="eastAsia"/>
        </w:rPr>
        <w:t>R-GCN</w:t>
      </w:r>
      <w:r w:rsidRPr="00DF5427">
        <w:rPr>
          <w:rFonts w:hint="eastAsia"/>
        </w:rPr>
        <w:t>使用</w:t>
      </w:r>
      <w:r w:rsidRPr="00DF5427">
        <w:rPr>
          <w:rFonts w:hint="eastAsia"/>
        </w:rPr>
        <w:t>G</w:t>
      </w:r>
      <w:r w:rsidRPr="00DF5427">
        <w:t>CN</w:t>
      </w:r>
      <w:r w:rsidR="00E34756">
        <w:fldChar w:fldCharType="begin"/>
      </w:r>
      <w:r w:rsidR="00DF30F1">
        <w:instrText xml:space="preserve"> ADDIN ZOTERO_ITEM CSL_CITATION {"citationID":"a1lg5g8doik","properties":{"formattedCitation":"\\super [32]\\nosupersub{}","plainCitation":"[32]","noteIndex":0},"citationItems":[{"id":790,"uris":["http://zotero.org/users/5779008/items/2AUXJDHZ"],"itemData":{"id":790,"type":"paper-conference","abstract":"We present a scalable approach for semi-supervised learning on graph-structured data that is based on an efﬁcient variant of convolutional neural networks which operate directly on graphs. We motivate the choice of our convolutional architecture via a localized ﬁrst-order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signiﬁcant margin.","archive":"GCN","archive_location":"ICLR 2017","container-title":"5th International Conference on Learning Representations","event-place":"Toulon, France","language":"en","note":"2654","publisher":"OpenReview.net","publisher-place":"Toulon, France","title":"Semi-Supervised Classification with Graph Convolutional Networks","title-short":"GCN","URL":"https://openreview.net/forum?id=SJU4ayYgl","author":[{"family":"Kipf","given":"Thomas N."},{"family":"Welling","given":"Max"}],"issued":{"date-parts":[["2017",4,24]]},"citation-key":"kipfSemiSupervisedClassificationGraph2017"}}],"schema":"https://github.com/citation-style-language/schema/raw/master/csl-citation.json"} </w:instrText>
      </w:r>
      <w:r w:rsidR="00E34756">
        <w:fldChar w:fldCharType="separate"/>
      </w:r>
      <w:r w:rsidR="00DF30F1" w:rsidRPr="00DF30F1">
        <w:rPr>
          <w:vertAlign w:val="superscript"/>
        </w:rPr>
        <w:t>[32]</w:t>
      </w:r>
      <w:r w:rsidR="00E34756">
        <w:fldChar w:fldCharType="end"/>
      </w:r>
      <w:r w:rsidRPr="00DF5427">
        <w:rPr>
          <w:rFonts w:hint="eastAsia"/>
        </w:rPr>
        <w:t>方法作为编码器，针对链接预测任务使用</w:t>
      </w:r>
      <w:proofErr w:type="spellStart"/>
      <w:r w:rsidRPr="00DF5427">
        <w:rPr>
          <w:rFonts w:hint="eastAsia"/>
        </w:rPr>
        <w:t>DistMult</w:t>
      </w:r>
      <w:proofErr w:type="spellEnd"/>
      <w:r w:rsidR="00E34756">
        <w:fldChar w:fldCharType="begin"/>
      </w:r>
      <w:r w:rsidR="00DF30F1">
        <w:instrText xml:space="preserve"> ADDIN ZOTERO_ITEM CSL_CITATION {"citationID":"cWhNOm5f","properties":{"formattedCitation":"\\super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E34756">
        <w:fldChar w:fldCharType="separate"/>
      </w:r>
      <w:r w:rsidR="00DF30F1" w:rsidRPr="00DF30F1">
        <w:rPr>
          <w:vertAlign w:val="superscript"/>
        </w:rPr>
        <w:t>[17]</w:t>
      </w:r>
      <w:r w:rsidR="00E34756">
        <w:fldChar w:fldCharType="end"/>
      </w:r>
      <w:r w:rsidRPr="00DF5427">
        <w:rPr>
          <w:rFonts w:hint="eastAsia"/>
        </w:rPr>
        <w:t>方法作为解码器，对于实体分类任务则</w:t>
      </w:r>
      <w:r w:rsidR="007653CD">
        <w:rPr>
          <w:rFonts w:hint="eastAsia"/>
        </w:rPr>
        <w:t>直接</w:t>
      </w:r>
      <w:r w:rsidRPr="00DF5427">
        <w:rPr>
          <w:rFonts w:hint="eastAsia"/>
        </w:rPr>
        <w:t>使用</w:t>
      </w:r>
      <w:proofErr w:type="spellStart"/>
      <w:r w:rsidRPr="00DF5427">
        <w:t>S</w:t>
      </w:r>
      <w:r w:rsidRPr="00DF5427">
        <w:rPr>
          <w:rFonts w:hint="eastAsia"/>
        </w:rPr>
        <w:t>oftmax</w:t>
      </w:r>
      <w:proofErr w:type="spellEnd"/>
      <w:r w:rsidRPr="00DF5427">
        <w:rPr>
          <w:rFonts w:hint="eastAsia"/>
        </w:rPr>
        <w:t>函数。</w:t>
      </w:r>
    </w:p>
    <w:p w14:paraId="4BA71733" w14:textId="414A8294" w:rsidR="00DF5427" w:rsidRDefault="00DF5427" w:rsidP="00DF5427">
      <w:pPr>
        <w:ind w:firstLine="480"/>
      </w:pPr>
      <w:r w:rsidRPr="00DF5427">
        <w:rPr>
          <w:rFonts w:hint="eastAsia"/>
        </w:rPr>
        <w:t>一般的</w:t>
      </w:r>
      <w:r w:rsidRPr="00DF5427">
        <w:rPr>
          <w:rFonts w:hint="eastAsia"/>
        </w:rPr>
        <w:t>GCN</w:t>
      </w:r>
      <w:r w:rsidRPr="00DF5427">
        <w:rPr>
          <w:rFonts w:hint="eastAsia"/>
        </w:rPr>
        <w:t>的形式可以定义为</w:t>
      </w:r>
      <w:r w:rsidR="00407447">
        <w:rPr>
          <w:rFonts w:hint="eastAsia"/>
        </w:rPr>
        <w:t>：</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407447" w14:paraId="1F557075" w14:textId="77777777" w:rsidTr="00AC3F7F">
        <w:tc>
          <w:tcPr>
            <w:tcW w:w="1276" w:type="dxa"/>
            <w:vAlign w:val="center"/>
          </w:tcPr>
          <w:p w14:paraId="1505B127" w14:textId="77777777" w:rsidR="00407447" w:rsidRDefault="00407447" w:rsidP="00AC3F7F">
            <w:pPr>
              <w:ind w:firstLineChars="0" w:firstLine="0"/>
              <w:jc w:val="center"/>
            </w:pPr>
          </w:p>
        </w:tc>
        <w:tc>
          <w:tcPr>
            <w:tcW w:w="6657" w:type="dxa"/>
            <w:vAlign w:val="center"/>
          </w:tcPr>
          <w:p w14:paraId="1669D533" w14:textId="1B7A0DE9" w:rsidR="00407447" w:rsidRPr="0089028D" w:rsidRDefault="007E366D" w:rsidP="00DA340A">
            <w:pPr>
              <w:ind w:firstLine="480"/>
            </w:pPr>
            <m:oMathPara>
              <m:oMath>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m</m:t>
                        </m:r>
                        <m:r>
                          <m:rPr>
                            <m:sty m:val="p"/>
                          </m:rPr>
                          <w:rPr>
                            <w:rFonts w:ascii="Cambria Math" w:hAnsi="Cambria Math" w:hint="eastAsia"/>
                          </w:rPr>
                          <m:t>∈</m:t>
                        </m:r>
                        <m:sSub>
                          <m:sSubPr>
                            <m:ctrlPr>
                              <w:rPr>
                                <w:rFonts w:ascii="Cambria Math" w:hAnsi="Cambria Math"/>
                              </w:rPr>
                            </m:ctrlPr>
                          </m:sSubPr>
                          <m:e>
                            <m:r>
                              <w:rPr>
                                <w:rFonts w:ascii="Cambria Math" w:hAnsi="Cambria Math"/>
                              </w:rPr>
                              <m:t>M</m:t>
                            </m:r>
                          </m:e>
                          <m:sub>
                            <m:r>
                              <w:rPr>
                                <w:rFonts w:ascii="Cambria Math" w:hAnsi="Cambria Math"/>
                              </w:rPr>
                              <m:t>i</m:t>
                            </m:r>
                          </m:sub>
                        </m:sSub>
                      </m:sub>
                      <m:sup/>
                      <m:e>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l</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l</m:t>
                                </m:r>
                              </m:sup>
                            </m:sSubSup>
                          </m:e>
                        </m:d>
                      </m:e>
                    </m:nary>
                  </m:e>
                </m:d>
              </m:oMath>
            </m:oMathPara>
          </w:p>
        </w:tc>
        <w:tc>
          <w:tcPr>
            <w:tcW w:w="1276" w:type="dxa"/>
            <w:vAlign w:val="center"/>
          </w:tcPr>
          <w:p w14:paraId="7524C98F" w14:textId="658CFFED" w:rsidR="00407447" w:rsidRDefault="00407447"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36</w:t>
              </w:r>
            </w:fldSimple>
            <w:r>
              <w:t>)</w:t>
            </w:r>
          </w:p>
        </w:tc>
      </w:tr>
    </w:tbl>
    <w:p w14:paraId="669DC621" w14:textId="42B0CC6C" w:rsidR="00DF5427" w:rsidRPr="00DF5427" w:rsidRDefault="007E366D" w:rsidP="00DF5427">
      <w:pPr>
        <w:ind w:firstLine="480"/>
      </w:pP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DF5427" w:rsidRPr="00DF5427">
        <w:rPr>
          <w:rFonts w:hint="eastAsia"/>
        </w:rPr>
        <w:t>可以是神经网络结构，也可以是简单的线性转换，</w:t>
      </w:r>
      <m:oMath>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oMath>
      <w:r w:rsidR="00DF5427" w:rsidRPr="00DF5427">
        <w:rPr>
          <w:rFonts w:hint="eastAsia"/>
        </w:rPr>
        <w:t>。</w:t>
      </w:r>
    </w:p>
    <w:p w14:paraId="4DC6D58D" w14:textId="32724F98" w:rsidR="00DF5427" w:rsidRDefault="00DF5427" w:rsidP="00DF5427">
      <w:pPr>
        <w:ind w:firstLine="480"/>
      </w:pPr>
      <w:r w:rsidRPr="00DF5427">
        <w:rPr>
          <w:rFonts w:hint="eastAsia"/>
        </w:rPr>
        <w:t>基于以上的原理，</w:t>
      </w:r>
      <w:r w:rsidRPr="00DF5427">
        <w:rPr>
          <w:rFonts w:hint="eastAsia"/>
        </w:rPr>
        <w:t>R</w:t>
      </w:r>
      <w:r w:rsidRPr="00DF5427">
        <w:t>-GCN</w:t>
      </w:r>
      <w:r w:rsidRPr="00DF5427">
        <w:rPr>
          <w:rFonts w:hint="eastAsia"/>
        </w:rPr>
        <w:t>设计了如下的传播层：</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B7780" w14:paraId="508D2C5F" w14:textId="77777777" w:rsidTr="00AC3F7F">
        <w:tc>
          <w:tcPr>
            <w:tcW w:w="1276" w:type="dxa"/>
            <w:vAlign w:val="center"/>
          </w:tcPr>
          <w:p w14:paraId="042511A8" w14:textId="77777777" w:rsidR="007B7780" w:rsidRDefault="007B7780" w:rsidP="00AC3F7F">
            <w:pPr>
              <w:ind w:firstLineChars="0" w:firstLine="0"/>
              <w:jc w:val="center"/>
            </w:pPr>
          </w:p>
        </w:tc>
        <w:tc>
          <w:tcPr>
            <w:tcW w:w="6657" w:type="dxa"/>
            <w:vAlign w:val="center"/>
          </w:tcPr>
          <w:p w14:paraId="1D231AEC" w14:textId="13068274" w:rsidR="007B7780" w:rsidRPr="0089028D" w:rsidRDefault="007E366D" w:rsidP="001F4347">
            <w:pPr>
              <w:ind w:firstLine="480"/>
            </w:pPr>
            <m:oMathPara>
              <m:oMath>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r</m:t>
                        </m:r>
                        <m:r>
                          <m:rPr>
                            <m:sty m:val="p"/>
                          </m:rPr>
                          <w:rPr>
                            <w:rFonts w:ascii="Cambria Math" w:hAnsi="Cambria Math" w:hint="eastAsia"/>
                          </w:rPr>
                          <m:t>∈</m:t>
                        </m:r>
                        <m:r>
                          <w:rPr>
                            <w:rFonts w:ascii="Cambria Math" w:hAnsi="Cambria Math"/>
                          </w:rPr>
                          <m:t>R</m:t>
                        </m:r>
                      </m:sub>
                      <m:sup/>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r</m:t>
                                </m:r>
                              </m:sup>
                            </m:sSubSup>
                          </m:sub>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r</m:t>
                                    </m:r>
                                  </m:sub>
                                </m:sSub>
                              </m:den>
                            </m:f>
                          </m:e>
                        </m:nary>
                        <m:sSubSup>
                          <m:sSubSupPr>
                            <m:ctrlPr>
                              <w:rPr>
                                <w:rFonts w:ascii="Cambria Math" w:hAnsi="Cambria Math"/>
                              </w:rPr>
                            </m:ctrlPr>
                          </m:sSubSupPr>
                          <m:e>
                            <m:r>
                              <w:rPr>
                                <w:rFonts w:ascii="Cambria Math" w:hAnsi="Cambria Math"/>
                              </w:rPr>
                              <m:t>W</m:t>
                            </m:r>
                          </m:e>
                          <m:sub>
                            <m:r>
                              <w:rPr>
                                <w:rFonts w:ascii="Cambria Math" w:hAnsi="Cambria Math"/>
                              </w:rPr>
                              <m:t>r</m:t>
                            </m:r>
                          </m:sub>
                          <m:sup>
                            <m:r>
                              <w:rPr>
                                <w:rFonts w:ascii="Cambria Math" w:hAnsi="Cambria Math"/>
                              </w:rPr>
                              <m:t>l</m:t>
                            </m:r>
                          </m:sup>
                        </m:sSubSup>
                      </m:e>
                    </m:nary>
                    <m:sSubSup>
                      <m:sSubSupPr>
                        <m:ctrlPr>
                          <w:rPr>
                            <w:rFonts w:ascii="Cambria Math" w:hAnsi="Cambria Math"/>
                          </w:rPr>
                        </m:ctrlPr>
                      </m:sSubSupPr>
                      <m:e>
                        <m:r>
                          <w:rPr>
                            <w:rFonts w:ascii="Cambria Math" w:hAnsi="Cambria Math"/>
                          </w:rPr>
                          <m:t>h</m:t>
                        </m:r>
                      </m:e>
                      <m:sub>
                        <m:r>
                          <w:rPr>
                            <w:rFonts w:ascii="Cambria Math" w:hAnsi="Cambria Math"/>
                          </w:rPr>
                          <m:t>j</m:t>
                        </m:r>
                      </m:sub>
                      <m:sup>
                        <m:r>
                          <w:rPr>
                            <w:rFonts w:ascii="Cambria Math" w:hAnsi="Cambria Math"/>
                          </w:rPr>
                          <m:t>l</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o</m:t>
                        </m:r>
                      </m:sub>
                      <m:sup>
                        <m:r>
                          <w:rPr>
                            <w:rFonts w:ascii="Cambria Math" w:hAnsi="Cambria Math"/>
                          </w:rPr>
                          <m:t>l</m:t>
                        </m:r>
                      </m:sup>
                    </m:sSubSup>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l</m:t>
                        </m:r>
                      </m:sup>
                    </m:sSubSup>
                  </m:e>
                </m:d>
              </m:oMath>
            </m:oMathPara>
          </w:p>
        </w:tc>
        <w:tc>
          <w:tcPr>
            <w:tcW w:w="1276" w:type="dxa"/>
            <w:vAlign w:val="center"/>
          </w:tcPr>
          <w:p w14:paraId="66CC8EBF" w14:textId="6AA9F338" w:rsidR="007B7780" w:rsidRDefault="007B7780"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37</w:t>
              </w:r>
            </w:fldSimple>
            <w:r>
              <w:t>)</w:t>
            </w:r>
          </w:p>
        </w:tc>
      </w:tr>
    </w:tbl>
    <w:p w14:paraId="48FF03DF" w14:textId="3570D6DA" w:rsidR="00DF5427" w:rsidRPr="00DF5427" w:rsidRDefault="00DF5427" w:rsidP="00DF5427">
      <w:pPr>
        <w:ind w:firstLine="480"/>
      </w:pPr>
      <w:r w:rsidRPr="00DF5427">
        <w:rPr>
          <w:rFonts w:hint="eastAsia"/>
        </w:rPr>
        <w:t>公式中的</w:t>
      </w:r>
      <m:oMath>
        <m:sSub>
          <m:sSubPr>
            <m:ctrlPr>
              <w:rPr>
                <w:rFonts w:ascii="Cambria Math" w:hAnsi="Cambria Math"/>
                <w:i/>
              </w:rPr>
            </m:ctrlPr>
          </m:sSubPr>
          <m:e>
            <m:r>
              <w:rPr>
                <w:rFonts w:ascii="Cambria Math" w:hAnsi="Cambria Math"/>
              </w:rPr>
              <m:t>c</m:t>
            </m:r>
          </m:e>
          <m:sub>
            <m:r>
              <w:rPr>
                <w:rFonts w:ascii="Cambria Math" w:hAnsi="Cambria Math"/>
              </w:rPr>
              <m:t>i,r</m:t>
            </m:r>
          </m:sub>
        </m:sSub>
      </m:oMath>
      <w:r w:rsidRPr="00DF5427">
        <w:rPr>
          <w:rFonts w:hint="eastAsia"/>
        </w:rPr>
        <w:t>可以为</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r</m:t>
                </m:r>
              </m:sup>
            </m:sSubSup>
          </m:e>
        </m:d>
      </m:oMath>
      <w:r w:rsidRPr="00DF5427">
        <w:rPr>
          <w:rFonts w:hint="eastAsia"/>
        </w:rPr>
        <w:t>，即某个关系</w:t>
      </w:r>
      <w:r w:rsidRPr="00DF5427">
        <w:rPr>
          <w:rFonts w:hint="eastAsia"/>
        </w:rPr>
        <w:t>r</w:t>
      </w:r>
      <w:r w:rsidRPr="00DF5427">
        <w:rPr>
          <w:rFonts w:hint="eastAsia"/>
        </w:rPr>
        <w:t>的邻居的数量。</w:t>
      </w:r>
    </w:p>
    <w:p w14:paraId="7A4467C3" w14:textId="13AD70EA" w:rsidR="00DF5427" w:rsidRDefault="00DF5427" w:rsidP="00DF5427">
      <w:pPr>
        <w:ind w:firstLine="480"/>
      </w:pPr>
      <w:r w:rsidRPr="00DF5427">
        <w:rPr>
          <w:rFonts w:hint="eastAsia"/>
        </w:rPr>
        <w:t>最后，对于链接预测任务，</w:t>
      </w:r>
      <w:r w:rsidRPr="00DF5427">
        <w:rPr>
          <w:rFonts w:hint="eastAsia"/>
        </w:rPr>
        <w:t>R</w:t>
      </w:r>
      <w:r w:rsidRPr="00DF5427">
        <w:t>-GCN</w:t>
      </w:r>
      <w:r w:rsidRPr="00DF5427">
        <w:rPr>
          <w:rFonts w:hint="eastAsia"/>
        </w:rPr>
        <w:t>使用</w:t>
      </w:r>
      <w:proofErr w:type="spellStart"/>
      <w:r w:rsidRPr="00DF5427">
        <w:rPr>
          <w:rFonts w:hint="eastAsia"/>
        </w:rPr>
        <w:t>DistMult</w:t>
      </w:r>
      <w:proofErr w:type="spellEnd"/>
      <w:r w:rsidRPr="00DF5427">
        <w:rPr>
          <w:rFonts w:hint="eastAsia"/>
        </w:rPr>
        <w:t>方法作为解码器。</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74DF8" w14:paraId="41C2E2D6" w14:textId="77777777" w:rsidTr="00AC3F7F">
        <w:tc>
          <w:tcPr>
            <w:tcW w:w="1276" w:type="dxa"/>
            <w:vAlign w:val="center"/>
          </w:tcPr>
          <w:p w14:paraId="4526F12C" w14:textId="77777777" w:rsidR="00C74DF8" w:rsidRDefault="00C74DF8" w:rsidP="00110664">
            <w:pPr>
              <w:ind w:firstLineChars="0" w:firstLine="0"/>
            </w:pPr>
          </w:p>
        </w:tc>
        <w:tc>
          <w:tcPr>
            <w:tcW w:w="6657" w:type="dxa"/>
            <w:vAlign w:val="center"/>
          </w:tcPr>
          <w:p w14:paraId="01FF0FC3" w14:textId="152913DA" w:rsidR="00C74DF8" w:rsidRPr="0089028D" w:rsidRDefault="00110664" w:rsidP="00110664">
            <w:pPr>
              <w:ind w:firstLine="480"/>
            </w:pPr>
            <m:oMathPara>
              <m:oMath>
                <m:r>
                  <w:rPr>
                    <w:rFonts w:ascii="Cambria Math" w:hAnsi="Cambria Math"/>
                  </w:rPr>
                  <m:t>f</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o</m:t>
                    </m:r>
                  </m:e>
                </m:d>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s</m:t>
                    </m:r>
                  </m:sub>
                  <m:sup>
                    <m:r>
                      <w:rPr>
                        <w:rFonts w:ascii="Cambria Math" w:hAnsi="Cambria Math"/>
                      </w:rPr>
                      <m:t>T</m:t>
                    </m:r>
                  </m:sup>
                </m:sSubSup>
                <m:r>
                  <w:rPr>
                    <w:rFonts w:ascii="Cambria Math" w:hAnsi="Cambria Math"/>
                  </w:rPr>
                  <m:t>R</m:t>
                </m:r>
                <m:sSub>
                  <m:sSubPr>
                    <m:ctrlPr>
                      <w:rPr>
                        <w:rFonts w:ascii="Cambria Math" w:hAnsi="Cambria Math"/>
                      </w:rPr>
                    </m:ctrlPr>
                  </m:sSubPr>
                  <m:e>
                    <m:r>
                      <w:rPr>
                        <w:rFonts w:ascii="Cambria Math" w:hAnsi="Cambria Math"/>
                      </w:rPr>
                      <m:t>e</m:t>
                    </m:r>
                  </m:e>
                  <m:sub>
                    <m:r>
                      <w:rPr>
                        <w:rFonts w:ascii="Cambria Math" w:hAnsi="Cambria Math"/>
                      </w:rPr>
                      <m:t>o</m:t>
                    </m:r>
                  </m:sub>
                </m:sSub>
              </m:oMath>
            </m:oMathPara>
          </w:p>
        </w:tc>
        <w:tc>
          <w:tcPr>
            <w:tcW w:w="1276" w:type="dxa"/>
            <w:vAlign w:val="center"/>
          </w:tcPr>
          <w:p w14:paraId="310C5919" w14:textId="72300723" w:rsidR="00C74DF8" w:rsidRDefault="00C74DF8"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38</w:t>
              </w:r>
            </w:fldSimple>
            <w:r>
              <w:t>)</w:t>
            </w:r>
          </w:p>
        </w:tc>
      </w:tr>
    </w:tbl>
    <w:p w14:paraId="14B261BB" w14:textId="026B73B5" w:rsidR="00DF5427" w:rsidRDefault="00DF5427" w:rsidP="00DF5427">
      <w:pPr>
        <w:ind w:firstLine="480"/>
      </w:pPr>
      <w:r w:rsidRPr="00DF5427">
        <w:rPr>
          <w:rFonts w:hint="eastAsia"/>
        </w:rPr>
        <w:t>训练使用的损失函数为：</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224"/>
        <w:gridCol w:w="1276"/>
      </w:tblGrid>
      <w:tr w:rsidR="00FB5680" w14:paraId="64798BE6" w14:textId="77777777" w:rsidTr="00BB12BF">
        <w:tc>
          <w:tcPr>
            <w:tcW w:w="709" w:type="dxa"/>
            <w:vAlign w:val="center"/>
          </w:tcPr>
          <w:p w14:paraId="5D44CDB4" w14:textId="77777777" w:rsidR="00FB5680" w:rsidRDefault="00FB5680" w:rsidP="00AC3F7F">
            <w:pPr>
              <w:ind w:firstLineChars="0" w:firstLine="0"/>
              <w:jc w:val="center"/>
            </w:pPr>
          </w:p>
        </w:tc>
        <w:tc>
          <w:tcPr>
            <w:tcW w:w="7224" w:type="dxa"/>
            <w:vAlign w:val="center"/>
          </w:tcPr>
          <w:p w14:paraId="33944FFB" w14:textId="0262798B" w:rsidR="00FB5680" w:rsidRPr="0089028D" w:rsidRDefault="006F2B75" w:rsidP="006F2B75">
            <w:pPr>
              <w:ind w:firstLine="480"/>
            </w:pPr>
            <m:oMathPara>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ctrlPr>
                          <w:rPr>
                            <w:rFonts w:ascii="Cambria Math" w:hAnsi="Cambria Math"/>
                          </w:rPr>
                        </m:ctrlPr>
                      </m:dPr>
                      <m:e>
                        <m:r>
                          <m:rPr>
                            <m:sty m:val="p"/>
                          </m:rPr>
                          <w:rPr>
                            <w:rFonts w:ascii="Cambria Math" w:hAnsi="Cambria Math"/>
                          </w:rPr>
                          <m:t>1+</m:t>
                        </m:r>
                        <m:r>
                          <w:rPr>
                            <w:rFonts w:ascii="Cambria Math" w:hAnsi="Cambria Math"/>
                          </w:rPr>
                          <m:t>w</m:t>
                        </m:r>
                      </m:e>
                    </m:d>
                    <m:d>
                      <m:dPr>
                        <m:begChr m:val="|"/>
                        <m:endChr m:val="|"/>
                        <m:ctrlPr>
                          <w:rPr>
                            <w:rFonts w:ascii="Cambria Math" w:hAnsi="Cambria Math"/>
                          </w:rPr>
                        </m:ctrlPr>
                      </m:dPr>
                      <m:e>
                        <m:r>
                          <m:rPr>
                            <m:sty m:val="p"/>
                          </m:rPr>
                          <w:rPr>
                            <w:rFonts w:ascii="Cambria Math" w:hAnsi="Cambria Math"/>
                          </w:rPr>
                          <m:t>ε</m:t>
                        </m:r>
                      </m:e>
                    </m:d>
                  </m:den>
                </m:f>
                <m:nary>
                  <m:naryPr>
                    <m:chr m:val="∑"/>
                    <m:supHide m:val="1"/>
                    <m:ctrlPr>
                      <w:rPr>
                        <w:rFonts w:ascii="Cambria Math" w:hAnsi="Cambria Math"/>
                      </w:rPr>
                    </m:ctrlPr>
                  </m:naryPr>
                  <m: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o</m:t>
                        </m:r>
                        <m:r>
                          <m:rPr>
                            <m:sty m:val="p"/>
                          </m:rPr>
                          <w:rPr>
                            <w:rFonts w:ascii="Cambria Math" w:hAnsi="Cambria Math"/>
                          </w:rPr>
                          <m:t>,</m:t>
                        </m:r>
                        <m:r>
                          <w:rPr>
                            <w:rFonts w:ascii="Cambria Math" w:hAnsi="Cambria Math"/>
                          </w:rPr>
                          <m:t>y</m:t>
                        </m:r>
                      </m:e>
                    </m:d>
                    <m:r>
                      <m:rPr>
                        <m:sty m:val="p"/>
                      </m:rPr>
                      <w:rPr>
                        <w:rFonts w:ascii="Cambria Math" w:hAnsi="Cambria Math" w:hint="eastAsia"/>
                      </w:rPr>
                      <m:t>∈</m:t>
                    </m:r>
                    <m:r>
                      <m:rPr>
                        <m:sty m:val="p"/>
                      </m:rPr>
                      <w:rPr>
                        <w:rFonts w:ascii="Cambria Math" w:hAnsi="Cambria Math"/>
                      </w:rPr>
                      <m:t>Γ</m:t>
                    </m:r>
                  </m:sub>
                  <m:sup/>
                  <m:e>
                    <m:r>
                      <w:rPr>
                        <w:rFonts w:ascii="Cambria Math" w:hAnsi="Cambria Math"/>
                      </w:rPr>
                      <m:t>ylog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o</m:t>
                            </m:r>
                          </m:e>
                        </m:d>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y</m:t>
                        </m:r>
                      </m:e>
                    </m:d>
                    <m:r>
                      <w:rPr>
                        <w:rFonts w:ascii="Cambria Math" w:hAnsi="Cambria Math"/>
                      </w:rPr>
                      <m:t>log</m:t>
                    </m:r>
                    <m:d>
                      <m:dPr>
                        <m:ctrlPr>
                          <w:rPr>
                            <w:rFonts w:ascii="Cambria Math" w:hAnsi="Cambria Math"/>
                          </w:rPr>
                        </m:ctrlPr>
                      </m:dPr>
                      <m:e>
                        <m:r>
                          <m:rPr>
                            <m:sty m:val="p"/>
                          </m:rPr>
                          <w:rPr>
                            <w:rFonts w:ascii="Cambria Math" w:hAnsi="Cambria Math"/>
                          </w:rPr>
                          <m:t>1-</m:t>
                        </m:r>
                        <m:r>
                          <w:rPr>
                            <w:rFonts w:ascii="Cambria Math" w:hAnsi="Cambria Math"/>
                          </w:rPr>
                          <m:t>f</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o</m:t>
                            </m:r>
                          </m:e>
                        </m:d>
                      </m:e>
                    </m:d>
                  </m:e>
                </m:nary>
              </m:oMath>
            </m:oMathPara>
          </w:p>
        </w:tc>
        <w:tc>
          <w:tcPr>
            <w:tcW w:w="1276" w:type="dxa"/>
            <w:vAlign w:val="center"/>
          </w:tcPr>
          <w:p w14:paraId="5BCD0D06" w14:textId="3B9F952A" w:rsidR="00FB5680" w:rsidRDefault="00FB5680"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39</w:t>
              </w:r>
            </w:fldSimple>
            <w:r>
              <w:t>)</w:t>
            </w:r>
          </w:p>
        </w:tc>
      </w:tr>
    </w:tbl>
    <w:p w14:paraId="57842F3C" w14:textId="045E8690" w:rsidR="00DF5427" w:rsidRDefault="00DF5427" w:rsidP="00DF5427">
      <w:pPr>
        <w:ind w:firstLine="480"/>
      </w:pPr>
      <w:r w:rsidRPr="00DF5427">
        <w:rPr>
          <w:rFonts w:hint="eastAsia"/>
        </w:rPr>
        <w:t>对于实体分类任务在</w:t>
      </w:r>
      <w:r w:rsidRPr="00DF5427">
        <w:rPr>
          <w:rFonts w:hint="eastAsia"/>
        </w:rPr>
        <w:t>R</w:t>
      </w:r>
      <w:r w:rsidRPr="00DF5427">
        <w:t>-GCN</w:t>
      </w:r>
      <w:r w:rsidRPr="00DF5427">
        <w:rPr>
          <w:rFonts w:hint="eastAsia"/>
        </w:rPr>
        <w:t>传播层之后，经过一个全连接层，计算</w:t>
      </w:r>
      <w:proofErr w:type="spellStart"/>
      <w:r w:rsidRPr="00DF5427">
        <w:t>S</w:t>
      </w:r>
      <w:r w:rsidRPr="00DF5427">
        <w:rPr>
          <w:rFonts w:hint="eastAsia"/>
        </w:rPr>
        <w:t>oftmax</w:t>
      </w:r>
      <w:proofErr w:type="spellEnd"/>
      <w:r w:rsidRPr="00DF5427">
        <w:rPr>
          <w:rFonts w:hint="eastAsia"/>
        </w:rPr>
        <w:t>得分：</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FB5680" w14:paraId="190FF894" w14:textId="77777777" w:rsidTr="00AC3F7F">
        <w:tc>
          <w:tcPr>
            <w:tcW w:w="1276" w:type="dxa"/>
            <w:vAlign w:val="center"/>
          </w:tcPr>
          <w:p w14:paraId="3B90B79C" w14:textId="77777777" w:rsidR="00FB5680" w:rsidRDefault="00FB5680" w:rsidP="00A60B33">
            <w:pPr>
              <w:ind w:firstLineChars="0" w:firstLine="0"/>
            </w:pPr>
          </w:p>
        </w:tc>
        <w:tc>
          <w:tcPr>
            <w:tcW w:w="6657" w:type="dxa"/>
            <w:vAlign w:val="center"/>
          </w:tcPr>
          <w:p w14:paraId="39E0BD27" w14:textId="6F94268B" w:rsidR="00FB5680" w:rsidRPr="0089028D" w:rsidRDefault="00A60B33" w:rsidP="00A60B33">
            <w:pPr>
              <w:ind w:firstLine="480"/>
            </w:pPr>
            <m:oMathPara>
              <m:oMath>
                <m:r>
                  <w:rPr>
                    <w:rFonts w:ascii="Cambria Math" w:hAnsi="Cambria Math"/>
                  </w:rPr>
                  <m:t>L</m:t>
                </m:r>
                <m:r>
                  <m:rPr>
                    <m:sty m:val="p"/>
                  </m:rPr>
                  <w:rPr>
                    <w:rFonts w:ascii="Cambria Math" w:hAnsi="Cambria Math"/>
                  </w:rPr>
                  <m:t>=-</m:t>
                </m:r>
                <m:nary>
                  <m:naryPr>
                    <m:chr m:val="∑"/>
                    <m:supHide m:val="1"/>
                    <m:ctrlPr>
                      <w:rPr>
                        <w:rFonts w:ascii="Cambria Math" w:hAnsi="Cambria Math"/>
                      </w:rPr>
                    </m:ctrlPr>
                  </m:naryPr>
                  <m:sub>
                    <m:r>
                      <w:rPr>
                        <w:rFonts w:ascii="Cambria Math" w:hAnsi="Cambria Math"/>
                      </w:rPr>
                      <m:t>i</m:t>
                    </m:r>
                    <m:r>
                      <m:rPr>
                        <m:sty m:val="p"/>
                      </m:rPr>
                      <w:rPr>
                        <w:rFonts w:ascii="Cambria Math" w:hAnsi="Cambria Math" w:hint="eastAsia"/>
                      </w:rPr>
                      <m:t>∈</m:t>
                    </m:r>
                    <m:r>
                      <w:rPr>
                        <w:rFonts w:ascii="Cambria Math" w:hAnsi="Cambria Math"/>
                      </w:rPr>
                      <m:t>Y</m:t>
                    </m:r>
                  </m:sub>
                  <m:sup/>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ik</m:t>
                            </m:r>
                          </m:sub>
                        </m:sSub>
                      </m:e>
                    </m:nary>
                  </m:e>
                </m:nary>
                <m:r>
                  <w:rPr>
                    <w:rFonts w:ascii="Cambria Math" w:hAnsi="Cambria Math"/>
                  </w:rPr>
                  <m:t>ln</m:t>
                </m:r>
                <m:sSubSup>
                  <m:sSubSupPr>
                    <m:ctrlPr>
                      <w:rPr>
                        <w:rFonts w:ascii="Cambria Math" w:hAnsi="Cambria Math"/>
                      </w:rPr>
                    </m:ctrlPr>
                  </m:sSubSupPr>
                  <m:e>
                    <m:r>
                      <w:rPr>
                        <w:rFonts w:ascii="Cambria Math" w:hAnsi="Cambria Math"/>
                      </w:rPr>
                      <m:t>h</m:t>
                    </m:r>
                  </m:e>
                  <m:sub>
                    <m:r>
                      <w:rPr>
                        <w:rFonts w:ascii="Cambria Math" w:hAnsi="Cambria Math"/>
                      </w:rPr>
                      <m:t>ik</m:t>
                    </m:r>
                  </m:sub>
                  <m:sup>
                    <m:r>
                      <w:rPr>
                        <w:rFonts w:ascii="Cambria Math" w:hAnsi="Cambria Math"/>
                      </w:rPr>
                      <m:t>L</m:t>
                    </m:r>
                  </m:sup>
                </m:sSubSup>
              </m:oMath>
            </m:oMathPara>
          </w:p>
        </w:tc>
        <w:tc>
          <w:tcPr>
            <w:tcW w:w="1276" w:type="dxa"/>
            <w:vAlign w:val="center"/>
          </w:tcPr>
          <w:p w14:paraId="7DC56711" w14:textId="58642666" w:rsidR="00FB5680" w:rsidRDefault="00FB5680"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40</w:t>
              </w:r>
            </w:fldSimple>
            <w:r>
              <w:t>)</w:t>
            </w:r>
          </w:p>
        </w:tc>
      </w:tr>
    </w:tbl>
    <w:p w14:paraId="0FE75077" w14:textId="22DC6470" w:rsidR="00DF5427" w:rsidRPr="00DF5427" w:rsidRDefault="00DF5427" w:rsidP="00DF5427">
      <w:pPr>
        <w:ind w:firstLine="480"/>
      </w:pPr>
      <w:r w:rsidRPr="00DF5427">
        <w:rPr>
          <w:rFonts w:hint="eastAsia"/>
        </w:rPr>
        <w:t>在</w:t>
      </w:r>
      <w:r w:rsidRPr="00DF5427">
        <w:rPr>
          <w:rFonts w:hint="eastAsia"/>
        </w:rPr>
        <w:t>R</w:t>
      </w:r>
      <w:r w:rsidRPr="00DF5427">
        <w:t>-GCN</w:t>
      </w:r>
      <w:r w:rsidRPr="00DF5427">
        <w:rPr>
          <w:rFonts w:hint="eastAsia"/>
        </w:rPr>
        <w:t>的基础上，有多个基于</w:t>
      </w:r>
      <w:r w:rsidRPr="00DF5427">
        <w:rPr>
          <w:rFonts w:hint="eastAsia"/>
        </w:rPr>
        <w:t>G</w:t>
      </w:r>
      <w:r w:rsidRPr="00DF5427">
        <w:t>CN</w:t>
      </w:r>
      <w:r w:rsidRPr="00DF5427">
        <w:rPr>
          <w:rFonts w:hint="eastAsia"/>
        </w:rPr>
        <w:t>的方法出现。</w:t>
      </w:r>
      <w:r w:rsidRPr="00DF5427">
        <w:rPr>
          <w:rFonts w:hint="eastAsia"/>
        </w:rPr>
        <w:t>S</w:t>
      </w:r>
      <w:r w:rsidRPr="00DF5427">
        <w:t>AC</w:t>
      </w:r>
      <w:r w:rsidR="00FC08E7">
        <w:t>N</w:t>
      </w:r>
      <w:r w:rsidR="00E34756">
        <w:fldChar w:fldCharType="begin"/>
      </w:r>
      <w:r w:rsidR="00DF30F1">
        <w:instrText xml:space="preserve"> ADDIN ZOTERO_ITEM CSL_CITATION {"citationID":"a6bq0kc0i2","properties":{"formattedCitation":"\\super [31]\\nosupersub{}","plainCitation":"[31]","noteIndex":0},"citationItems":[{"id":798,"uris":["http://zotero.org/users/5779008/items/96IHLD2K"],"itemData":{"id":798,"type":"paper-conference","abstract":"Knowledge graph embedding has been an active research topic for knowledge base completion, with progressive improvement from the initial TransE, TransH, DistMult et al to the current state-of-the-art ConvE. ConvE uses 2D convolution over embeddings and multiple layers of nonlinear features to model knowledge graphs. The model can be efﬁciently trained and scalable to large knowledge graphs. However, there is no structure enforcement in the embedding space of ConvE. The recent graph convolutional network (GCN) provides another way of learning graph node embedding by successfully utilizing graph connectivity structure. In this work, we propose a novel end-to-end StructureAware Convolutional Network (SACN) that takes the beneﬁt of GCN and ConvE together. SACN consists of an encoder of a weighted graph convolutional network (WGCN), and a decoder of a convolutional network called Conv-TransE. WGCN utilizes knowledge graph node structure, node attributes and edge relation types. It has learnable weights that adapt the amount of information from neighbors used in local aggregation, leading to more accurate embeddings of graph nodes. Node attributes in the graph are represented as additional nodes in the WGCN. The decoder Conv-TransE enables the state-of-the-art ConvE to be translational between entities and relations while keeps the same link prediction performance as ConvE. We demonstrate the effectiveness of the proposed SACN on standard FB15k-237 and WN18RR datasets, and it gives about 10% relative improvement over the state-of-theart ConvE in terms of HITS@1, HITS@3 and HITS@10.","archive":"SACN","archive_location":"AAAI 2019","container-title":"The Thirty-Third AAAI Conference on Artificial Intelligence","DOI":"10.1609/aaai.v33i01.33013060","event-place":"Honolulu, Hawaii, USA","language":"en","note":"75 citations (Semantic Scholar/DOI) [2021-04-19]\n34","page":"3060–3067","publisher":"AAAI Press","publisher-place":"Honolulu, Hawaii, USA","title":"End-to-End Structure-Aware Convolutional Networks for Knowledge Base Completion","URL":"https://doi.org/10.1609/aaai.v33i01.33013060","volume":"33","author":[{"family":"Shang","given":"Chao"},{"family":"Tang","given":"Yun"},{"family":"Huang","given":"Jing"},{"family":"Bi","given":"Jinbo"},{"family":"He","given":"Xiaodong"},{"family":"Zhou","given":"Bowen"}],"issued":{"date-parts":[["2019",2,27]]},"citation-key":"shangEndtoEndStructureAwareConvolutional27"}}],"schema":"https://github.com/citation-style-language/schema/raw/master/csl-citation.json"} </w:instrText>
      </w:r>
      <w:r w:rsidR="00E34756">
        <w:fldChar w:fldCharType="separate"/>
      </w:r>
      <w:r w:rsidR="00DF30F1" w:rsidRPr="00DF30F1">
        <w:rPr>
          <w:vertAlign w:val="superscript"/>
        </w:rPr>
        <w:t>[31]</w:t>
      </w:r>
      <w:r w:rsidR="00E34756">
        <w:fldChar w:fldCharType="end"/>
      </w:r>
      <w:r w:rsidRPr="00DF5427">
        <w:rPr>
          <w:rFonts w:hint="eastAsia"/>
        </w:rPr>
        <w:t>方法将</w:t>
      </w:r>
      <w:r w:rsidRPr="00DF5427">
        <w:rPr>
          <w:rFonts w:hint="eastAsia"/>
        </w:rPr>
        <w:t>G</w:t>
      </w:r>
      <w:r w:rsidRPr="00DF5427">
        <w:t>CN</w:t>
      </w:r>
      <w:r w:rsidRPr="00DF5427">
        <w:rPr>
          <w:rFonts w:hint="eastAsia"/>
        </w:rPr>
        <w:t>扩展至带权值的多个子图聚合的形式；</w:t>
      </w:r>
      <w:r w:rsidRPr="00DF5427">
        <w:rPr>
          <w:rFonts w:hint="eastAsia"/>
        </w:rPr>
        <w:t>V</w:t>
      </w:r>
      <w:r w:rsidRPr="00DF5427">
        <w:t>R-GC</w:t>
      </w:r>
      <w:r w:rsidR="00FC08E7">
        <w:t>N</w:t>
      </w:r>
      <w:r w:rsidR="00E34756">
        <w:fldChar w:fldCharType="begin"/>
      </w:r>
      <w:r w:rsidR="00DF30F1">
        <w:instrText xml:space="preserve"> ADDIN ZOTERO_ITEM CSL_CITATION {"citationID":"a2d7pq4q79l","properties":{"formattedCitation":"\\super [33]\\nosupersub{}","plainCitation":"[33]","noteIndex":0},"citationItems":[{"id":795,"uris":["http://zotero.org/users/5779008/items/D5K29TIH"],"itemData":{"id":795,"type":"paper-conference","archive":"VR-GCN","archive_location":"IJCAI 2019","container-title":"Proceedings of the Twenty-Eighth International Joint Conference on Artificial Intelligence","DOI":"10.24963/ijcai.2019/574","event-place":"Macao, China","note":"27 citations (Semantic Scholar/DOI) [2021-04-19]\n9","page":"4135–4141","publisher":"ijcai.org","publisher-place":"Macao, China","title":"A Vectorized Relational Graph Convolutional Network for Multi-Relational Network Alignment","URL":"https://doi.org/10.24963/ijcai.2019/574","author":[{"family":"Ye","given":"Rui"},{"family":"Li","given":"Xin"},{"family":"Fang","given":"Yujie"},{"family":"Zang","given":"Hongyu"},{"family":"Wang","given":"Mingzhong"}],"editor":[{"family":"Kraus","given":"Sarit"}],"issued":{"date-parts":[["2019",8,10]]},"citation-key":"yeVectorizedRelationalGraph2019"}}],"schema":"https://github.com/citation-style-language/schema/raw/master/csl-citation.json"} </w:instrText>
      </w:r>
      <w:r w:rsidR="00E34756">
        <w:fldChar w:fldCharType="separate"/>
      </w:r>
      <w:r w:rsidR="00DF30F1" w:rsidRPr="00DF30F1">
        <w:rPr>
          <w:vertAlign w:val="superscript"/>
        </w:rPr>
        <w:t>[33]</w:t>
      </w:r>
      <w:r w:rsidR="00E34756">
        <w:fldChar w:fldCharType="end"/>
      </w:r>
      <w:r w:rsidRPr="00DF5427">
        <w:rPr>
          <w:rFonts w:hint="eastAsia"/>
        </w:rPr>
        <w:t>结合</w:t>
      </w:r>
      <w:proofErr w:type="spellStart"/>
      <w:r w:rsidRPr="00DF5427">
        <w:rPr>
          <w:rFonts w:hint="eastAsia"/>
        </w:rPr>
        <w:t>TransE</w:t>
      </w:r>
      <w:proofErr w:type="spellEnd"/>
      <w:r w:rsidRPr="00DF5427">
        <w:rPr>
          <w:rFonts w:hint="eastAsia"/>
        </w:rPr>
        <w:t>的思想将不同方向的信息进行不同的翻译处理；</w:t>
      </w:r>
      <w:proofErr w:type="spellStart"/>
      <w:r w:rsidRPr="00DF5427">
        <w:rPr>
          <w:rFonts w:hint="eastAsia"/>
        </w:rPr>
        <w:t>TransGC</w:t>
      </w:r>
      <w:r w:rsidR="00FC08E7">
        <w:t>N</w:t>
      </w:r>
      <w:proofErr w:type="spellEnd"/>
      <w:r w:rsidR="00E34756">
        <w:fldChar w:fldCharType="begin"/>
      </w:r>
      <w:r w:rsidR="00DF30F1">
        <w:instrText xml:space="preserve"> ADDIN ZOTERO_ITEM CSL_CITATION {"citationID":"a1348oj4rss","properties":{"formattedCitation":"\\super [34]\\nosupersub{}","plainCitation":"[34]","noteIndex":0},"citationItems":[{"id":703,"uris":["http://zotero.org/users/5779008/items/J2WQW4QM"],"itemData":{"id":703,"type":"paper-conference","archive":"TransGCN","archive_location":"K-CAP 2019","container-title":"Proceedings of the 10th International Conference on Knowledge Capture","DOI":"10.1145/3360901.3364441","event-place":"New York, NY, USA","note":"6 citations (Semantic Scholar/DOI) [2021-04-19]\n3","page":"131–138","publisher":"ACM","publisher-place":"New York, NY, USA","title":"TransGCN: Coupling Transformation Assumptions with Graph Convolutional Networks for Link Prediction","URL":"https://doi.org/10.1145/3360901.3364441","author":[{"family":"Cai","given":"Ling"},{"family":"Yan","given":"Bo"},{"family":"Mai","given":"Gengchen"},{"family":"Janowicz","given":"Krzysztof"},{"family":"Zhu","given":"Rui"}],"editor":[{"family":"Kejriwal","given":"Mayank"},{"family":"Szekely","given":"Pedro A."},{"family":"Troncy","given":"Raphaël"}],"issued":{"date-parts":[["2019",11,19]]},"citation-key":"caiTransGCNCouplingTransformation2019"}}],"schema":"https://github.com/citation-style-language/schema/raw/master/csl-citation.json"} </w:instrText>
      </w:r>
      <w:r w:rsidR="00E34756">
        <w:fldChar w:fldCharType="separate"/>
      </w:r>
      <w:r w:rsidR="00DF30F1" w:rsidRPr="00DF30F1">
        <w:rPr>
          <w:vertAlign w:val="superscript"/>
        </w:rPr>
        <w:t>[34]</w:t>
      </w:r>
      <w:r w:rsidR="00E34756">
        <w:fldChar w:fldCharType="end"/>
      </w:r>
      <w:r w:rsidRPr="00DF5427">
        <w:rPr>
          <w:rFonts w:hint="eastAsia"/>
        </w:rPr>
        <w:t>设计了实数域和复数域下两种基于翻译的思想的编码器</w:t>
      </w:r>
      <w:r w:rsidR="00BE3830">
        <w:rPr>
          <w:rFonts w:hint="eastAsia"/>
        </w:rPr>
        <w:t>；</w:t>
      </w:r>
      <w:r w:rsidR="00A9612E">
        <w:rPr>
          <w:rFonts w:hint="eastAsia"/>
        </w:rPr>
        <w:t>C</w:t>
      </w:r>
      <w:r w:rsidR="00A9612E">
        <w:t>OMPGCN</w:t>
      </w:r>
      <w:r w:rsidR="00EE0348">
        <w:fldChar w:fldCharType="begin"/>
      </w:r>
      <w:r w:rsidR="00DF30F1">
        <w:instrText xml:space="preserve"> ADDIN ZOTERO_ITEM CSL_CITATION {"citationID":"a2abcnmld0","properties":{"formattedCitation":"\\super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EE0348">
        <w:fldChar w:fldCharType="separate"/>
      </w:r>
      <w:r w:rsidR="00DF30F1" w:rsidRPr="00DF30F1">
        <w:rPr>
          <w:vertAlign w:val="superscript"/>
        </w:rPr>
        <w:t>[3]</w:t>
      </w:r>
      <w:r w:rsidR="00EE0348">
        <w:fldChar w:fldCharType="end"/>
      </w:r>
      <w:r w:rsidR="00707305">
        <w:rPr>
          <w:rFonts w:hint="eastAsia"/>
        </w:rPr>
        <w:t>泛化了</w:t>
      </w:r>
      <w:r w:rsidR="00707305">
        <w:rPr>
          <w:rFonts w:hint="eastAsia"/>
        </w:rPr>
        <w:t>R</w:t>
      </w:r>
      <w:r w:rsidR="00707305">
        <w:t>-GCN</w:t>
      </w:r>
      <w:r w:rsidR="00707305">
        <w:rPr>
          <w:rFonts w:hint="eastAsia"/>
        </w:rPr>
        <w:t>，</w:t>
      </w:r>
      <w:r w:rsidR="00707305">
        <w:rPr>
          <w:rFonts w:hint="eastAsia"/>
        </w:rPr>
        <w:t>S</w:t>
      </w:r>
      <w:r w:rsidR="00707305">
        <w:t>ACN</w:t>
      </w:r>
      <w:r w:rsidR="00707305">
        <w:rPr>
          <w:rFonts w:hint="eastAsia"/>
        </w:rPr>
        <w:t>，</w:t>
      </w:r>
      <w:r w:rsidR="00707305">
        <w:rPr>
          <w:rFonts w:hint="eastAsia"/>
        </w:rPr>
        <w:t>V</w:t>
      </w:r>
      <w:r w:rsidR="00707305">
        <w:t>R-GCN</w:t>
      </w:r>
      <w:r w:rsidR="00707305">
        <w:rPr>
          <w:rFonts w:hint="eastAsia"/>
        </w:rPr>
        <w:t>等方法，</w:t>
      </w:r>
      <w:r w:rsidR="009D61DE">
        <w:rPr>
          <w:rFonts w:hint="eastAsia"/>
        </w:rPr>
        <w:t>提出了基于组合的多方向图卷积神经网络。</w:t>
      </w:r>
    </w:p>
    <w:p w14:paraId="3806A5F8" w14:textId="65646B54" w:rsidR="00DF5427" w:rsidRPr="00DF5427" w:rsidRDefault="00DF5427" w:rsidP="00DF5427">
      <w:pPr>
        <w:ind w:firstLine="480"/>
      </w:pPr>
      <w:r w:rsidRPr="00DF5427">
        <w:rPr>
          <w:rFonts w:hint="eastAsia"/>
        </w:rPr>
        <w:t>除此之外还有一部分基于图</w:t>
      </w:r>
      <w:r w:rsidR="001C0009">
        <w:rPr>
          <w:rFonts w:hint="eastAsia"/>
        </w:rPr>
        <w:t>神经</w:t>
      </w:r>
      <w:r w:rsidRPr="00DF5427">
        <w:rPr>
          <w:rFonts w:hint="eastAsia"/>
        </w:rPr>
        <w:t>网络的方法融合了注意力机制。</w:t>
      </w:r>
      <w:r w:rsidRPr="00DF5427">
        <w:rPr>
          <w:rFonts w:hint="eastAsia"/>
        </w:rPr>
        <w:t>K</w:t>
      </w:r>
      <w:r w:rsidRPr="00DF5427">
        <w:t>BGA</w:t>
      </w:r>
      <w:r w:rsidR="001906F3">
        <w:t>T</w:t>
      </w:r>
      <w:r w:rsidR="00E34756">
        <w:fldChar w:fldCharType="begin"/>
      </w:r>
      <w:r w:rsidR="00DF30F1">
        <w:instrText xml:space="preserve"> ADDIN ZOTERO_ITEM CSL_CITATION {"citationID":"a23eam9jabm","properties":{"formattedCitation":"\\super [51]\\nosupersub{}","plainCitation":"[51]","noteIndex":0},"citationItems":[{"id":794,"uris":["http://zotero.org/users/5779008/items/ZHMKT9K7"],"itemData":{"id":794,"type":"paper-conference","abstract":"The recent proliferation of knowledge graphs (KGs) coupled with incomplete or partial information, in the form of missing relations (links) between entities, has fueled a lot of research on knowledge base completion (also known as relation prediction). Several recent works suggest that convolutional neural network (CNN) based models generate richer and more expressive feature embeddings and hence also perform well on relation prediction. However, we observe that these KG embeddings treat triples independently and thus fail to cover the complex and hidden information that is inherently implicit in the local neighborhood surrounding a triple. To this effect, our paper proposes a novel attention-based feature embedding that captures both entity and relation features in any given entity’s neighborhood. Additionally, we also encapsulate relation clusters and multi-hop relations in our model. Our empirical study offers insights into the efﬁcacy of our attention-based model and we show marked performance gains in comparison to state-of-the-art methods on all datasets.","archive":"KBGAT","archive_location":"ACL 2019","container-title":"Proceedings of the 57th Conference of the Association for Computational Linguistics","DOI":"10.18653/v1/p19-1466","event-place":"Florence, Italy","language":"en","note":"85 citations (Semantic Scholar/DOI) [2021-04-19]\n9","page":"4710–4723","publisher":"Association for Computational Linguistics","publisher-place":"Florence, Italy","title":"Learning Attention-based Embeddings for Relation Prediction in Knowledge Graphs","URL":"https://doi.org/10.18653/v1/p19-1466","volume":"Volume 1: Long Papers","author":[{"family":"Nathani","given":"Deepak"},{"family":"Chauhan","given":"Jatin"},{"family":"Sharma","given":"Charu"},{"family":"Kaul","given":"Manohar"}],"editor":[{"family":"Korhonen","given":"Anna"},{"family":"Traum","given":"David R."},{"family":"Màrquez","given":"Lluís"}],"issued":{"date-parts":[["2019",8,28]]},"citation-key":"nathaniLearningAttentionbasedEmbeddings28"}}],"schema":"https://github.com/citation-style-language/schema/raw/master/csl-citation.json"} </w:instrText>
      </w:r>
      <w:r w:rsidR="00E34756">
        <w:fldChar w:fldCharType="separate"/>
      </w:r>
      <w:r w:rsidR="00DF30F1" w:rsidRPr="00DF30F1">
        <w:rPr>
          <w:vertAlign w:val="superscript"/>
        </w:rPr>
        <w:t>[51]</w:t>
      </w:r>
      <w:r w:rsidR="00E34756">
        <w:fldChar w:fldCharType="end"/>
      </w:r>
      <w:r w:rsidRPr="00DF5427">
        <w:rPr>
          <w:rFonts w:hint="eastAsia"/>
        </w:rPr>
        <w:t>融合图注意力机制，是第一个将图注意力网络应用到知识图谱领域的方法。</w:t>
      </w:r>
    </w:p>
    <w:p w14:paraId="7219F288" w14:textId="38C1E893" w:rsidR="00DF5427" w:rsidRDefault="00DF5427" w:rsidP="00DF5427">
      <w:pPr>
        <w:ind w:firstLine="480"/>
      </w:pPr>
      <w:r w:rsidRPr="00DF5427">
        <w:rPr>
          <w:rFonts w:hint="eastAsia"/>
        </w:rPr>
        <w:t>K</w:t>
      </w:r>
      <w:r w:rsidRPr="00DF5427">
        <w:t>BGAT</w:t>
      </w:r>
      <w:r w:rsidRPr="00DF5427">
        <w:rPr>
          <w:rFonts w:hint="eastAsia"/>
        </w:rPr>
        <w:t>认对于一个以</w:t>
      </w:r>
      <m:oMath>
        <m:sSub>
          <m:sSubPr>
            <m:ctrlPr>
              <w:rPr>
                <w:rFonts w:ascii="Cambria Math" w:hAnsi="Cambria Math"/>
                <w:i/>
              </w:rPr>
            </m:ctrlPr>
          </m:sSubPr>
          <m:e>
            <m:r>
              <w:rPr>
                <w:rFonts w:ascii="Cambria Math" w:hAnsi="Cambria Math" w:hint="eastAsia"/>
              </w:rPr>
              <m:t>e</m:t>
            </m:r>
          </m:e>
          <m:sub>
            <m:r>
              <w:rPr>
                <w:rFonts w:ascii="Cambria Math" w:hAnsi="Cambria Math"/>
              </w:rPr>
              <m:t>i</m:t>
            </m:r>
          </m:sub>
        </m:sSub>
      </m:oMath>
      <w:r w:rsidRPr="00DF5427">
        <w:rPr>
          <w:rFonts w:hint="eastAsia"/>
        </w:rPr>
        <w:t>为顶点的三元组</w:t>
      </w:r>
      <m:oMath>
        <m:d>
          <m:dPr>
            <m:ctrlPr>
              <w:rPr>
                <w:rFonts w:ascii="Cambria Math" w:hAnsi="Cambria Math"/>
                <w:i/>
              </w:rPr>
            </m:ctrlPr>
          </m:dPr>
          <m:e>
            <m:r>
              <w:rPr>
                <w:rFonts w:ascii="Cambria Math" w:hAnsi="Cambria Math" w:hint="eastAsia"/>
              </w:rPr>
              <m:t>i,j,k</m:t>
            </m:r>
          </m:e>
        </m:d>
      </m:oMath>
      <w:r w:rsidRPr="00DF5427">
        <w:rPr>
          <w:rFonts w:hint="eastAsia"/>
        </w:rPr>
        <w:t>，应该能够传播给</w:t>
      </w:r>
      <m:oMath>
        <m:sSub>
          <m:sSubPr>
            <m:ctrlPr>
              <w:rPr>
                <w:rFonts w:ascii="Cambria Math" w:hAnsi="Cambria Math"/>
                <w:i/>
              </w:rPr>
            </m:ctrlPr>
          </m:sSubPr>
          <m:e>
            <m:r>
              <w:rPr>
                <w:rFonts w:ascii="Cambria Math" w:hAnsi="Cambria Math" w:hint="eastAsia"/>
              </w:rPr>
              <m:t>e</m:t>
            </m:r>
          </m:e>
          <m:sub>
            <m:r>
              <w:rPr>
                <w:rFonts w:ascii="Cambria Math" w:hAnsi="Cambria Math" w:hint="eastAsia"/>
              </w:rPr>
              <m:t>i</m:t>
            </m:r>
          </m:sub>
        </m:sSub>
      </m:oMath>
      <w:r w:rsidRPr="00DF5427">
        <w:rPr>
          <w:rFonts w:hint="eastAsia"/>
        </w:rPr>
        <w:t>一个消息：</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FB5680" w14:paraId="14DA9998" w14:textId="77777777" w:rsidTr="00AC3F7F">
        <w:tc>
          <w:tcPr>
            <w:tcW w:w="1276" w:type="dxa"/>
            <w:vAlign w:val="center"/>
          </w:tcPr>
          <w:p w14:paraId="77A68905" w14:textId="77777777" w:rsidR="00FB5680" w:rsidRDefault="00FB5680" w:rsidP="00AC3F7F">
            <w:pPr>
              <w:ind w:firstLineChars="0" w:firstLine="0"/>
              <w:jc w:val="center"/>
            </w:pPr>
          </w:p>
        </w:tc>
        <w:tc>
          <w:tcPr>
            <w:tcW w:w="6657" w:type="dxa"/>
            <w:vAlign w:val="center"/>
          </w:tcPr>
          <w:p w14:paraId="4AE3870B" w14:textId="1D4C4F3A" w:rsidR="00FB5680" w:rsidRPr="0089028D" w:rsidRDefault="007E366D" w:rsidP="00A4323D">
            <w:pPr>
              <w:ind w:firstLine="480"/>
            </w:pPr>
            <m:oMathPara>
              <m:oMath>
                <m:sSub>
                  <m:sSubPr>
                    <m:ctrlPr>
                      <w:rPr>
                        <w:rFonts w:ascii="Cambria Math" w:hAnsi="Cambria Math"/>
                      </w:rPr>
                    </m:ctrlPr>
                  </m:sSubPr>
                  <m:e>
                    <m:r>
                      <w:rPr>
                        <w:rFonts w:ascii="Cambria Math" w:hAnsi="Cambria Math"/>
                      </w:rPr>
                      <m:t>c</m:t>
                    </m:r>
                  </m:e>
                  <m:sub>
                    <m:r>
                      <w:rPr>
                        <w:rFonts w:ascii="Cambria Math" w:hAnsi="Cambria Math"/>
                      </w:rPr>
                      <m:t>ijk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m:t>
                        </m:r>
                      </m:sub>
                    </m:sSub>
                  </m:e>
                </m:d>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e>
                </m:d>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j</m:t>
                        </m:r>
                      </m:sub>
                    </m:sSub>
                  </m:e>
                </m:d>
              </m:oMath>
            </m:oMathPara>
          </w:p>
        </w:tc>
        <w:tc>
          <w:tcPr>
            <w:tcW w:w="1276" w:type="dxa"/>
            <w:vAlign w:val="center"/>
          </w:tcPr>
          <w:p w14:paraId="15C07F26" w14:textId="0C7266C0" w:rsidR="00FB5680" w:rsidRDefault="00FB5680"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41</w:t>
              </w:r>
            </w:fldSimple>
            <w:r>
              <w:t>)</w:t>
            </w:r>
          </w:p>
        </w:tc>
      </w:tr>
    </w:tbl>
    <w:p w14:paraId="368E132D" w14:textId="214305F5" w:rsidR="00DF5427" w:rsidRDefault="00DF5427" w:rsidP="00DF5427">
      <w:pPr>
        <w:ind w:firstLine="480"/>
      </w:pPr>
      <w:r w:rsidRPr="00DF5427">
        <w:rPr>
          <w:rFonts w:hint="eastAsia"/>
        </w:rPr>
        <w:t>之后融合注意力机制：</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FB5680" w14:paraId="01063B09" w14:textId="77777777" w:rsidTr="00AC3F7F">
        <w:tc>
          <w:tcPr>
            <w:tcW w:w="1276" w:type="dxa"/>
            <w:vAlign w:val="center"/>
          </w:tcPr>
          <w:p w14:paraId="261E83D9" w14:textId="77777777" w:rsidR="00FB5680" w:rsidRDefault="00FB5680" w:rsidP="00AC3F7F">
            <w:pPr>
              <w:ind w:firstLineChars="0" w:firstLine="0"/>
              <w:jc w:val="center"/>
            </w:pPr>
          </w:p>
        </w:tc>
        <w:tc>
          <w:tcPr>
            <w:tcW w:w="6657" w:type="dxa"/>
            <w:vAlign w:val="center"/>
          </w:tcPr>
          <w:p w14:paraId="7BB4DFB7" w14:textId="57AD7170" w:rsidR="00FB5680" w:rsidRPr="0089028D" w:rsidRDefault="007E366D" w:rsidP="00AC3F7F">
            <w:pPr>
              <w:ind w:firstLineChars="83" w:firstLine="199"/>
            </w:pPr>
            <m:oMathPara>
              <m:oMath>
                <m:sSub>
                  <m:sSubPr>
                    <m:ctrlPr>
                      <w:rPr>
                        <w:rFonts w:ascii="Cambria Math" w:hAnsi="Cambria Math"/>
                      </w:rPr>
                    </m:ctrlPr>
                  </m:sSubPr>
                  <m:e>
                    <m:r>
                      <w:rPr>
                        <w:rFonts w:ascii="Cambria Math" w:hAnsi="Cambria Math"/>
                      </w:rPr>
                      <m:t>b</m:t>
                    </m:r>
                  </m:e>
                  <m:sub>
                    <m:r>
                      <w:rPr>
                        <w:rFonts w:ascii="Cambria Math" w:hAnsi="Cambria Math"/>
                      </w:rPr>
                      <m:t>ijk</m:t>
                    </m:r>
                  </m:sub>
                </m:sSub>
                <m:r>
                  <m:rPr>
                    <m:sty m:val="p"/>
                  </m:rPr>
                  <w:rPr>
                    <w:rFonts w:ascii="Cambria Math" w:hAnsi="Cambria Math"/>
                  </w:rPr>
                  <m:t>=</m:t>
                </m:r>
                <m:r>
                  <w:rPr>
                    <w:rFonts w:ascii="Cambria Math" w:hAnsi="Cambria Math"/>
                  </w:rPr>
                  <m:t>LeakRelu</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ijk</m:t>
                        </m:r>
                      </m:sub>
                    </m:sSub>
                  </m:e>
                </m:d>
              </m:oMath>
            </m:oMathPara>
          </w:p>
        </w:tc>
        <w:tc>
          <w:tcPr>
            <w:tcW w:w="1276" w:type="dxa"/>
            <w:vAlign w:val="center"/>
          </w:tcPr>
          <w:p w14:paraId="64F75F0C" w14:textId="7251B16D" w:rsidR="00FB5680" w:rsidRDefault="00FB5680"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42</w:t>
              </w:r>
            </w:fldSimple>
            <w:r>
              <w:t>)</w:t>
            </w:r>
          </w:p>
        </w:tc>
      </w:tr>
    </w:tbl>
    <w:tbl>
      <w:tblPr>
        <w:tblStyle w:val="a4"/>
        <w:tblpPr w:leftFromText="180" w:rightFromText="180" w:vertAnchor="text" w:horzAnchor="margin" w:tblpY="597"/>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171CA0" w14:paraId="2A356A1E" w14:textId="77777777" w:rsidTr="00171CA0">
        <w:tc>
          <w:tcPr>
            <w:tcW w:w="1276" w:type="dxa"/>
            <w:vAlign w:val="center"/>
          </w:tcPr>
          <w:p w14:paraId="0638EA2A" w14:textId="77777777" w:rsidR="00171CA0" w:rsidRDefault="00171CA0" w:rsidP="00171CA0">
            <w:pPr>
              <w:ind w:firstLineChars="0" w:firstLine="0"/>
            </w:pPr>
          </w:p>
        </w:tc>
        <w:tc>
          <w:tcPr>
            <w:tcW w:w="6657" w:type="dxa"/>
            <w:vAlign w:val="center"/>
          </w:tcPr>
          <w:p w14:paraId="507C0D52" w14:textId="77777777" w:rsidR="00171CA0" w:rsidRPr="0089028D" w:rsidRDefault="007E366D" w:rsidP="00171CA0">
            <w:pPr>
              <w:ind w:firstLine="480"/>
            </w:pPr>
            <m:oMathPara>
              <m:oMath>
                <m:sSub>
                  <m:sSubPr>
                    <m:ctrlPr>
                      <w:rPr>
                        <w:rFonts w:ascii="Cambria Math" w:hAnsi="Cambria Math"/>
                      </w:rPr>
                    </m:ctrlPr>
                  </m:sSubPr>
                  <m:e>
                    <m:r>
                      <w:rPr>
                        <w:rFonts w:ascii="Cambria Math" w:hAnsi="Cambria Math"/>
                      </w:rPr>
                      <m:t>α</m:t>
                    </m:r>
                  </m:e>
                  <m:sub>
                    <m:r>
                      <w:rPr>
                        <w:rFonts w:ascii="Cambria Math" w:hAnsi="Cambria Math"/>
                      </w:rPr>
                      <m:t>ijk</m:t>
                    </m:r>
                  </m:sub>
                </m:sSub>
                <m:r>
                  <m:rPr>
                    <m:sty m:val="p"/>
                  </m:rPr>
                  <w:rPr>
                    <w:rFonts w:ascii="Cambria Math" w:hAnsi="Cambria Math"/>
                  </w:rPr>
                  <m:t>=</m:t>
                </m:r>
                <m:r>
                  <w:rPr>
                    <w:rFonts w:ascii="Cambria Math" w:hAnsi="Cambria Math"/>
                  </w:rPr>
                  <m:t>softmax</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ijk</m:t>
                        </m:r>
                      </m:sub>
                    </m:sSub>
                  </m:e>
                </m:d>
              </m:oMath>
            </m:oMathPara>
          </w:p>
        </w:tc>
        <w:tc>
          <w:tcPr>
            <w:tcW w:w="1276" w:type="dxa"/>
            <w:vAlign w:val="center"/>
          </w:tcPr>
          <w:p w14:paraId="4217E83E" w14:textId="68732402" w:rsidR="00171CA0" w:rsidRDefault="00171CA0" w:rsidP="00171CA0">
            <w:pPr>
              <w:ind w:firstLineChars="0" w:firstLine="0"/>
              <w:jc w:val="right"/>
            </w:pPr>
            <w:r>
              <w:t>(</w:t>
            </w:r>
            <w:fldSimple w:instr=" SEQ chapter \c \* MERGEFORMAT ">
              <w:r w:rsidR="004D6817">
                <w:rPr>
                  <w:noProof/>
                </w:rPr>
                <w:t>2</w:t>
              </w:r>
            </w:fldSimple>
            <w:r>
              <w:t>.</w:t>
            </w:r>
            <w:fldSimple w:instr=" SEQ equation \* MERGEFORMAT ">
              <w:r w:rsidR="004D6817">
                <w:rPr>
                  <w:noProof/>
                </w:rPr>
                <w:t>43</w:t>
              </w:r>
            </w:fldSimple>
            <w:r>
              <w:t>)</w:t>
            </w:r>
          </w:p>
        </w:tc>
      </w:tr>
    </w:tbl>
    <w:p w14:paraId="32857DAB" w14:textId="10697CDA" w:rsidR="00DF5427" w:rsidRDefault="00DF5427" w:rsidP="00DF5427">
      <w:pPr>
        <w:ind w:firstLine="480"/>
      </w:pPr>
      <w:r w:rsidRPr="00DF5427">
        <w:rPr>
          <w:rFonts w:hint="eastAsia"/>
        </w:rPr>
        <w:t>聚合所有的邻居信息：</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BE6EAC" w14:paraId="44C0F7D1" w14:textId="77777777" w:rsidTr="00AC3F7F">
        <w:tc>
          <w:tcPr>
            <w:tcW w:w="1276" w:type="dxa"/>
            <w:vAlign w:val="center"/>
          </w:tcPr>
          <w:p w14:paraId="4ABD8208" w14:textId="77777777" w:rsidR="00BE6EAC" w:rsidRDefault="00BE6EAC" w:rsidP="00AC3F7F">
            <w:pPr>
              <w:ind w:firstLineChars="0" w:firstLine="0"/>
              <w:jc w:val="center"/>
            </w:pPr>
          </w:p>
        </w:tc>
        <w:tc>
          <w:tcPr>
            <w:tcW w:w="6657" w:type="dxa"/>
            <w:vAlign w:val="center"/>
          </w:tcPr>
          <w:p w14:paraId="633237AF" w14:textId="007DF4E3" w:rsidR="00BE6EAC" w:rsidRPr="0089028D" w:rsidRDefault="007E366D" w:rsidP="00171CA0">
            <w:pPr>
              <w:ind w:firstLine="480"/>
            </w:pPr>
            <m:oMathPara>
              <m:oMath>
                <m:sSubSup>
                  <m:sSubSupPr>
                    <m:ctrlPr>
                      <w:rPr>
                        <w:rFonts w:ascii="Cambria Math" w:hAnsi="Cambria Math"/>
                      </w:rPr>
                    </m:ctrlPr>
                  </m:sSubSupPr>
                  <m:e>
                    <m:r>
                      <w:rPr>
                        <w:rFonts w:ascii="Cambria Math" w:hAnsi="Cambria Math"/>
                      </w:rPr>
                      <m:t>h</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sSub>
                          <m:sSubPr>
                            <m:ctrlPr>
                              <w:rPr>
                                <w:rFonts w:ascii="Cambria Math" w:hAnsi="Cambria Math"/>
                              </w:rPr>
                            </m:ctrlPr>
                          </m:sSubPr>
                          <m:e>
                            <m:r>
                              <w:rPr>
                                <w:rFonts w:ascii="Cambria Math" w:hAnsi="Cambria Math"/>
                              </w:rPr>
                              <m:t>N</m:t>
                            </m:r>
                          </m:e>
                          <m:sub>
                            <m:r>
                              <w:rPr>
                                <w:rFonts w:ascii="Cambria Math" w:hAnsi="Cambria Math"/>
                              </w:rPr>
                              <m:t>i</m:t>
                            </m:r>
                          </m:sub>
                        </m:sSub>
                      </m:sub>
                      <m:sup/>
                      <m:e>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ij</m:t>
                                </m:r>
                              </m:sub>
                            </m:sSub>
                          </m:sub>
                          <m:sup/>
                          <m:e>
                            <m:sSub>
                              <m:sSubPr>
                                <m:ctrlPr>
                                  <w:rPr>
                                    <w:rFonts w:ascii="Cambria Math" w:hAnsi="Cambria Math"/>
                                  </w:rPr>
                                </m:ctrlPr>
                              </m:sSubPr>
                              <m:e>
                                <m:r>
                                  <w:rPr>
                                    <w:rFonts w:ascii="Cambria Math" w:hAnsi="Cambria Math"/>
                                  </w:rPr>
                                  <m:t>α</m:t>
                                </m:r>
                              </m:e>
                              <m:sub>
                                <m:r>
                                  <w:rPr>
                                    <w:rFonts w:ascii="Cambria Math" w:hAnsi="Cambria Math"/>
                                  </w:rPr>
                                  <m:t>ijk</m:t>
                                </m:r>
                              </m:sub>
                            </m:sSub>
                          </m:e>
                        </m:nary>
                      </m:e>
                    </m:nary>
                    <m:sSub>
                      <m:sSubPr>
                        <m:ctrlPr>
                          <w:rPr>
                            <w:rFonts w:ascii="Cambria Math" w:hAnsi="Cambria Math"/>
                          </w:rPr>
                        </m:ctrlPr>
                      </m:sSubPr>
                      <m:e>
                        <m:r>
                          <w:rPr>
                            <w:rFonts w:ascii="Cambria Math" w:hAnsi="Cambria Math"/>
                          </w:rPr>
                          <m:t>c</m:t>
                        </m:r>
                      </m:e>
                      <m:sub>
                        <m:r>
                          <w:rPr>
                            <w:rFonts w:ascii="Cambria Math" w:hAnsi="Cambria Math"/>
                          </w:rPr>
                          <m:t>ijk</m:t>
                        </m:r>
                      </m:sub>
                    </m:sSub>
                  </m:e>
                </m:d>
              </m:oMath>
            </m:oMathPara>
          </w:p>
        </w:tc>
        <w:tc>
          <w:tcPr>
            <w:tcW w:w="1276" w:type="dxa"/>
            <w:vAlign w:val="center"/>
          </w:tcPr>
          <w:p w14:paraId="188F190E" w14:textId="03B1EA27" w:rsidR="00BE6EAC" w:rsidRDefault="00BE6EAC"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44</w:t>
              </w:r>
            </w:fldSimple>
            <w:r>
              <w:t>)</w:t>
            </w:r>
          </w:p>
        </w:tc>
      </w:tr>
    </w:tbl>
    <w:p w14:paraId="25FDEE49" w14:textId="08162689" w:rsidR="00DF5427" w:rsidRDefault="00DF5427" w:rsidP="00DF5427">
      <w:pPr>
        <w:ind w:firstLine="480"/>
      </w:pPr>
      <w:r w:rsidRPr="00DF5427">
        <w:t>KBGAT</w:t>
      </w:r>
      <w:r w:rsidRPr="00DF5427">
        <w:rPr>
          <w:rFonts w:hint="eastAsia"/>
        </w:rPr>
        <w:t>还使用了多头注意力机制：</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BE6EAC" w14:paraId="656E469A" w14:textId="77777777" w:rsidTr="00AC3F7F">
        <w:tc>
          <w:tcPr>
            <w:tcW w:w="1276" w:type="dxa"/>
            <w:vAlign w:val="center"/>
          </w:tcPr>
          <w:p w14:paraId="4D6A312F" w14:textId="77777777" w:rsidR="00BE6EAC" w:rsidRDefault="00BE6EAC" w:rsidP="00AC3F7F">
            <w:pPr>
              <w:ind w:firstLineChars="0" w:firstLine="0"/>
              <w:jc w:val="center"/>
            </w:pPr>
          </w:p>
        </w:tc>
        <w:tc>
          <w:tcPr>
            <w:tcW w:w="6657" w:type="dxa"/>
            <w:vAlign w:val="center"/>
          </w:tcPr>
          <w:p w14:paraId="7DEDC1B8" w14:textId="4C1F014C" w:rsidR="00BE6EAC" w:rsidRPr="0089028D" w:rsidRDefault="007E366D" w:rsidP="003310D0">
            <w:pPr>
              <w:ind w:firstLine="480"/>
            </w:pPr>
            <m:oMathPara>
              <m:oMath>
                <m:sSubSup>
                  <m:sSubSupPr>
                    <m:ctrlPr>
                      <w:rPr>
                        <w:rFonts w:ascii="Cambria Math" w:hAnsi="Cambria Math"/>
                      </w:rPr>
                    </m:ctrlPr>
                  </m:sSubSupPr>
                  <m:e>
                    <m:r>
                      <w:rPr>
                        <w:rFonts w:ascii="Cambria Math" w:hAnsi="Cambria Math"/>
                      </w:rPr>
                      <m:t>h</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m</m:t>
                    </m:r>
                    <m:r>
                      <m:rPr>
                        <m:sty m:val="p"/>
                      </m:rPr>
                      <w:rPr>
                        <w:rFonts w:ascii="Cambria Math" w:hAnsi="Cambria Math"/>
                      </w:rPr>
                      <m:t>=1</m:t>
                    </m:r>
                  </m:sub>
                  <m:sup>
                    <m:r>
                      <w:rPr>
                        <w:rFonts w:ascii="Cambria Math" w:hAnsi="Cambria Math"/>
                      </w:rPr>
                      <m:t>M</m:t>
                    </m:r>
                  </m:sup>
                </m:sSubSup>
                <m: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sSub>
                          <m:sSubPr>
                            <m:ctrlPr>
                              <w:rPr>
                                <w:rFonts w:ascii="Cambria Math" w:hAnsi="Cambria Math"/>
                              </w:rPr>
                            </m:ctrlPr>
                          </m:sSubPr>
                          <m:e>
                            <m:r>
                              <w:rPr>
                                <w:rFonts w:ascii="Cambria Math" w:hAnsi="Cambria Math"/>
                              </w:rPr>
                              <m:t>N</m:t>
                            </m:r>
                          </m:e>
                          <m:sub>
                            <m:r>
                              <w:rPr>
                                <w:rFonts w:ascii="Cambria Math" w:hAnsi="Cambria Math"/>
                              </w:rPr>
                              <m:t>i</m:t>
                            </m:r>
                          </m:sub>
                        </m:sSub>
                      </m:sub>
                      <m:sup/>
                      <m:e>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ij</m:t>
                                </m:r>
                              </m:sub>
                            </m:sSub>
                          </m:sub>
                          <m:sup/>
                          <m:e>
                            <m:sSubSup>
                              <m:sSubSupPr>
                                <m:ctrlPr>
                                  <w:rPr>
                                    <w:rFonts w:ascii="Cambria Math" w:hAnsi="Cambria Math"/>
                                  </w:rPr>
                                </m:ctrlPr>
                              </m:sSubSupPr>
                              <m:e>
                                <m:r>
                                  <w:rPr>
                                    <w:rFonts w:ascii="Cambria Math" w:hAnsi="Cambria Math"/>
                                  </w:rPr>
                                  <m:t>α</m:t>
                                </m:r>
                              </m:e>
                              <m:sub>
                                <m:r>
                                  <w:rPr>
                                    <w:rFonts w:ascii="Cambria Math" w:hAnsi="Cambria Math"/>
                                  </w:rPr>
                                  <m:t>ijk</m:t>
                                </m:r>
                              </m:sub>
                              <m:sup>
                                <m:r>
                                  <w:rPr>
                                    <w:rFonts w:ascii="Cambria Math" w:hAnsi="Cambria Math"/>
                                  </w:rPr>
                                  <m:t>m</m:t>
                                </m:r>
                              </m:sup>
                            </m:sSubSup>
                            <m:sSubSup>
                              <m:sSubSupPr>
                                <m:ctrlPr>
                                  <w:rPr>
                                    <w:rFonts w:ascii="Cambria Math" w:hAnsi="Cambria Math"/>
                                  </w:rPr>
                                </m:ctrlPr>
                              </m:sSubSupPr>
                              <m:e>
                                <m:r>
                                  <w:rPr>
                                    <w:rFonts w:ascii="Cambria Math" w:hAnsi="Cambria Math"/>
                                  </w:rPr>
                                  <m:t>c</m:t>
                                </m:r>
                              </m:e>
                              <m:sub>
                                <m:r>
                                  <w:rPr>
                                    <w:rFonts w:ascii="Cambria Math" w:hAnsi="Cambria Math"/>
                                  </w:rPr>
                                  <m:t>ijk</m:t>
                                </m:r>
                              </m:sub>
                              <m:sup>
                                <m:r>
                                  <w:rPr>
                                    <w:rFonts w:ascii="Cambria Math" w:hAnsi="Cambria Math"/>
                                  </w:rPr>
                                  <m:t>m</m:t>
                                </m:r>
                              </m:sup>
                            </m:sSubSup>
                          </m:e>
                        </m:nary>
                      </m:e>
                    </m:nary>
                  </m:e>
                </m:d>
              </m:oMath>
            </m:oMathPara>
          </w:p>
        </w:tc>
        <w:tc>
          <w:tcPr>
            <w:tcW w:w="1276" w:type="dxa"/>
            <w:vAlign w:val="center"/>
          </w:tcPr>
          <w:p w14:paraId="252DB465" w14:textId="26E1F250" w:rsidR="00BE6EAC" w:rsidRDefault="00BE6EAC"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45</w:t>
              </w:r>
            </w:fldSimple>
            <w:r>
              <w:t>)</w:t>
            </w:r>
          </w:p>
        </w:tc>
      </w:tr>
    </w:tbl>
    <w:p w14:paraId="5963A002" w14:textId="1DA8C549" w:rsidR="00DF5427" w:rsidRDefault="00DF5427" w:rsidP="00DF5427">
      <w:pPr>
        <w:ind w:firstLine="480"/>
      </w:pPr>
      <w:r w:rsidRPr="00DF5427">
        <w:rPr>
          <w:rFonts w:hint="eastAsia"/>
        </w:rPr>
        <w:t>基于负采样的损失函数：</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BE6EAC" w14:paraId="034CFE88" w14:textId="77777777" w:rsidTr="00AC3F7F">
        <w:tc>
          <w:tcPr>
            <w:tcW w:w="1276" w:type="dxa"/>
            <w:vAlign w:val="center"/>
          </w:tcPr>
          <w:p w14:paraId="1B1F9A55" w14:textId="77777777" w:rsidR="00BE6EAC" w:rsidRDefault="00BE6EAC" w:rsidP="00AC3F7F">
            <w:pPr>
              <w:ind w:firstLineChars="0" w:firstLine="0"/>
              <w:jc w:val="center"/>
            </w:pPr>
          </w:p>
        </w:tc>
        <w:tc>
          <w:tcPr>
            <w:tcW w:w="6657" w:type="dxa"/>
            <w:vAlign w:val="center"/>
          </w:tcPr>
          <w:p w14:paraId="2670826D" w14:textId="36E38288" w:rsidR="00BE6EAC" w:rsidRPr="0089028D" w:rsidRDefault="00B531EA" w:rsidP="00B531EA">
            <w:pPr>
              <w:ind w:firstLine="480"/>
            </w:pPr>
            <m:oMathPara>
              <m:oMath>
                <m:r>
                  <w:rPr>
                    <w:rFonts w:ascii="Cambria Math" w:hAnsi="Cambria Math"/>
                  </w:rPr>
                  <m:t>L</m:t>
                </m:r>
                <m:d>
                  <m:dPr>
                    <m:ctrlPr>
                      <w:rPr>
                        <w:rFonts w:ascii="Cambria Math" w:hAnsi="Cambria Math"/>
                      </w:rPr>
                    </m:ctrlPr>
                  </m:dPr>
                  <m:e>
                    <m:r>
                      <m:rPr>
                        <m:sty m:val="p"/>
                      </m:rPr>
                      <w:rPr>
                        <w:rFonts w:ascii="Cambria Math" w:hAnsi="Cambria Math"/>
                      </w:rPr>
                      <m:t>Ω</m:t>
                    </m:r>
                  </m:e>
                </m:d>
                <m:r>
                  <m:rPr>
                    <m:sty m:val="p"/>
                  </m:rPr>
                  <w:rPr>
                    <w:rFonts w:ascii="Cambria Math" w:hAnsi="Cambria Math"/>
                  </w:rPr>
                  <m:t>=</m:t>
                </m:r>
                <m:nary>
                  <m:naryPr>
                    <m:chr m:val="∑"/>
                    <m:supHide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ij</m:t>
                        </m:r>
                        <m:r>
                          <m:rPr>
                            <m:sty m:val="p"/>
                          </m:rPr>
                          <w:rPr>
                            <w:rFonts w:ascii="Cambria Math" w:hAnsi="Cambria Math" w:hint="eastAsia"/>
                          </w:rPr>
                          <m:t>∈</m:t>
                        </m:r>
                        <m:r>
                          <w:rPr>
                            <w:rFonts w:ascii="Cambria Math" w:hAnsi="Cambria Math"/>
                          </w:rPr>
                          <m:t>S</m:t>
                        </m:r>
                      </m:sub>
                    </m:sSub>
                  </m:sub>
                  <m:sup/>
                  <m:e>
                    <m:nary>
                      <m:naryPr>
                        <m:chr m:val="∑"/>
                        <m:supHide m:val="1"/>
                        <m:ctrlPr>
                          <w:rPr>
                            <w:rFonts w:ascii="Cambria Math" w:hAnsi="Cambria Math"/>
                          </w:rPr>
                        </m:ctrlPr>
                      </m:naryPr>
                      <m:sub>
                        <m:sSubSup>
                          <m:sSubSupPr>
                            <m:ctrlPr>
                              <w:rPr>
                                <w:rFonts w:ascii="Cambria Math" w:hAnsi="Cambria Math"/>
                              </w:rPr>
                            </m:ctrlPr>
                          </m:sSubSupPr>
                          <m:e>
                            <m:r>
                              <w:rPr>
                                <w:rFonts w:ascii="Cambria Math" w:hAnsi="Cambria Math"/>
                              </w:rPr>
                              <m:t>t</m:t>
                            </m:r>
                          </m:e>
                          <m:sub>
                            <m:r>
                              <w:rPr>
                                <w:rFonts w:ascii="Cambria Math" w:hAnsi="Cambria Math"/>
                              </w:rPr>
                              <m:t>ij</m:t>
                            </m:r>
                          </m:sub>
                          <m:sup>
                            <m:r>
                              <m:rPr>
                                <m:sty m:val="p"/>
                              </m:rPr>
                              <w:rPr>
                                <w:rFonts w:ascii="Cambria Math" w:hAnsi="Cambria Math"/>
                              </w:rPr>
                              <m:t>'</m:t>
                            </m:r>
                          </m:sup>
                        </m:sSubSup>
                        <m:r>
                          <m:rPr>
                            <m:sty m:val="p"/>
                          </m:rPr>
                          <w:rPr>
                            <w:rFonts w:ascii="Cambria Math" w:hAnsi="Cambria Math" w:hint="eastAsia"/>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sub>
                      <m:sup/>
                      <m:e>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ij</m:t>
                                </m:r>
                              </m:sub>
                              <m:sup>
                                <m:r>
                                  <m:rPr>
                                    <m:sty m:val="p"/>
                                  </m:rPr>
                                  <w:rPr>
                                    <w:rFonts w:ascii="Cambria Math" w:hAnsi="Cambria Math"/>
                                  </w:rPr>
                                  <m:t>'</m:t>
                                </m:r>
                              </m:sup>
                            </m:sSubSup>
                            <m:r>
                              <m:rPr>
                                <m:sty m:val="p"/>
                              </m:rPr>
                              <w:rPr>
                                <w:rFonts w:ascii="Cambria Math" w:hAnsi="Cambria Math"/>
                              </w:rPr>
                              <m:t>+</m:t>
                            </m:r>
                            <m:r>
                              <w:rPr>
                                <w:rFonts w:ascii="Cambria Math" w:hAnsi="Cambria Math"/>
                              </w:rPr>
                              <m:t>γ</m:t>
                            </m:r>
                            <m:r>
                              <m:rPr>
                                <m:sty m:val="p"/>
                              </m:rPr>
                              <w:rPr>
                                <w:rFonts w:ascii="Cambria Math" w:hAnsi="Cambria Math"/>
                              </w:rPr>
                              <m:t>, 0</m:t>
                            </m:r>
                          </m:e>
                        </m:d>
                      </m:e>
                    </m:nary>
                  </m:e>
                </m:nary>
              </m:oMath>
            </m:oMathPara>
          </w:p>
        </w:tc>
        <w:tc>
          <w:tcPr>
            <w:tcW w:w="1276" w:type="dxa"/>
            <w:vAlign w:val="center"/>
          </w:tcPr>
          <w:p w14:paraId="45485761" w14:textId="1A5A105F" w:rsidR="00BE6EAC" w:rsidRDefault="00BE6EAC" w:rsidP="00AC3F7F">
            <w:pPr>
              <w:ind w:firstLineChars="0" w:firstLine="0"/>
              <w:jc w:val="right"/>
            </w:pPr>
            <w:r>
              <w:t>(</w:t>
            </w:r>
            <w:fldSimple w:instr=" SEQ chapter \c \* MERGEFORMAT ">
              <w:r w:rsidR="004D6817">
                <w:rPr>
                  <w:noProof/>
                </w:rPr>
                <w:t>2</w:t>
              </w:r>
            </w:fldSimple>
            <w:r>
              <w:t>.</w:t>
            </w:r>
            <w:fldSimple w:instr=" SEQ equation \* MERGEFORMAT ">
              <w:r w:rsidR="004D6817">
                <w:rPr>
                  <w:noProof/>
                </w:rPr>
                <w:t>46</w:t>
              </w:r>
            </w:fldSimple>
            <w:r>
              <w:t>)</w:t>
            </w:r>
          </w:p>
        </w:tc>
      </w:tr>
    </w:tbl>
    <w:p w14:paraId="7F4D75B0" w14:textId="7F65F3F3" w:rsidR="00DF5427" w:rsidRPr="00DF5427" w:rsidRDefault="00DF5427" w:rsidP="00DF5427">
      <w:pPr>
        <w:ind w:firstLine="480"/>
      </w:pPr>
      <w:r w:rsidRPr="00DF5427">
        <w:rPr>
          <w:rFonts w:hint="eastAsia"/>
        </w:rPr>
        <w:t>A</w:t>
      </w:r>
      <w:r w:rsidRPr="00DF5427">
        <w:t>2</w:t>
      </w:r>
      <w:r w:rsidR="004C0EB9">
        <w:t>N</w:t>
      </w:r>
      <w:r w:rsidR="00E34756">
        <w:fldChar w:fldCharType="begin"/>
      </w:r>
      <w:r w:rsidR="00DF30F1">
        <w:instrText xml:space="preserve"> ADDIN ZOTERO_ITEM CSL_CITATION {"citationID":"aqvlf9ci19","properties":{"formattedCitation":"\\super [52]\\nosupersub{}","plainCitation":"[52]","noteIndex":0},"citationItems":[{"id":699,"uris":["http://zotero.org/users/5779008/items/RWQ89PH8"],"itemData":{"id":699,"type":"paper-conference","abstract":"State-of-the-art models for knowledge graph completion aim at learning a fixed embedding representation of entities in a multi-relational graph which can generalize to infer unseen entity relationships at test time. This can be sub-optimal as it requires memorizing and generalizing to all possible entity relationships using these fixed representations. We thus propose a novel attention-based method to learn query-dependent representation of entities which adaptively combines the relevant graph neighborhood of an entity leading to more accurate KG completion. The proposed method is evaluated on two benchmark datasets for knowledge graph completion, and experimental results show that the proposed model performs competitively or better than existing state-of-the-art, including recent methods for explicit multi-hop reasoning. Qualitative probing offers insight into how the model can reason about facts involving multiple hops in the knowledge graph, through the use of neighborhood attention.","archive":"A2N","archive_location":"ACL 2019","container-title":"Proceedings of the 57th Annual Meeting of the Association for Computational Linguistics","DOI":"10.18653/v1/P19-1431","event-place":"Florence, Italy","note":"24 citations (Semantic Scholar/DOI) [2021-04-19]\n11","page":"4387–4392","publisher":"Association for Computational Linguistics","publisher-place":"Florence, Italy","title":"A2N: Attending to Neighbors for Knowledge Graph Inference","URL":"https://www.aclweb.org/anthology/P19-1431","author":[{"family":"Bansal","given":"Trapit"},{"family":"Juan","given":"Da-Cheng"},{"family":"Ravi","given":"Sujith"},{"family":"McCallum","given":"Andrew"}],"issued":{"date-parts":[["2019",7]]},"citation-key":"bansalA2NAttendingNeighbors2019"}}],"schema":"https://github.com/citation-style-language/schema/raw/master/csl-citation.json"} </w:instrText>
      </w:r>
      <w:r w:rsidR="00E34756">
        <w:fldChar w:fldCharType="separate"/>
      </w:r>
      <w:r w:rsidR="00DF30F1" w:rsidRPr="00DF30F1">
        <w:rPr>
          <w:vertAlign w:val="superscript"/>
        </w:rPr>
        <w:t>[52]</w:t>
      </w:r>
      <w:r w:rsidR="00E34756">
        <w:fldChar w:fldCharType="end"/>
      </w:r>
      <w:r w:rsidRPr="00DF5427">
        <w:rPr>
          <w:rFonts w:hint="eastAsia"/>
        </w:rPr>
        <w:t>注意力的计算依赖于具体预测对象；</w:t>
      </w:r>
      <w:r w:rsidRPr="00DF5427">
        <w:rPr>
          <w:rFonts w:hint="eastAsia"/>
        </w:rPr>
        <w:t>L</w:t>
      </w:r>
      <w:r w:rsidRPr="00DF5427">
        <w:t>A</w:t>
      </w:r>
      <w:r w:rsidR="001A0A25">
        <w:t>N</w:t>
      </w:r>
      <w:r w:rsidR="00E34756">
        <w:fldChar w:fldCharType="begin"/>
      </w:r>
      <w:r w:rsidR="00DF30F1">
        <w:instrText xml:space="preserve"> ADDIN ZOTERO_ITEM CSL_CITATION {"citationID":"a2p55ru9h03","properties":{"formattedCitation":"\\super [53]\\nosupersub{}","plainCitation":"[53]","noteIndex":0},"citationItems":[{"id":705,"uris":["http://zotero.org/users/5779008/items/ZJJVFZ8F"],"itemData":{"id":705,"type":"paper-conference","archive":"LAN","archive_location":"AAAI 2019","container-title":"The Thirty-Third AAAI Conference on Artificial Intelligence","DOI":"10.1609/aaai.v33i01.33017152","event-place":"Honolulu, Hawaii, USA","note":"18 citations (Semantic Scholar/DOI) [2021-04-19]\n6","page":"7152–7159","publisher":"AAAI Press","publisher-place":"Honolulu, Hawaii, USA","title":"Logic Attention Based Neighborhood Aggregation for Inductive Knowledge Graph Embedding","URL":"https://doi.org/10.1609/aaai.v33i01.33017152","author":[{"family":"Wang","given":"PeiFeng"},{"family":"Han","given":"Jialong"},{"family":"Li","given":"Chenliang"},{"family":"Pan","given":"Rong"}],"issued":{"date-parts":[["2019",1]]},"citation-key":"wangLogicAttentionBased2019"}}],"schema":"https://github.com/citation-style-language/schema/raw/master/csl-citation.json"} </w:instrText>
      </w:r>
      <w:r w:rsidR="00E34756">
        <w:fldChar w:fldCharType="separate"/>
      </w:r>
      <w:r w:rsidR="00DF30F1" w:rsidRPr="00DF30F1">
        <w:rPr>
          <w:vertAlign w:val="superscript"/>
        </w:rPr>
        <w:t>[53]</w:t>
      </w:r>
      <w:r w:rsidR="00E34756">
        <w:fldChar w:fldCharType="end"/>
      </w:r>
      <w:r w:rsidRPr="00DF5427">
        <w:rPr>
          <w:rFonts w:hint="eastAsia"/>
        </w:rPr>
        <w:t>先是基于统计的方法计算关系之</w:t>
      </w:r>
      <w:r w:rsidRPr="00DF5427">
        <w:rPr>
          <w:rFonts w:hint="eastAsia"/>
        </w:rPr>
        <w:lastRenderedPageBreak/>
        <w:t>间的影响程度，之后计算自注意力权值；</w:t>
      </w:r>
      <w:r w:rsidRPr="00DF5427">
        <w:rPr>
          <w:rFonts w:hint="eastAsia"/>
        </w:rPr>
        <w:t>Graph</w:t>
      </w:r>
      <w:r w:rsidRPr="00DF5427">
        <w:t>2</w:t>
      </w:r>
      <w:r w:rsidRPr="00DF5427">
        <w:rPr>
          <w:rFonts w:hint="eastAsia"/>
        </w:rPr>
        <w:t>Se</w:t>
      </w:r>
      <w:r w:rsidR="003965FB">
        <w:rPr>
          <w:rFonts w:hint="eastAsia"/>
        </w:rPr>
        <w:t>q</w:t>
      </w:r>
      <w:r w:rsidR="00E34756">
        <w:fldChar w:fldCharType="begin"/>
      </w:r>
      <w:r w:rsidR="00DF30F1">
        <w:instrText xml:space="preserve"> ADDIN ZOTERO_ITEM CSL_CITATION {"citationID":"ant96riatb","properties":{"formattedCitation":"\\super [54]\\nosupersub{}","plainCitation":"[54]","noteIndex":0},"citationItems":[{"id":691,"uris":["http://zotero.org/users/5779008/items/UZ59MLZ5"],"itemData":{"id":691,"type":"article-journal","archive":"Graph2Seq","archive_location":"IEEE Access","container-title":"IEEE Access","DOI":"10.1109/ACCESS.2019.2950230","note":"2 citations (Semantic Scholar/DOI) [2021-04-19]\n1","page":"157960–157971","title":"Graph2Seq: Fusion Embedding Learning for Knowledge Graph Completion","volume":"7","author":[{"family":"Li","given":"Weidong"},{"family":"Zhang","given":"Xinyu"},{"family":"Wang","given":"Yaqian"},{"family":"Yan","given":"Zhihuan"},{"family":"Peng","given":"Rong"}],"issued":{"date-parts":[["2019"]]},"citation-key":"liGraph2SeqFusionEmbedding2019"}}],"schema":"https://github.com/citation-style-language/schema/raw/master/csl-citation.json"} </w:instrText>
      </w:r>
      <w:r w:rsidR="00E34756">
        <w:fldChar w:fldCharType="separate"/>
      </w:r>
      <w:r w:rsidR="00DF30F1" w:rsidRPr="00DF30F1">
        <w:rPr>
          <w:vertAlign w:val="superscript"/>
        </w:rPr>
        <w:t>[54]</w:t>
      </w:r>
      <w:r w:rsidR="00E34756">
        <w:fldChar w:fldCharType="end"/>
      </w:r>
      <w:r w:rsidRPr="00DF5427">
        <w:rPr>
          <w:rFonts w:hint="eastAsia"/>
        </w:rPr>
        <w:t>将相同方向的消息融合，之后将不同方向的消息与中心实体融合，融合的方式是拼接之后经过全连接层；</w:t>
      </w:r>
      <w:r w:rsidRPr="00DF5427">
        <w:rPr>
          <w:rFonts w:hint="eastAsia"/>
        </w:rPr>
        <w:t>R</w:t>
      </w:r>
      <w:r w:rsidRPr="00DF5427">
        <w:t>GHA</w:t>
      </w:r>
      <w:r w:rsidR="00E873BF">
        <w:t>T</w:t>
      </w:r>
      <w:r w:rsidR="00E34756">
        <w:fldChar w:fldCharType="begin"/>
      </w:r>
      <w:r w:rsidR="00DF30F1">
        <w:instrText xml:space="preserve"> ADDIN ZOTERO_ITEM CSL_CITATION {"citationID":"a1kglj6vg47","properties":{"formattedCitation":"\\super [55]\\nosupersub{}","plainCitation":"[55]","noteIndex":0},"citationItems":[{"id":689,"uris":["http://zotero.org/users/5779008/items/JXCJR8VD"],"itemData":{"id":689,"type":"paper-conference","archive":"RGHAT","archive_location":"AAAI 2020","container-title":"The Thirty-Fourth AAAI Conference on Artificial Intelligence","event-place":"New York, NK, USA","note":"0","page":"9612–9619","publisher":"AAAI Press","publisher-place":"New York, NK, USA","title":"Relational Graph Neural Network with Hierarchical Attention for Knowledge Graph Completion","URL":"https://aaai.org/ojs/index.php/AAAI/article/view/6508","author":[{"family":"Zhang","given":"Zhao"},{"family":"Zhuang","given":"Fuzhen"},{"family":"Zhu","given":"Hengshu"},{"family":"Shi","given":"Zhi-Ping"},{"family":"Xiong","given":"Hui"},{"family":"He","given":"Qing"}],"issued":{"date-parts":[["2020",2]]},"citation-key":"zhangRelationalGraphNeural2020"}}],"schema":"https://github.com/citation-style-language/schema/raw/master/csl-citation.json"} </w:instrText>
      </w:r>
      <w:r w:rsidR="00E34756">
        <w:fldChar w:fldCharType="separate"/>
      </w:r>
      <w:r w:rsidR="00DF30F1" w:rsidRPr="00DF30F1">
        <w:rPr>
          <w:vertAlign w:val="superscript"/>
        </w:rPr>
        <w:t>[55]</w:t>
      </w:r>
      <w:r w:rsidR="00E34756">
        <w:fldChar w:fldCharType="end"/>
      </w:r>
      <w:r w:rsidRPr="00DF5427">
        <w:rPr>
          <w:rFonts w:hint="eastAsia"/>
        </w:rPr>
        <w:t>使用分组的方式对邻居的注意力进行了细分。</w:t>
      </w:r>
      <w:proofErr w:type="spellStart"/>
      <w:r w:rsidRPr="00DF5427">
        <w:t>ReInception</w:t>
      </w:r>
      <w:r>
        <w:t>E</w:t>
      </w:r>
      <w:proofErr w:type="spellEnd"/>
      <w:r w:rsidR="00E34756">
        <w:fldChar w:fldCharType="begin"/>
      </w:r>
      <w:r w:rsidR="00DF30F1">
        <w:instrText xml:space="preserve"> ADDIN ZOTERO_ITEM CSL_CITATION {"citationID":"a1ka24dc3pg","properties":{"formattedCitation":"\\super [56]\\nosupersub{}","plainCitation":"[56]","noteIndex":0},"citationItems":[{"id":809,"uris":["http://zotero.org/users/5779008/items/AJ5C8PLB"],"itemData":{"id":809,"type":"paper-conference","abstract":"The goal of Knowledge graph embedding (KGE) is to learn how to represent the low dimensional vectors for entities and relations based on the observed triples. The conventional shallow models are limited to their expressiveness. ConvE (Dettmers et al., 2018) takes advantage of CNN and improves the expressive power with parameter efficient operators by increasing the interactions between head and relation embeddings. However, there is no structural information in the embedding space of ConvE, and the performance is still limited by the number of interactions. The recent KBGAT (Nathani et al., 2019) provides another way to learn embeddings by adaptively utilizing structural information. In this paper, we take the benefits of ConvE and KBGAT together and propose a Relation-aware Inception network with joint local-global structural information for knowledge graph Embedding (ReInceptionE). Specifically, we first explore the Inception network to learn query embedding, which aims to further increase the interactions between head and relation embeddings. Then, we propose to use a relation-aware attention mechanism to enrich the query embedding with the local neighborhood and global entity information. Experimental results on both WN18RR and FB15k-237 datasets demonstrate that ReInceptionE achieves competitive performance compared with state-of-the-art methods.","archive":"ReInceptionE","archive_location":"ACL 2020","container-title":"Proceedings of the 58th Annual Meeting of the Association for Computational Linguistics","DOI":"10.18653/v1/2020.acl-main.526","event-place":"Online","note":"3 citations (Semantic Scholar/DOI) [2021-04-19]\n0","page":"5929–5939","publisher":"Association for Computational Linguistics","publisher-place":"Online","title":"ReInceptionE: Relation-Aware Inception Network with Joint Local-Global Structural Information for Knowledge Graph Embedding","URL":"https://www.aclweb.org/anthology/2020.acl-main.526","author":[{"family":"Xie","given":"Zhiwen"},{"family":"Zhou","given":"Guangyou"},{"family":"Liu","given":"Jin"},{"family":"Huang","given":"Jimmy Xiangji"}],"issued":{"date-parts":[["2020",7]]},"citation-key":"xieReInceptionERelationAwareInception2020"}}],"schema":"https://github.com/citation-style-language/schema/raw/master/csl-citation.json"} </w:instrText>
      </w:r>
      <w:r w:rsidR="00E34756">
        <w:fldChar w:fldCharType="separate"/>
      </w:r>
      <w:r w:rsidR="00DF30F1" w:rsidRPr="00DF30F1">
        <w:rPr>
          <w:vertAlign w:val="superscript"/>
        </w:rPr>
        <w:t>[56]</w:t>
      </w:r>
      <w:r w:rsidR="00E34756">
        <w:fldChar w:fldCharType="end"/>
      </w:r>
      <w:r w:rsidRPr="00DF5427">
        <w:rPr>
          <w:rFonts w:hint="eastAsia"/>
        </w:rPr>
        <w:t>使用了</w:t>
      </w:r>
      <w:r w:rsidRPr="00DF5427">
        <w:rPr>
          <w:rFonts w:hint="eastAsia"/>
        </w:rPr>
        <w:t>Inception</w:t>
      </w:r>
      <w:r w:rsidRPr="00DF5427">
        <w:rPr>
          <w:rFonts w:hint="eastAsia"/>
        </w:rPr>
        <w:t>的思想设计了新的构造消息的方式，并且采用注意力机制进行探索。</w:t>
      </w:r>
    </w:p>
    <w:p w14:paraId="7C6BCF2A" w14:textId="51A83F63" w:rsidR="00AC7001" w:rsidRDefault="00DF5427" w:rsidP="00B9350B">
      <w:pPr>
        <w:ind w:firstLine="480"/>
      </w:pPr>
      <w:r w:rsidRPr="00DF5427">
        <w:rPr>
          <w:rFonts w:hint="eastAsia"/>
        </w:rPr>
        <w:t>基于图</w:t>
      </w:r>
      <w:r w:rsidR="00FD5EA7">
        <w:rPr>
          <w:rFonts w:hint="eastAsia"/>
        </w:rPr>
        <w:t>神经</w:t>
      </w:r>
      <w:r w:rsidRPr="00DF5427">
        <w:rPr>
          <w:rFonts w:hint="eastAsia"/>
        </w:rPr>
        <w:t>网络的表示学习方法，其优点是充分利用了图的结构，往往能够取得更好的效果，但是存在以下问题：一是过度参数化，往往需要采取多重</w:t>
      </w:r>
      <w:proofErr w:type="gramStart"/>
      <w:r w:rsidRPr="00DF5427">
        <w:rPr>
          <w:rFonts w:hint="eastAsia"/>
        </w:rPr>
        <w:t>的防过拟合</w:t>
      </w:r>
      <w:proofErr w:type="gramEnd"/>
      <w:r w:rsidRPr="00DF5427">
        <w:rPr>
          <w:rFonts w:hint="eastAsia"/>
        </w:rPr>
        <w:t>措施来取得合理的结果，这也导致了</w:t>
      </w:r>
      <w:commentRangeStart w:id="91"/>
      <w:r w:rsidRPr="00522444">
        <w:rPr>
          <w:rFonts w:hint="eastAsia"/>
          <w:highlight w:val="yellow"/>
          <w:rPrChange w:id="92" w:author="瀛 煜" w:date="2022-04-09T13:21:00Z">
            <w:rPr>
              <w:rFonts w:hint="eastAsia"/>
            </w:rPr>
          </w:rPrChange>
        </w:rPr>
        <w:t>一般的网络深度</w:t>
      </w:r>
      <w:commentRangeEnd w:id="91"/>
      <w:r w:rsidR="00522444">
        <w:rPr>
          <w:rStyle w:val="af2"/>
          <w:rFonts w:ascii="Arial" w:hAnsi="Arial"/>
        </w:rPr>
        <w:commentReference w:id="91"/>
      </w:r>
      <w:r w:rsidRPr="00DF5427">
        <w:rPr>
          <w:rFonts w:hint="eastAsia"/>
        </w:rPr>
        <w:t>在</w:t>
      </w:r>
      <w:r w:rsidRPr="00DF5427">
        <w:rPr>
          <w:rFonts w:hint="eastAsia"/>
        </w:rPr>
        <w:t>1</w:t>
      </w:r>
      <w:r w:rsidRPr="00DF5427">
        <w:rPr>
          <w:rFonts w:hint="eastAsia"/>
        </w:rPr>
        <w:t>至</w:t>
      </w:r>
      <w:r w:rsidRPr="00DF5427">
        <w:rPr>
          <w:rFonts w:hint="eastAsia"/>
        </w:rPr>
        <w:t>3</w:t>
      </w:r>
      <w:r w:rsidRPr="00DF5427">
        <w:rPr>
          <w:rFonts w:hint="eastAsia"/>
        </w:rPr>
        <w:t>层，再多的层数会导致效果的下降；二是难以适用于大规模的知识图谱，训练所需的计算成本和时间成本都非常高。</w:t>
      </w:r>
    </w:p>
    <w:p w14:paraId="6FF92C78" w14:textId="0C6E78EA" w:rsidR="005E479C" w:rsidRDefault="005E479C" w:rsidP="00371BC0">
      <w:pPr>
        <w:pStyle w:val="2"/>
        <w:spacing w:before="163" w:after="163"/>
      </w:pPr>
      <w:bookmarkStart w:id="93" w:name="_Toc100257498"/>
      <w:r>
        <w:t xml:space="preserve">2.3 </w:t>
      </w:r>
      <w:r w:rsidR="003B5A82">
        <w:rPr>
          <w:rFonts w:hint="eastAsia"/>
        </w:rPr>
        <w:t>超网络</w:t>
      </w:r>
      <w:bookmarkEnd w:id="93"/>
    </w:p>
    <w:p w14:paraId="02781A22" w14:textId="5DA64ECE" w:rsidR="00C975CE" w:rsidRDefault="00E07D1F" w:rsidP="005048F4">
      <w:pPr>
        <w:ind w:firstLine="480"/>
      </w:pPr>
      <w:r>
        <w:rPr>
          <w:rFonts w:hint="eastAsia"/>
        </w:rPr>
        <w:t>超网络（</w:t>
      </w:r>
      <w:r w:rsidR="006B10D2">
        <w:rPr>
          <w:rFonts w:hint="eastAsia"/>
        </w:rPr>
        <w:t>Hypernetwork</w:t>
      </w:r>
      <w:r>
        <w:rPr>
          <w:rFonts w:hint="eastAsia"/>
        </w:rPr>
        <w:t>）</w:t>
      </w:r>
      <w:r w:rsidR="006B10D2">
        <w:rPr>
          <w:rFonts w:hint="eastAsia"/>
        </w:rPr>
        <w:t>，</w:t>
      </w:r>
      <w:r w:rsidR="009B409F">
        <w:rPr>
          <w:rFonts w:hint="eastAsia"/>
        </w:rPr>
        <w:t>是指一个</w:t>
      </w:r>
      <w:r w:rsidR="00E13A68">
        <w:rPr>
          <w:rFonts w:hint="eastAsia"/>
        </w:rPr>
        <w:t>外部的</w:t>
      </w:r>
      <w:r w:rsidR="009B409F">
        <w:rPr>
          <w:rFonts w:hint="eastAsia"/>
        </w:rPr>
        <w:t>神经网络</w:t>
      </w:r>
      <w:r w:rsidR="00E13A68">
        <w:rPr>
          <w:rFonts w:hint="eastAsia"/>
        </w:rPr>
        <w:t>的输出是另一个</w:t>
      </w:r>
      <w:r w:rsidR="00A219AF">
        <w:rPr>
          <w:rFonts w:hint="eastAsia"/>
        </w:rPr>
        <w:t>神经网络</w:t>
      </w:r>
      <w:r w:rsidR="003E064A">
        <w:rPr>
          <w:rFonts w:hint="eastAsia"/>
        </w:rPr>
        <w:t>（也叫做主网络）</w:t>
      </w:r>
      <w:r w:rsidR="00A219AF">
        <w:rPr>
          <w:rFonts w:hint="eastAsia"/>
        </w:rPr>
        <w:t>的</w:t>
      </w:r>
      <w:r w:rsidR="00267271">
        <w:rPr>
          <w:rFonts w:hint="eastAsia"/>
        </w:rPr>
        <w:t>参数。</w:t>
      </w:r>
      <w:r w:rsidR="007D326C">
        <w:rPr>
          <w:rFonts w:hint="eastAsia"/>
        </w:rPr>
        <w:t>超网络的思想首先起源于图像识别领域，</w:t>
      </w:r>
      <w:r w:rsidR="00477315">
        <w:rPr>
          <w:rFonts w:hint="eastAsia"/>
        </w:rPr>
        <w:t>比如</w:t>
      </w:r>
      <w:r w:rsidR="00293688">
        <w:rPr>
          <w:rFonts w:hint="eastAsia"/>
        </w:rPr>
        <w:t>2</w:t>
      </w:r>
      <w:r w:rsidR="00293688">
        <w:t>016</w:t>
      </w:r>
      <w:r w:rsidR="00293688">
        <w:rPr>
          <w:rFonts w:hint="eastAsia"/>
        </w:rPr>
        <w:t>年</w:t>
      </w:r>
      <w:r w:rsidR="00992839">
        <w:rPr>
          <w:rFonts w:hint="eastAsia"/>
        </w:rPr>
        <w:t>，研究者</w:t>
      </w:r>
      <w:r w:rsidR="001B1B66">
        <w:rPr>
          <w:rFonts w:hint="eastAsia"/>
        </w:rPr>
        <w:t>针对短时天气预报任务，根据前面时序的</w:t>
      </w:r>
      <w:r w:rsidR="00AB09E5">
        <w:rPr>
          <w:rFonts w:hint="eastAsia"/>
        </w:rPr>
        <w:t>图像数据</w:t>
      </w:r>
      <w:r w:rsidR="008429BC">
        <w:rPr>
          <w:rFonts w:hint="eastAsia"/>
        </w:rPr>
        <w:t>动态</w:t>
      </w:r>
      <w:r w:rsidR="00AD49BB">
        <w:rPr>
          <w:rFonts w:hint="eastAsia"/>
        </w:rPr>
        <w:t>生成卷积核，在</w:t>
      </w:r>
      <w:r w:rsidR="00AB09E5">
        <w:rPr>
          <w:rFonts w:hint="eastAsia"/>
        </w:rPr>
        <w:t>当前</w:t>
      </w:r>
      <w:r w:rsidR="00AD49BB">
        <w:rPr>
          <w:rFonts w:hint="eastAsia"/>
        </w:rPr>
        <w:t>的</w:t>
      </w:r>
      <w:r w:rsidR="00AB09E5">
        <w:rPr>
          <w:rFonts w:hint="eastAsia"/>
        </w:rPr>
        <w:t>天气图像</w:t>
      </w:r>
      <w:r w:rsidR="00AD49BB">
        <w:rPr>
          <w:rFonts w:hint="eastAsia"/>
        </w:rPr>
        <w:t>上进行卷积操作</w:t>
      </w:r>
      <w:r w:rsidR="00441ECB">
        <w:fldChar w:fldCharType="begin"/>
      </w:r>
      <w:r w:rsidR="00DF30F1">
        <w:instrText xml:space="preserve"> ADDIN ZOTERO_ITEM CSL_CITATION {"citationID":"a1d60t4bqsi","properties":{"formattedCitation":"\\super [57]\\nosupersub{}","plainCitation":"[57]","noteIndex":0},"citationItems":[{"id":1609,"uris":["http://zotero.org/users/5779008/items/683GG8WC"],"itemData":{"id":1609,"type":"paper-conference","abstract":"We present a new deep network layer called “Dynamic Convolutional Layer” which is a generalization of the convolutional layer. The conventional convolutional layer uses filters that are learned during training and are held constant during testing. In contrast, the dynamic convolutional layer uses filters that will vary from input to input during testing. This is achieved by learning a function that maps the input to the filters. We apply the dynamic convolutional layer to the application of short range weather prediction and show performance improvements compared to other baselines.","archive_location":"CVPR 2015","container-title":"2015 IEEE Conference on Computer Vision and Pattern Recognition (CVPR)","DOI":"10.1109/CVPR.2015.7299117","event":"2015 IEEE Conference on Computer Vision and Pattern Recognition (CVPR)","note":"103 citations (Semantic Scholar/DOI) [2021-09-14]\nISSN: 1063-6919","page":"4840-4848","source":"IEEE Xplore","title":"A Dynamic Convolutional Layer for short rangeweather prediction","author":[{"family":"Klein","given":"Benjamin"},{"family":"Wolf","given":"Lior"},{"family":"Afek","given":"Yehuda"}],"issued":{"date-parts":[["2015",6]]},"citation-key":"kleinDynamicConvolutionalLayer2015"}}],"schema":"https://github.com/citation-style-language/schema/raw/master/csl-citation.json"} </w:instrText>
      </w:r>
      <w:r w:rsidR="00441ECB">
        <w:fldChar w:fldCharType="separate"/>
      </w:r>
      <w:r w:rsidR="00DF30F1" w:rsidRPr="00DF30F1">
        <w:rPr>
          <w:vertAlign w:val="superscript"/>
        </w:rPr>
        <w:t>[57]</w:t>
      </w:r>
      <w:r w:rsidR="00441ECB">
        <w:fldChar w:fldCharType="end"/>
      </w:r>
      <w:r w:rsidR="00AD49BB">
        <w:rPr>
          <w:rFonts w:hint="eastAsia"/>
        </w:rPr>
        <w:t>。</w:t>
      </w:r>
      <w:r w:rsidR="00C473FE">
        <w:rPr>
          <w:rFonts w:hint="eastAsia"/>
        </w:rPr>
        <w:t>类似的算法还包括</w:t>
      </w:r>
      <w:r w:rsidR="005202C6">
        <w:rPr>
          <w:rFonts w:hint="eastAsia"/>
        </w:rPr>
        <w:t>D</w:t>
      </w:r>
      <w:r w:rsidR="005202C6">
        <w:t>FN</w:t>
      </w:r>
      <w:r w:rsidR="00441ECB">
        <w:fldChar w:fldCharType="begin"/>
      </w:r>
      <w:r w:rsidR="00DF30F1">
        <w:instrText xml:space="preserve"> ADDIN ZOTERO_ITEM CSL_CITATION {"citationID":"a1ub2dlje0i","properties":{"formattedCitation":"\\super [58]\\nosupersub{}","plainCitation":"[58]","noteIndex":0},"citationItems":[{"id":1614,"uris":["http://zotero.org/users/5779008/items/5WYIB9EH"],"itemData":{"id":1614,"type":"paper-conference","archive":"DFN","archive_location":"NIPS 2016","container-title":"Advances in neural information processing systems","note":"Citation Key: NIPS2016_8bf1211f","publisher":"Curran Associates, Inc.","title":"Dynamic filter networks","URL":"https://proceedings.neurips.cc/paper/2016/file/8bf1211fd4b7b94528899de0a43b9fb3-Paper.pdf","volume":"29","author":[{"family":"Jia","given":"Xu"},{"family":"De Brabandere","given":"Bert"},{"family":"Tuytelaars","given":"Tinne"},{"family":"Gool","given":"Luc V"}],"editor":[{"family":"Lee","given":"D."},{"family":"Sugiyama","given":"M."},{"family":"Luxburg","given":"U."},{"family":"Guyon","given":"I."},{"family":"Garnett","given":"R."}],"issued":{"date-parts":[["2016"]]},"citation-key":"NIPS2016_8bf1211f"}}],"schema":"https://github.com/citation-style-language/schema/raw/master/csl-citation.json"} </w:instrText>
      </w:r>
      <w:r w:rsidR="00441ECB">
        <w:fldChar w:fldCharType="separate"/>
      </w:r>
      <w:r w:rsidR="00DF30F1" w:rsidRPr="00DF30F1">
        <w:rPr>
          <w:vertAlign w:val="superscript"/>
        </w:rPr>
        <w:t>[58]</w:t>
      </w:r>
      <w:r w:rsidR="00441ECB">
        <w:fldChar w:fldCharType="end"/>
      </w:r>
      <w:r w:rsidR="005202C6">
        <w:rPr>
          <w:rFonts w:hint="eastAsia"/>
        </w:rPr>
        <w:t>算法、</w:t>
      </w:r>
      <w:r w:rsidR="005202C6">
        <w:rPr>
          <w:rFonts w:hint="eastAsia"/>
        </w:rPr>
        <w:t>S</w:t>
      </w:r>
      <w:r w:rsidR="005202C6">
        <w:t>RCNN</w:t>
      </w:r>
      <w:r w:rsidR="00441ECB">
        <w:fldChar w:fldCharType="begin"/>
      </w:r>
      <w:r w:rsidR="00DF30F1">
        <w:instrText xml:space="preserve"> ADDIN ZOTERO_ITEM CSL_CITATION {"citationID":"at3nq8ah3e","properties":{"formattedCitation":"\\super [59]\\nosupersub{}","plainCitation":"[59]","noteIndex":0},"citationItems":[{"id":1612,"uris":["http://zotero.org/users/5779008/items/KJ3MDTNV"],"itemData":{"id":1612,"type":"paper-conference","abstract":"Single image super-resolution is an important task in the field of computer vision and finds many practical applications. Current state-of-the-art methods typically rely on machine learning algorithms to infer a mapping from low-to high-resolution images. These methods use a single fixed blur kernel during training and, consequently, assume the exact same kernel underlying the image formation process for all test images. However, this setting is not realistic for practical applications, because the blur is typically different for each test image. In this paper, we loosen this restrictive constraint and propose conditioned regression models (including convolutional neural networks and random forests) that can effectively exploit the additional kernel information during both, training and inference. This allows for training a single model, while previous methods need to be re-trained for every blur kernel individually to achieve good results, which we demonstrate in our evaluations. We also empirically show that the proposed conditioned regression models (i) can effectively handle scenarios where the blur kernel is different for each image and (ii) outperform related approaches trained for only a single kernel.","archive":"SRCNN","archive_location":"ICCV 2015","container-title":"2015 IEEE International Conference on Computer Vision (ICCV)","DOI":"10.1109/ICCV.2015.67","event":"2015 IEEE International Conference on Computer Vision (ICCV)","note":"63 citations (Semantic Scholar/DOI) [2021-09-14]\nISSN: 2380-7504","page":"522-530","source":"IEEE Xplore","title":"Conditioned Regression Models for Non-blind Single Image Super-Resolution","author":[{"family":"Riegler","given":"Gernot"},{"family":"Schulter","given":"Samuel"},{"family":"Rüther","given":"Matthias"},{"family":"Bischof","given":"Horst"}],"issued":{"date-parts":[["2015",12]]},"citation-key":"rieglerConditionedRegressionModels2015"}}],"schema":"https://github.com/citation-style-language/schema/raw/master/csl-citation.json"} </w:instrText>
      </w:r>
      <w:r w:rsidR="00441ECB">
        <w:fldChar w:fldCharType="separate"/>
      </w:r>
      <w:r w:rsidR="00DF30F1" w:rsidRPr="00DF30F1">
        <w:rPr>
          <w:vertAlign w:val="superscript"/>
        </w:rPr>
        <w:t>[59]</w:t>
      </w:r>
      <w:r w:rsidR="00441ECB">
        <w:fldChar w:fldCharType="end"/>
      </w:r>
      <w:r w:rsidR="005202C6">
        <w:rPr>
          <w:rFonts w:hint="eastAsia"/>
        </w:rPr>
        <w:t>算法等。</w:t>
      </w:r>
      <w:r w:rsidR="00A97F3E">
        <w:rPr>
          <w:rFonts w:hint="eastAsia"/>
        </w:rPr>
        <w:t>在</w:t>
      </w:r>
      <w:r w:rsidR="00A97F3E">
        <w:rPr>
          <w:rFonts w:hint="eastAsia"/>
        </w:rPr>
        <w:t>2</w:t>
      </w:r>
      <w:r w:rsidR="00A97F3E">
        <w:t>017</w:t>
      </w:r>
      <w:r w:rsidR="00A97F3E">
        <w:rPr>
          <w:rFonts w:hint="eastAsia"/>
        </w:rPr>
        <w:t>年，有研究者将超网络</w:t>
      </w:r>
      <w:r w:rsidR="00B233F3">
        <w:rPr>
          <w:rFonts w:hint="eastAsia"/>
        </w:rPr>
        <w:t>拓展到</w:t>
      </w:r>
      <w:r w:rsidR="00494C68">
        <w:rPr>
          <w:rFonts w:hint="eastAsia"/>
        </w:rPr>
        <w:t>卷积神经网络和循环神经网络上</w:t>
      </w:r>
      <w:r w:rsidR="00441ECB">
        <w:fldChar w:fldCharType="begin"/>
      </w:r>
      <w:r w:rsidR="00DF30F1">
        <w:instrText xml:space="preserve"> ADDIN ZOTERO_ITEM CSL_CITATION {"citationID":"a1hmkabmv9u","properties":{"formattedCitation":"\\super [60]\\nosupersub{}","plainCitation":"[60]","noteIndex":0},"citationItems":[{"id":1556,"uris":["http://zotero.org/users/5779008/items/Q8KYXAIQ"],"itemData":{"id":1556,"type":"paper-conference","archive":"HyperNetworks","archive_location":"ICLR 2017","container-title":"5th international conference on learning representations","note":"Citation Key: DBLP:conf/iclr/HaDL17\ntex.bibsource: dblp computer science bibliography, https://dblp.org\ntex.biburl: https://dblp.org/rec/conf/iclr/HaDL17.bib\ntex.timestamp: Thu, 25 Jul 2019 14:26:04 +0200","page":"toulon, france","publisher":"OpenReview.net","title":"HyperNetworks","URL":"https://openreview.net/forum?id=rkpACe1lx","author":[{"family":"Ha","given":"David"},{"family":"Dai","given":"Andrew"},{"family":"Le","given":"Quoc V."}],"issued":{"date-parts":[["2017",4,24]]},"citation-key":"DBLP:conf/iclr/HaDL17"}}],"schema":"https://github.com/citation-style-language/schema/raw/master/csl-citation.json"} </w:instrText>
      </w:r>
      <w:r w:rsidR="00441ECB">
        <w:fldChar w:fldCharType="separate"/>
      </w:r>
      <w:r w:rsidR="00DF30F1" w:rsidRPr="00DF30F1">
        <w:rPr>
          <w:vertAlign w:val="superscript"/>
        </w:rPr>
        <w:t>[60]</w:t>
      </w:r>
      <w:r w:rsidR="00441ECB">
        <w:fldChar w:fldCharType="end"/>
      </w:r>
      <w:r w:rsidR="00A866E5">
        <w:rPr>
          <w:rFonts w:hint="eastAsia"/>
        </w:rPr>
        <w:t>。</w:t>
      </w:r>
      <w:r w:rsidR="00C22C65">
        <w:rPr>
          <w:rFonts w:hint="eastAsia"/>
        </w:rPr>
        <w:t>其定义的生成卷积核的</w:t>
      </w:r>
      <w:r w:rsidR="00FE397F">
        <w:rPr>
          <w:rFonts w:hint="eastAsia"/>
        </w:rPr>
        <w:t>方式</w:t>
      </w:r>
      <w:r w:rsidR="00C22C65">
        <w:rPr>
          <w:rFonts w:hint="eastAsia"/>
        </w:rPr>
        <w:t>为</w:t>
      </w:r>
      <w:r w:rsidR="00B55B50">
        <w:rPr>
          <w:rFonts w:hint="eastAsia"/>
        </w:rPr>
        <w:t>两个</w:t>
      </w:r>
      <w:r w:rsidR="0031664A">
        <w:rPr>
          <w:rFonts w:hint="eastAsia"/>
        </w:rPr>
        <w:t>线性变换：</w:t>
      </w:r>
    </w:p>
    <w:tbl>
      <w:tblPr>
        <w:tblStyle w:val="a4"/>
        <w:tblpPr w:leftFromText="180" w:rightFromText="180" w:vertAnchor="text" w:tblpY="-82"/>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47ECA" w14:paraId="3EDFA196" w14:textId="77777777" w:rsidTr="003F0A60">
        <w:tc>
          <w:tcPr>
            <w:tcW w:w="1276" w:type="dxa"/>
            <w:vAlign w:val="center"/>
          </w:tcPr>
          <w:p w14:paraId="19271095" w14:textId="77777777" w:rsidR="00C47ECA" w:rsidRDefault="00C47ECA" w:rsidP="003F0A60">
            <w:pPr>
              <w:ind w:firstLineChars="0" w:firstLine="0"/>
              <w:jc w:val="center"/>
            </w:pPr>
          </w:p>
        </w:tc>
        <w:tc>
          <w:tcPr>
            <w:tcW w:w="6657" w:type="dxa"/>
            <w:vAlign w:val="center"/>
          </w:tcPr>
          <w:p w14:paraId="3D56E7D5" w14:textId="77777777" w:rsidR="00C47ECA" w:rsidRPr="00DC163C" w:rsidRDefault="007E366D" w:rsidP="003F0A60">
            <w:pPr>
              <w:ind w:firstLine="480"/>
            </w:pPr>
            <m:oMathPara>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z</m:t>
                    </m:r>
                  </m:e>
                  <m:sup>
                    <m:r>
                      <w:rPr>
                        <w:rFonts w:ascii="Cambria Math" w:hAnsi="Cambria Math"/>
                      </w:rPr>
                      <m:t>j</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m:oMathPara>
          </w:p>
          <w:p w14:paraId="3EE4A36C" w14:textId="77777777" w:rsidR="00DC163C" w:rsidRPr="00D44923" w:rsidRDefault="007E366D" w:rsidP="003F0A60">
            <w:pPr>
              <w:ind w:firstLine="480"/>
            </w:pPr>
            <m:oMathPara>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j</m:t>
                    </m:r>
                  </m:sup>
                </m:sSubSup>
                <m:r>
                  <w:rPr>
                    <w:rFonts w:ascii="Cambria Math" w:hAnsi="Cambria Math"/>
                  </w:rPr>
                  <m:t>=&lt;</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r>
                  <w:rPr>
                    <w:rFonts w:ascii="Cambria Math" w:hAnsi="Cambria Math"/>
                  </w:rPr>
                  <m:t>&gt;+</m:t>
                </m:r>
                <m:sSub>
                  <m:sSubPr>
                    <m:ctrlPr>
                      <w:rPr>
                        <w:rFonts w:ascii="Cambria Math" w:hAnsi="Cambria Math"/>
                        <w:i/>
                      </w:rPr>
                    </m:ctrlPr>
                  </m:sSubPr>
                  <m:e>
                    <m:r>
                      <w:rPr>
                        <w:rFonts w:ascii="Cambria Math" w:hAnsi="Cambria Math"/>
                      </w:rPr>
                      <m:t>B</m:t>
                    </m:r>
                  </m:e>
                  <m:sub>
                    <m:r>
                      <w:rPr>
                        <w:rFonts w:ascii="Cambria Math" w:hAnsi="Cambria Math"/>
                      </w:rPr>
                      <m:t>out</m:t>
                    </m:r>
                  </m:sub>
                </m:sSub>
              </m:oMath>
            </m:oMathPara>
          </w:p>
          <w:p w14:paraId="0AB3EF96" w14:textId="17E48E0B" w:rsidR="00D44923" w:rsidRPr="0089028D" w:rsidRDefault="007E366D" w:rsidP="003F0A60">
            <w:pPr>
              <w:ind w:firstLine="480"/>
            </w:pPr>
            <m:oMathPara>
              <m:oMath>
                <m:sSup>
                  <m:sSupPr>
                    <m:ctrlPr>
                      <w:rPr>
                        <w:rFonts w:ascii="Cambria Math" w:hAnsi="Cambria Math"/>
                        <w:i/>
                      </w:rPr>
                    </m:ctrlPr>
                  </m:sSupPr>
                  <m:e>
                    <m:r>
                      <w:rPr>
                        <w:rFonts w:ascii="Cambria Math" w:hAnsi="Cambria Math"/>
                      </w:rPr>
                      <m:t>K</m:t>
                    </m:r>
                  </m:e>
                  <m:sup>
                    <m:r>
                      <w:rPr>
                        <w:rFonts w:ascii="Cambria Math" w:hAnsi="Cambria Math"/>
                      </w:rPr>
                      <m:t>j</m:t>
                    </m:r>
                  </m:sup>
                </m:sSup>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j</m:t>
                        </m:r>
                      </m:sup>
                    </m:sSubSup>
                    <m:sSubSup>
                      <m:sSubSupPr>
                        <m:ctrlPr>
                          <w:rPr>
                            <w:rFonts w:ascii="Cambria Math" w:hAnsi="Cambria Math"/>
                            <w:i/>
                          </w:rPr>
                        </m:ctrlPr>
                      </m:sSubSupPr>
                      <m:e>
                        <m:r>
                          <w:rPr>
                            <w:rFonts w:ascii="Cambria Math" w:hAnsi="Cambria Math"/>
                          </w:rPr>
                          <m:t>K</m:t>
                        </m:r>
                      </m:e>
                      <m:sub>
                        <m:r>
                          <w:rPr>
                            <w:rFonts w:ascii="Cambria Math" w:hAnsi="Cambria Math"/>
                          </w:rPr>
                          <m:t>2</m:t>
                        </m:r>
                      </m:sub>
                      <m:sup>
                        <m:r>
                          <w:rPr>
                            <w:rFonts w:ascii="Cambria Math" w:hAnsi="Cambria Math"/>
                          </w:rPr>
                          <m:t>j</m:t>
                        </m:r>
                      </m:sup>
                    </m:sSubSup>
                    <m:r>
                      <m:rPr>
                        <m:sty m:val="p"/>
                      </m:rPr>
                      <w:rPr>
                        <w:rFonts w:ascii="Cambria Math" w:hAnsi="Cambria Math"/>
                      </w:rPr>
                      <m:t>⋯</m:t>
                    </m:r>
                    <m:sSubSup>
                      <m:sSubSupPr>
                        <m:ctrlPr>
                          <w:rPr>
                            <w:rFonts w:ascii="Cambria Math" w:hAnsi="Cambria Math"/>
                            <w:i/>
                          </w:rPr>
                        </m:ctrlPr>
                      </m:sSubSupPr>
                      <m:e>
                        <m:r>
                          <w:rPr>
                            <w:rFonts w:ascii="Cambria Math" w:hAnsi="Cambria Math"/>
                          </w:rPr>
                          <m:t>K</m:t>
                        </m:r>
                        <m:ctrlPr>
                          <w:rPr>
                            <w:rFonts w:ascii="Cambria Math" w:hAnsi="Cambria Math"/>
                          </w:rPr>
                        </m:ctrlPr>
                      </m:e>
                      <m:sub>
                        <m:sSub>
                          <m:sSubPr>
                            <m:ctrlPr>
                              <w:rPr>
                                <w:rFonts w:ascii="Cambria Math" w:hAnsi="Cambria Math"/>
                                <w:i/>
                              </w:rPr>
                            </m:ctrlPr>
                          </m:sSubPr>
                          <m:e>
                            <m:r>
                              <w:rPr>
                                <w:rFonts w:ascii="Cambria Math" w:hAnsi="Cambria Math"/>
                              </w:rPr>
                              <m:t>N</m:t>
                            </m:r>
                          </m:e>
                          <m:sub>
                            <m:r>
                              <w:rPr>
                                <w:rFonts w:ascii="Cambria Math" w:hAnsi="Cambria Math"/>
                              </w:rPr>
                              <m:t>in</m:t>
                            </m:r>
                          </m:sub>
                        </m:sSub>
                      </m:sub>
                      <m:sup>
                        <m:r>
                          <w:rPr>
                            <w:rFonts w:ascii="Cambria Math" w:hAnsi="Cambria Math"/>
                          </w:rPr>
                          <m:t>j</m:t>
                        </m:r>
                      </m:sup>
                    </m:sSubSup>
                    <m:ctrlPr>
                      <w:rPr>
                        <w:rFonts w:ascii="Cambria Math" w:hAnsi="Cambria Math"/>
                        <w:i/>
                      </w:rPr>
                    </m:ctrlPr>
                  </m:e>
                </m:d>
              </m:oMath>
            </m:oMathPara>
          </w:p>
        </w:tc>
        <w:tc>
          <w:tcPr>
            <w:tcW w:w="1276" w:type="dxa"/>
            <w:vAlign w:val="center"/>
          </w:tcPr>
          <w:p w14:paraId="33FAFD99" w14:textId="7213E46D" w:rsidR="00C47ECA" w:rsidRDefault="00C47ECA" w:rsidP="003F0A60">
            <w:pPr>
              <w:ind w:firstLineChars="0" w:firstLine="0"/>
              <w:jc w:val="right"/>
            </w:pPr>
            <w:r>
              <w:t>(</w:t>
            </w:r>
            <w:r w:rsidR="007E366D">
              <w:fldChar w:fldCharType="begin"/>
            </w:r>
            <w:r w:rsidR="007E366D">
              <w:instrText xml:space="preserve"> SEQ chapter \c \* MERGEFORMAT </w:instrText>
            </w:r>
            <w:r w:rsidR="007E366D">
              <w:fldChar w:fldCharType="separate"/>
            </w:r>
            <w:r w:rsidR="004D6817">
              <w:rPr>
                <w:noProof/>
              </w:rPr>
              <w:t>2</w:t>
            </w:r>
            <w:r w:rsidR="007E366D">
              <w:rPr>
                <w:noProof/>
              </w:rPr>
              <w:fldChar w:fldCharType="end"/>
            </w:r>
            <w:r>
              <w:t>.</w:t>
            </w:r>
            <w:r w:rsidR="007E366D">
              <w:fldChar w:fldCharType="begin"/>
            </w:r>
            <w:r w:rsidR="007E366D">
              <w:instrText xml:space="preserve"> SEQ equation \* MERGEFORMAT </w:instrText>
            </w:r>
            <w:r w:rsidR="007E366D">
              <w:fldChar w:fldCharType="separate"/>
            </w:r>
            <w:r w:rsidR="004D6817">
              <w:rPr>
                <w:noProof/>
              </w:rPr>
              <w:t>47</w:t>
            </w:r>
            <w:r w:rsidR="007E366D">
              <w:rPr>
                <w:noProof/>
              </w:rPr>
              <w:fldChar w:fldCharType="end"/>
            </w:r>
            <w:r>
              <w:t>)</w:t>
            </w:r>
          </w:p>
        </w:tc>
      </w:tr>
    </w:tbl>
    <w:p w14:paraId="3CA3B9B4" w14:textId="7BAF639E" w:rsidR="004F412F" w:rsidRDefault="001A709D" w:rsidP="00D5341E">
      <w:pPr>
        <w:ind w:firstLineChars="0" w:firstLine="0"/>
      </w:pPr>
      <w:r>
        <w:rPr>
          <w:rFonts w:hint="eastAsia"/>
        </w:rPr>
        <w:t>其中的</w:t>
      </w:r>
      <m:oMath>
        <m:sSup>
          <m:sSupPr>
            <m:ctrlPr>
              <w:rPr>
                <w:rFonts w:ascii="Cambria Math" w:hAnsi="Cambria Math"/>
                <w:i/>
              </w:rPr>
            </m:ctrlPr>
          </m:sSupPr>
          <m:e>
            <m:r>
              <w:rPr>
                <w:rFonts w:ascii="Cambria Math" w:hAnsi="Cambria Math"/>
              </w:rPr>
              <m:t>z</m:t>
            </m:r>
          </m:e>
          <m:sup>
            <m:r>
              <w:rPr>
                <w:rFonts w:ascii="Cambria Math" w:hAnsi="Cambria Math"/>
              </w:rPr>
              <m:t>j</m:t>
            </m:r>
          </m:sup>
        </m:sSup>
      </m:oMath>
      <w:r w:rsidR="00185C0B">
        <w:rPr>
          <w:rFonts w:hint="eastAsia"/>
        </w:rPr>
        <w:t>是</w:t>
      </w:r>
      <w:r w:rsidR="006E155F">
        <w:rPr>
          <w:rFonts w:hint="eastAsia"/>
        </w:rPr>
        <w:t>用来为第</w:t>
      </w:r>
      <m:oMath>
        <m:r>
          <w:rPr>
            <w:rFonts w:ascii="Cambria Math" w:hAnsi="Cambria Math" w:hint="eastAsia"/>
          </w:rPr>
          <m:t>j</m:t>
        </m:r>
      </m:oMath>
      <w:r w:rsidR="006E155F">
        <w:rPr>
          <w:rFonts w:hint="eastAsia"/>
        </w:rPr>
        <w:t>层产生卷积核所用的权值向量，</w:t>
      </w:r>
      <m:oMath>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j</m:t>
            </m:r>
          </m:sup>
        </m:sSubSup>
      </m:oMath>
      <w:r w:rsidR="008F0903">
        <w:rPr>
          <w:rFonts w:hint="eastAsia"/>
        </w:rPr>
        <w:t>是</w:t>
      </w:r>
      <w:r w:rsidR="00CB6592">
        <w:rPr>
          <w:rFonts w:hint="eastAsia"/>
        </w:rPr>
        <w:t>第</w:t>
      </w:r>
      <m:oMath>
        <m:r>
          <w:rPr>
            <w:rFonts w:ascii="Cambria Math" w:hAnsi="Cambria Math" w:hint="eastAsia"/>
          </w:rPr>
          <m:t>j</m:t>
        </m:r>
      </m:oMath>
      <w:r w:rsidR="00CB6592">
        <w:rPr>
          <w:rFonts w:hint="eastAsia"/>
        </w:rPr>
        <w:t>层</w:t>
      </w:r>
      <w:r w:rsidR="0053534B">
        <w:rPr>
          <w:rFonts w:hint="eastAsia"/>
        </w:rPr>
        <w:t>的</w:t>
      </w:r>
      <w:r w:rsidR="00A77A53">
        <w:rPr>
          <w:rFonts w:hint="eastAsia"/>
        </w:rPr>
        <w:t>第</w:t>
      </w:r>
      <m:oMath>
        <m:r>
          <w:rPr>
            <w:rFonts w:ascii="Cambria Math" w:hAnsi="Cambria Math" w:hint="eastAsia"/>
          </w:rPr>
          <m:t>i</m:t>
        </m:r>
      </m:oMath>
      <w:r w:rsidR="00A77A53">
        <w:rPr>
          <w:rFonts w:hint="eastAsia"/>
        </w:rPr>
        <w:t>个</w:t>
      </w:r>
      <w:r w:rsidR="001F3984">
        <w:rPr>
          <w:rFonts w:hint="eastAsia"/>
        </w:rPr>
        <w:t>输入</w:t>
      </w:r>
      <w:r w:rsidR="00A77A53">
        <w:rPr>
          <w:rFonts w:hint="eastAsia"/>
        </w:rPr>
        <w:t>通道的卷积核。</w:t>
      </w:r>
      <w:r w:rsidR="00601180">
        <w:rPr>
          <w:rFonts w:hint="eastAsia"/>
        </w:rPr>
        <w:t>作者还</w:t>
      </w:r>
      <w:r w:rsidR="008C0AC3">
        <w:rPr>
          <w:rFonts w:hint="eastAsia"/>
        </w:rPr>
        <w:t>额外提出了</w:t>
      </w:r>
      <w:proofErr w:type="spellStart"/>
      <w:r w:rsidR="008C0AC3">
        <w:rPr>
          <w:rFonts w:hint="eastAsia"/>
        </w:rPr>
        <w:t>HyperRNN</w:t>
      </w:r>
      <w:proofErr w:type="spellEnd"/>
      <w:r w:rsidR="005D3876">
        <w:rPr>
          <w:rFonts w:hint="eastAsia"/>
        </w:rPr>
        <w:t>，实现了</w:t>
      </w:r>
      <w:r w:rsidR="00900C30">
        <w:rPr>
          <w:rFonts w:hint="eastAsia"/>
        </w:rPr>
        <w:t>超网络引入到</w:t>
      </w:r>
      <w:r w:rsidR="006E0693">
        <w:rPr>
          <w:rFonts w:hint="eastAsia"/>
        </w:rPr>
        <w:t>R</w:t>
      </w:r>
      <w:r w:rsidR="006E0693">
        <w:t>NN</w:t>
      </w:r>
      <w:r w:rsidR="006E0693">
        <w:rPr>
          <w:rFonts w:hint="eastAsia"/>
        </w:rPr>
        <w:t>中</w:t>
      </w:r>
      <w:r w:rsidR="003550A0">
        <w:rPr>
          <w:rFonts w:hint="eastAsia"/>
        </w:rPr>
        <w:t>，具体的示意图如</w:t>
      </w:r>
      <w:r w:rsidR="00C44EAB">
        <w:fldChar w:fldCharType="begin"/>
      </w:r>
      <w:r w:rsidR="00C44EAB">
        <w:instrText xml:space="preserve"> </w:instrText>
      </w:r>
      <w:r w:rsidR="00C44EAB">
        <w:rPr>
          <w:rFonts w:hint="eastAsia"/>
        </w:rPr>
        <w:instrText>REF _Ref97921355 \h</w:instrText>
      </w:r>
      <w:r w:rsidR="00C44EAB">
        <w:instrText xml:space="preserve"> </w:instrText>
      </w:r>
      <w:r w:rsidR="00C44EAB">
        <w:fldChar w:fldCharType="separate"/>
      </w:r>
      <w:r w:rsidR="004D6817">
        <w:rPr>
          <w:rFonts w:hint="eastAsia"/>
        </w:rPr>
        <w:t>图</w:t>
      </w:r>
      <w:r w:rsidR="004D6817">
        <w:rPr>
          <w:noProof/>
        </w:rPr>
        <w:t>2</w:t>
      </w:r>
      <w:r w:rsidR="00C44EAB">
        <w:fldChar w:fldCharType="end"/>
      </w:r>
      <w:r w:rsidR="00710C20">
        <w:rPr>
          <w:rFonts w:hint="eastAsia"/>
        </w:rPr>
        <w:t>所示</w:t>
      </w:r>
      <w:r w:rsidR="003550A0">
        <w:rPr>
          <w:rFonts w:hint="eastAsia"/>
        </w:rPr>
        <w:t>，该图来自于</w:t>
      </w:r>
      <w:r w:rsidR="00143CFC">
        <w:rPr>
          <w:rFonts w:hint="eastAsia"/>
        </w:rPr>
        <w:t>作者原论文</w:t>
      </w:r>
      <w:r w:rsidR="00441ECB">
        <w:fldChar w:fldCharType="begin"/>
      </w:r>
      <w:r w:rsidR="00DF30F1">
        <w:instrText xml:space="preserve"> ADDIN ZOTERO_ITEM CSL_CITATION {"citationID":"a5o37eqc5","properties":{"formattedCitation":"\\super [60]\\nosupersub{}","plainCitation":"[60]","noteIndex":0},"citationItems":[{"id":1556,"uris":["http://zotero.org/users/5779008/items/Q8KYXAIQ"],"itemData":{"id":1556,"type":"paper-conference","archive":"HyperNetworks","archive_location":"ICLR 2017","container-title":"5th international conference on learning representations","note":"Citation Key: DBLP:conf/iclr/HaDL17\ntex.bibsource: dblp computer science bibliography, https://dblp.org\ntex.biburl: https://dblp.org/rec/conf/iclr/HaDL17.bib\ntex.timestamp: Thu, 25 Jul 2019 14:26:04 +0200","page":"toulon, france","publisher":"OpenReview.net","title":"HyperNetworks","URL":"https://openreview.net/forum?id=rkpACe1lx","author":[{"family":"Ha","given":"David"},{"family":"Dai","given":"Andrew"},{"family":"Le","given":"Quoc V."}],"issued":{"date-parts":[["2017",4,24]]},"citation-key":"DBLP:conf/iclr/HaDL17"}}],"schema":"https://github.com/citation-style-language/schema/raw/master/csl-citation.json"} </w:instrText>
      </w:r>
      <w:r w:rsidR="00441ECB">
        <w:fldChar w:fldCharType="separate"/>
      </w:r>
      <w:r w:rsidR="00DF30F1" w:rsidRPr="00DF30F1">
        <w:rPr>
          <w:vertAlign w:val="superscript"/>
        </w:rPr>
        <w:t>[60]</w:t>
      </w:r>
      <w:r w:rsidR="00441ECB">
        <w:fldChar w:fldCharType="end"/>
      </w:r>
      <w:r w:rsidR="003C772C">
        <w:rPr>
          <w:rFonts w:hint="eastAsia"/>
        </w:rPr>
        <w:t>。</w:t>
      </w:r>
      <w:r w:rsidR="004F412F">
        <w:rPr>
          <w:rFonts w:hint="eastAsia"/>
        </w:rPr>
        <w:t>通过实验作者发现</w:t>
      </w:r>
      <w:r w:rsidR="004F412F" w:rsidRPr="0014055B">
        <w:rPr>
          <w:rFonts w:hint="eastAsia"/>
        </w:rPr>
        <w:t>其在使用更少的参数情况下，</w:t>
      </w:r>
      <w:r w:rsidR="004F412F">
        <w:rPr>
          <w:rFonts w:hint="eastAsia"/>
        </w:rPr>
        <w:t>在</w:t>
      </w:r>
      <w:r w:rsidR="004F412F" w:rsidRPr="0014055B">
        <w:rPr>
          <w:rFonts w:hint="eastAsia"/>
        </w:rPr>
        <w:t>多个</w:t>
      </w:r>
      <w:r w:rsidR="004F412F">
        <w:rPr>
          <w:rFonts w:hint="eastAsia"/>
        </w:rPr>
        <w:t>不同的</w:t>
      </w:r>
      <w:r w:rsidR="004F412F" w:rsidRPr="0014055B">
        <w:rPr>
          <w:rFonts w:hint="eastAsia"/>
        </w:rPr>
        <w:t>预测任务下都达到了不错的训练结果</w:t>
      </w:r>
      <w:r w:rsidR="004F412F">
        <w:rPr>
          <w:rFonts w:hint="eastAsia"/>
        </w:rPr>
        <w:t>。此外还有研究人员尝试把超网络应用到网络结构搜索</w:t>
      </w:r>
      <w:r w:rsidR="00962905">
        <w:fldChar w:fldCharType="begin"/>
      </w:r>
      <w:r w:rsidR="00DF30F1">
        <w:instrText xml:space="preserve"> ADDIN ZOTERO_ITEM CSL_CITATION {"citationID":"a84onfdb5u","properties":{"formattedCitation":"\\super [61]\\nosupersub{}","plainCitation":"[61]","noteIndex":0},"citationItems":[{"id":1642,"uris":["http://zotero.org/users/5779008/items/Q6R85RUQ"],"itemData":{"id":1642,"type":"paper-conference","container-title":"International conference on learning representations","note":"Citation Key: brock2018smash","title":"SMASH: One-shot model architecture search through HyperNetworks","URL":"https://openreview.net/forum?id=rydeCEhs-","author":[{"family":"Brock","given":"Andrew"},{"family":"Lim","given":"Theo"},{"family":"Ritchie","given":"J.M."},{"family":"Weston","given":"Nick"}],"issued":{"date-parts":[["2018"]]},"citation-key":"brock2018smash"}}],"schema":"https://github.com/citation-style-language/schema/raw/master/csl-citation.json"} </w:instrText>
      </w:r>
      <w:r w:rsidR="00962905">
        <w:fldChar w:fldCharType="separate"/>
      </w:r>
      <w:r w:rsidR="00DF30F1" w:rsidRPr="00DF30F1">
        <w:rPr>
          <w:vertAlign w:val="superscript"/>
        </w:rPr>
        <w:t>[61]</w:t>
      </w:r>
      <w:r w:rsidR="00962905">
        <w:fldChar w:fldCharType="end"/>
      </w:r>
      <w:r w:rsidR="004F412F">
        <w:rPr>
          <w:rFonts w:hint="eastAsia"/>
        </w:rPr>
        <w:t>、</w:t>
      </w:r>
      <w:r w:rsidR="004F412F">
        <w:t>3D</w:t>
      </w:r>
      <w:r w:rsidR="004F412F">
        <w:rPr>
          <w:rFonts w:hint="eastAsia"/>
        </w:rPr>
        <w:t>场景表示</w:t>
      </w:r>
      <w:r w:rsidR="00962905">
        <w:fldChar w:fldCharType="begin"/>
      </w:r>
      <w:r w:rsidR="00D174F5">
        <w:instrText xml:space="preserve"> ADDIN ZOTERO_ITEM CSL_CITATION {"citationID":"aahljd2p4f","properties":{"formattedCitation":"\\super [62]\\nosupersub{}","plainCitation":"[62]","noteIndex":0},"citationItems":[{"id":"AmqXgCCf/LaW1VnZv","uris":["http://zotero.org/users/5779008/items/Z3XEG9ZI"],"itemData":{"id":1737,"type":"paper-conference","container-title":"Advances in Neural Information Processing Systems","note":"Citation Key: NEURIPS2020_53c04118","page":"7462–7473","publisher":"Curran Associates, Inc.","title":"Implicit Neural Representations with Periodic Activation Functions","URL":"https://proceedings.neurips.cc/paper/2020/file/53c04118df112c13a8c34b38343b9c10-Paper.pdf","volume":"33","author":[{"family":"Sitzmann","given":"Vincent"},{"family":"Martel","given":"Julien"},{"family":"Bergman","given":"Alexander"},{"family":"Lindell","given":"David"},{"family":"Wetzstein","given":"Gordon"}],"editor":[{"family":"Larochelle","given":"H."},{"family":"Ranzato","given":"M."},{"family":"Hadsell","given":"R."},{"family":"Balcan","given":"M. F."},{"family":"Lin","given":"H."}],"issued":{"date-parts":[["2020"]]},"citation-key":"NEURIPS2020_53c04118"}}],"schema":"https://github.com/citation-style-language/schema/raw/master/csl-citation.json"} </w:instrText>
      </w:r>
      <w:r w:rsidR="00962905">
        <w:fldChar w:fldCharType="separate"/>
      </w:r>
      <w:r w:rsidR="00DF30F1" w:rsidRPr="00DF30F1">
        <w:rPr>
          <w:vertAlign w:val="superscript"/>
        </w:rPr>
        <w:t>[62]</w:t>
      </w:r>
      <w:r w:rsidR="00962905">
        <w:fldChar w:fldCharType="end"/>
      </w:r>
      <w:r w:rsidR="004F412F">
        <w:rPr>
          <w:rFonts w:hint="eastAsia"/>
        </w:rPr>
        <w:t>等领域。</w:t>
      </w:r>
      <w:proofErr w:type="spellStart"/>
      <w:r w:rsidR="00D75A07">
        <w:rPr>
          <w:rFonts w:hint="eastAsia"/>
        </w:rPr>
        <w:t>HypER</w:t>
      </w:r>
      <w:proofErr w:type="spellEnd"/>
      <w:r w:rsidR="00962905">
        <w:fldChar w:fldCharType="begin"/>
      </w:r>
      <w:r w:rsidR="00DF30F1">
        <w:instrText xml:space="preserve"> ADDIN ZOTERO_ITEM CSL_CITATION {"citationID":"a2qr0tio9f0","properties":{"formattedCitation":"\\super [63]\\nosupersub{}","plainCitation":"[63]","noteIndex":0},"citationItems":[{"id":1490,"uris":["http://zotero.org/users/5779008/items/XHJ5GX6I"],"itemData":{"id":1490,"type":"paper-conference","abstract":"Knowledge graphs are graphical representations of large databases of facts, which typically suffer from incompleteness. Inferring missing relations (links) between entities (nodes) is the task of link prediction. A recent state-of-the-art approach to link prediction, ConvE, implements a convolutional neural network to extract features from concatenated subject and relation vectors. Whilst results are impressive, the method is unintuitive and poorly understood. We propose a hypernetwork architecture that generates simplified relation-specific convolutional filters that (i) outperforms ConvE and all previous approaches across standard datasets; and (ii) can be framed as tensor factorization and thus set within a well established family of factorization models for link prediction. We thus demonstrate that convolution simply offers a convenient computational means of introducing sparsity and parameter tying to find an effective trade-off between non-linear expressiveness and the number of parameters to learn.","archive":"HypER","archive_location":"ICANN 2019","container-title":"Artificial neural networks and machine learning – ICANN 2019: Workshop and special sessions","event-place":"Cham","ISBN":"978-3-030-30493-5","note":"53","page":"553–565","publisher":"Springer International Publishing","publisher-place":"Cham","title":"Hypernetwork knowledge graph embeddings","author":[{"family":"Balažević","given":"Ivana"},{"family":"Allen","given":"Carl"},{"family":"Hospedales","given":"Timothy M."}],"editor":[{"family":"Tetko","given":"Igor V."},{"family":"Kůrková","given":"Věra"},{"family":"Karpov","given":"Pavel"},{"family":"Theis","given":"Fabian"}],"issued":{"date-parts":[["2019"]]},"citation-key":"balazevicHypernetworkKnowledgeGraph2019"}}],"schema":"https://github.com/citation-style-language/schema/raw/master/csl-citation.json"} </w:instrText>
      </w:r>
      <w:r w:rsidR="00962905">
        <w:fldChar w:fldCharType="separate"/>
      </w:r>
      <w:r w:rsidR="00DF30F1" w:rsidRPr="00DF30F1">
        <w:rPr>
          <w:vertAlign w:val="superscript"/>
        </w:rPr>
        <w:t>[63]</w:t>
      </w:r>
      <w:r w:rsidR="00962905">
        <w:fldChar w:fldCharType="end"/>
      </w:r>
      <w:r w:rsidR="00D75A07">
        <w:rPr>
          <w:rFonts w:hint="eastAsia"/>
        </w:rPr>
        <w:t>是首个把超网络引入到知识图谱表示学习领域的模型，它利用超网络生成</w:t>
      </w:r>
      <w:r w:rsidR="002867BE">
        <w:rPr>
          <w:rFonts w:hint="eastAsia"/>
        </w:rPr>
        <w:t>一</w:t>
      </w:r>
      <w:r w:rsidR="00D75A07">
        <w:rPr>
          <w:rFonts w:hint="eastAsia"/>
        </w:rPr>
        <w:t>维卷积核，然后在一维的实体向量上进行卷积操作。</w:t>
      </w:r>
    </w:p>
    <w:p w14:paraId="4D7C1FFA" w14:textId="77777777" w:rsidR="00177435" w:rsidRDefault="00177435" w:rsidP="00177435">
      <w:pPr>
        <w:keepNext/>
        <w:ind w:firstLineChars="0" w:firstLine="0"/>
        <w:jc w:val="center"/>
      </w:pPr>
      <w:r w:rsidRPr="00886318">
        <w:rPr>
          <w:noProof/>
        </w:rPr>
        <w:lastRenderedPageBreak/>
        <w:drawing>
          <wp:inline distT="0" distB="0" distL="0" distR="0" wp14:anchorId="0E11F2AA" wp14:editId="61972924">
            <wp:extent cx="4051855" cy="175188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1463" cy="1773337"/>
                    </a:xfrm>
                    <a:prstGeom prst="rect">
                      <a:avLst/>
                    </a:prstGeom>
                  </pic:spPr>
                </pic:pic>
              </a:graphicData>
            </a:graphic>
          </wp:inline>
        </w:drawing>
      </w:r>
    </w:p>
    <w:p w14:paraId="2DE38FD7" w14:textId="48B79FD4" w:rsidR="00177435" w:rsidRDefault="00177435" w:rsidP="00177435">
      <w:pPr>
        <w:pStyle w:val="afd"/>
      </w:pPr>
      <w:bookmarkStart w:id="94" w:name="_Ref97921355"/>
      <w:bookmarkStart w:id="95" w:name="_Toc10025929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2</w:t>
      </w:r>
      <w:r>
        <w:fldChar w:fldCharType="end"/>
      </w:r>
      <w:bookmarkEnd w:id="94"/>
      <w:r>
        <w:t xml:space="preserve">  </w:t>
      </w:r>
      <w:proofErr w:type="spellStart"/>
      <w:r>
        <w:rPr>
          <w:rFonts w:hint="eastAsia"/>
        </w:rPr>
        <w:t>HyperRNN</w:t>
      </w:r>
      <w:proofErr w:type="spellEnd"/>
      <w:r>
        <w:rPr>
          <w:rFonts w:hint="eastAsia"/>
        </w:rPr>
        <w:t>示意图</w:t>
      </w:r>
      <w:bookmarkEnd w:id="95"/>
    </w:p>
    <w:p w14:paraId="317BF292" w14:textId="1570A8B5" w:rsidR="0046610F" w:rsidRDefault="00657AF9" w:rsidP="003F36CD">
      <w:pPr>
        <w:ind w:firstLine="480"/>
      </w:pPr>
      <w:r>
        <w:rPr>
          <w:rFonts w:hint="eastAsia"/>
        </w:rPr>
        <w:t>最近</w:t>
      </w:r>
      <w:r w:rsidR="00FB3613">
        <w:rPr>
          <w:rFonts w:hint="eastAsia"/>
        </w:rPr>
        <w:t>也</w:t>
      </w:r>
      <w:r>
        <w:rPr>
          <w:rFonts w:hint="eastAsia"/>
        </w:rPr>
        <w:t>开始有</w:t>
      </w:r>
      <w:r w:rsidR="000E02E5">
        <w:rPr>
          <w:rFonts w:hint="eastAsia"/>
        </w:rPr>
        <w:t>研究者尝试把超网络</w:t>
      </w:r>
      <w:r w:rsidR="00AF5B5A">
        <w:rPr>
          <w:rFonts w:hint="eastAsia"/>
        </w:rPr>
        <w:t>用</w:t>
      </w:r>
      <w:r w:rsidR="00FB3613">
        <w:rPr>
          <w:rFonts w:hint="eastAsia"/>
        </w:rPr>
        <w:t>在图神经网络领域，</w:t>
      </w:r>
      <w:proofErr w:type="spellStart"/>
      <w:r w:rsidR="007332A3" w:rsidRPr="007332A3">
        <w:t>Nachmani</w:t>
      </w:r>
      <w:proofErr w:type="spellEnd"/>
      <w:r w:rsidR="007C6D5A">
        <w:rPr>
          <w:rFonts w:hint="eastAsia"/>
        </w:rPr>
        <w:t>等人使用</w:t>
      </w:r>
      <w:r w:rsidR="00850620">
        <w:rPr>
          <w:rFonts w:hint="eastAsia"/>
        </w:rPr>
        <w:t>一个</w:t>
      </w:r>
      <w:r w:rsidR="00850620">
        <w:rPr>
          <w:rFonts w:hint="eastAsia"/>
        </w:rPr>
        <w:t>M</w:t>
      </w:r>
      <w:r w:rsidR="00850620">
        <w:t>LP</w:t>
      </w:r>
      <w:r w:rsidR="00850620">
        <w:rPr>
          <w:rFonts w:hint="eastAsia"/>
        </w:rPr>
        <w:t>来产生图神经网络的参数</w:t>
      </w:r>
      <w:r w:rsidR="00962905">
        <w:fldChar w:fldCharType="begin"/>
      </w:r>
      <w:r w:rsidR="00DF30F1">
        <w:instrText xml:space="preserve"> ADDIN ZOTERO_ITEM CSL_CITATION {"citationID":"a2be37o59pk","properties":{"formattedCitation":"\\super [64]\\nosupersub{}","plainCitation":"[64]","noteIndex":0},"citationItems":[{"id":1644,"uris":["http://zotero.org/users/5779008/items/XMESAPIN"],"itemData":{"id":1644,"type":"paper-conference","container-title":"Advances in neural information processing systems 32: Annual conference on neural information processing systems 2019, NeurIPS 2019, december 8-14, 2019, vancouver, BC, canada","note":"Citation Key: DBLP:conf/nips/NachmaniW19\ntex.bibsource: dblp computer science bibliography, https://dblp.org\ntex.biburl: https://dblp.org/rec/conf/nips/NachmaniW19.bib\ntex.timestamp: Thu, 21 Jan 2021 15:15:19 +0100","page":"2326–2336","title":"Hyper-graph-network decoders for block codes","URL":"https://proceedings.neurips.cc/paper/2019/hash/a9be4c2a4041cadbf9d61ae16dd1389e-Abstract.html","author":[{"family":"Nachmani","given":"Eliya"},{"family":"Wolf","given":"Lior"}],"editor":[{"family":"Wallach","given":"Hanna M."},{"family":"Larochelle","given":"Hugo"},{"family":"Beygelzimer","given":"Alina"},{"family":"Buc","given":"Florence","non-dropping-particle":"d'Alché-"},{"family":"Fox","given":"Emily B."},{"family":"Garnett","given":"Roman"}],"issued":{"date-parts":[["2019"]]},"citation-key":"DBLP:conf/nips/NachmaniW19"}}],"schema":"https://github.com/citation-style-language/schema/raw/master/csl-citation.json"} </w:instrText>
      </w:r>
      <w:r w:rsidR="00962905">
        <w:fldChar w:fldCharType="separate"/>
      </w:r>
      <w:r w:rsidR="00DF30F1" w:rsidRPr="00DF30F1">
        <w:rPr>
          <w:vertAlign w:val="superscript"/>
        </w:rPr>
        <w:t>[64]</w:t>
      </w:r>
      <w:r w:rsidR="00962905">
        <w:fldChar w:fldCharType="end"/>
      </w:r>
      <w:r w:rsidR="00850620">
        <w:rPr>
          <w:rFonts w:hint="eastAsia"/>
        </w:rPr>
        <w:t>；</w:t>
      </w:r>
      <w:r w:rsidR="0058194D">
        <w:rPr>
          <w:rFonts w:hint="eastAsia"/>
        </w:rPr>
        <w:t>之后，他们又发现如果把</w:t>
      </w:r>
      <w:r w:rsidR="00E6769D">
        <w:rPr>
          <w:rFonts w:hint="eastAsia"/>
        </w:rPr>
        <w:t>消息传递中的初始</w:t>
      </w:r>
      <w:r w:rsidR="00E402EF">
        <w:rPr>
          <w:rFonts w:hint="eastAsia"/>
        </w:rPr>
        <w:t>消息</w:t>
      </w:r>
      <w:r w:rsidR="00DB18EC">
        <w:rPr>
          <w:rFonts w:hint="eastAsia"/>
        </w:rPr>
        <w:t>和当前消息同时</w:t>
      </w:r>
      <w:r w:rsidR="00E402EF">
        <w:rPr>
          <w:rFonts w:hint="eastAsia"/>
        </w:rPr>
        <w:t>作为输入到</w:t>
      </w:r>
      <w:r w:rsidR="00325941">
        <w:rPr>
          <w:rFonts w:hint="eastAsia"/>
        </w:rPr>
        <w:t>超网络中，能够</w:t>
      </w:r>
      <w:r w:rsidR="00141A28">
        <w:rPr>
          <w:rFonts w:hint="eastAsia"/>
        </w:rPr>
        <w:t>提升模型的性能</w:t>
      </w:r>
      <w:r w:rsidR="00177435">
        <w:fldChar w:fldCharType="begin"/>
      </w:r>
      <w:r w:rsidR="00DF30F1">
        <w:instrText xml:space="preserve"> ADDIN ZOTERO_ITEM CSL_CITATION {"citationID":"aq33h7jog9","properties":{"formattedCitation":"\\super [65]\\nosupersub{}","plainCitation":"[65]","noteIndex":0},"citationItems":[{"id":1603,"uris":["http://zotero.org/users/5779008/items/39H9CUMJ"],"itemData":{"id":1603,"type":"article-journal","container-title":"CoRR","note":"6 citations (Semantic Scholar/arXiv) [2021-09-14]\nCitation Key: DBLP:journals/corr/abs-2002-00240\narXiv: 2002.00240\ntex.bibsource: dblp computer science bibliography, https://dblp.org\ntex.biburl: https://dblp.org/rec/journals/corr/abs-2002-00240.bib\ntex.timestamp: Mon, 10 Feb 2020 15:12:57 +0100","title":"Molecule property prediction and classification with graph hypernetworks","URL":"https://arxiv.org/abs/2002.00240","volume":"abs/2002.00240","author":[{"family":"Nachmani","given":"Eliya"},{"family":"Wolf","given":"Lior"}],"issued":{"date-parts":[["2020"]]},"citation-key":"DBLP:journals/corr/abs-2002-00240"}}],"schema":"https://github.com/citation-style-language/schema/raw/master/csl-citation.json"} </w:instrText>
      </w:r>
      <w:r w:rsidR="00177435">
        <w:fldChar w:fldCharType="separate"/>
      </w:r>
      <w:r w:rsidR="00DF30F1" w:rsidRPr="00DF30F1">
        <w:rPr>
          <w:vertAlign w:val="superscript"/>
        </w:rPr>
        <w:t>[65]</w:t>
      </w:r>
      <w:r w:rsidR="00177435">
        <w:fldChar w:fldCharType="end"/>
      </w:r>
      <w:r w:rsidR="00141A28">
        <w:rPr>
          <w:rFonts w:hint="eastAsia"/>
        </w:rPr>
        <w:t>。</w:t>
      </w:r>
      <w:r w:rsidR="00DD5A92">
        <w:t>LGNN</w:t>
      </w:r>
      <w:r w:rsidR="00177435">
        <w:fldChar w:fldCharType="begin"/>
      </w:r>
      <w:r w:rsidR="00DF30F1">
        <w:instrText xml:space="preserve"> ADDIN ZOTERO_ITEM CSL_CITATION {"citationID":"a9gr8s5c5n","properties":{"formattedCitation":"\\super [66]\\nosupersub{}","plainCitation":"[66]","noteIndex":0},"citationItems":[{"id":1623,"uris":["http://zotero.org/users/5779008/items/CM3YB6VR"],"itemData":{"id":1623,"type":"paper-conference","archive":"LGNN","archive_location":"IJCAI 2021","container-title":"Proceedings of the thirtieth international joint conference on artificial intelligence, IJCAI 2021, virtual event / montreal, canada","DOI":"10.24963/ijcai.2021/210","note":"Citation Key: DBLP:conf/ijcai/Liu0LH21\ntex.bibsource: dblp computer science bibliography, https://dblp.org\ntex.biburl: https://dblp.org/rec/conf/ijcai/Liu0LH21.bib\ntex.timestamp: Wed, 25 Aug 2021 17:11:16 +0200","page":"1520–1526","publisher":"ijcai.org","title":"Node-wise localization of graph neural networks","URL":"https://doi.org/10.24963/ijcai.2021/210","author":[{"family":"Liu","given":"Zemin"},{"family":"Fang","given":"Yuan"},{"family":"Liu","given":"Chenghao"},{"family":"Hoi","given":"Steven C. H."}],"editor":[{"family":"Zhou","given":"Zhi-Hua"}],"issued":{"date-parts":[["2021",8,19]]},"citation-key":"DBLP:conf/ijcai/Liu0LH21"}}],"schema":"https://github.com/citation-style-language/schema/raw/master/csl-citation.json"} </w:instrText>
      </w:r>
      <w:r w:rsidR="00177435">
        <w:fldChar w:fldCharType="separate"/>
      </w:r>
      <w:r w:rsidR="00DF30F1" w:rsidRPr="00DF30F1">
        <w:rPr>
          <w:vertAlign w:val="superscript"/>
        </w:rPr>
        <w:t>[66]</w:t>
      </w:r>
      <w:r w:rsidR="00177435">
        <w:fldChar w:fldCharType="end"/>
      </w:r>
      <w:r w:rsidR="00DD5A92">
        <w:rPr>
          <w:rFonts w:hint="eastAsia"/>
        </w:rPr>
        <w:t>方法</w:t>
      </w:r>
      <w:r w:rsidR="00347D74">
        <w:rPr>
          <w:rFonts w:hint="eastAsia"/>
        </w:rPr>
        <w:t>使用超网络为</w:t>
      </w:r>
      <w:r w:rsidR="00A55C55">
        <w:rPr>
          <w:rFonts w:hint="eastAsia"/>
        </w:rPr>
        <w:t>图中的每一个顶点都生成一个</w:t>
      </w:r>
      <w:r w:rsidR="005C4B2D">
        <w:rPr>
          <w:rFonts w:hint="eastAsia"/>
        </w:rPr>
        <w:t>权值矩阵</w:t>
      </w:r>
      <w:r w:rsidR="0015732B">
        <w:rPr>
          <w:rFonts w:hint="eastAsia"/>
        </w:rPr>
        <w:t>，</w:t>
      </w:r>
      <w:r w:rsidR="00E651D2">
        <w:rPr>
          <w:rFonts w:hint="eastAsia"/>
        </w:rPr>
        <w:t>实现了图神经网络卷积核参数的局部化</w:t>
      </w:r>
      <w:r w:rsidR="0068504D">
        <w:rPr>
          <w:rFonts w:hint="eastAsia"/>
        </w:rPr>
        <w:t>。</w:t>
      </w:r>
      <w:r w:rsidR="009F5DCB">
        <w:rPr>
          <w:rFonts w:hint="eastAsia"/>
        </w:rPr>
        <w:t>总体而言，目前对于超网络在</w:t>
      </w:r>
      <w:r w:rsidR="00FC3273">
        <w:rPr>
          <w:rFonts w:hint="eastAsia"/>
        </w:rPr>
        <w:t>图</w:t>
      </w:r>
      <w:r w:rsidR="009F5DCB">
        <w:rPr>
          <w:rFonts w:hint="eastAsia"/>
        </w:rPr>
        <w:t>神经网络上的</w:t>
      </w:r>
      <w:r w:rsidR="002162ED">
        <w:rPr>
          <w:rFonts w:hint="eastAsia"/>
        </w:rPr>
        <w:t>研究还不多</w:t>
      </w:r>
      <w:r w:rsidR="005A1627">
        <w:rPr>
          <w:rFonts w:hint="eastAsia"/>
        </w:rPr>
        <w:t>。</w:t>
      </w:r>
    </w:p>
    <w:p w14:paraId="7F93842A" w14:textId="70740E26" w:rsidR="00017CA0" w:rsidRDefault="00C43918" w:rsidP="00C43918">
      <w:pPr>
        <w:pStyle w:val="2"/>
        <w:spacing w:before="163" w:after="163"/>
        <w:rPr>
          <w:lang/>
        </w:rPr>
      </w:pPr>
      <w:bookmarkStart w:id="96" w:name="_Toc100257499"/>
      <w:r>
        <w:rPr>
          <w:lang/>
        </w:rPr>
        <w:t xml:space="preserve">2.4 </w:t>
      </w:r>
      <w:r>
        <w:rPr>
          <w:rFonts w:hint="eastAsia"/>
          <w:lang/>
        </w:rPr>
        <w:t>本章小结</w:t>
      </w:r>
      <w:bookmarkEnd w:id="96"/>
    </w:p>
    <w:p w14:paraId="765400B7" w14:textId="1DC7D598" w:rsidR="004A0950" w:rsidRDefault="004A0950" w:rsidP="004A0950">
      <w:pPr>
        <w:ind w:firstLine="480"/>
      </w:pPr>
      <w:r>
        <w:rPr>
          <w:rFonts w:hint="eastAsia"/>
        </w:rPr>
        <w:t>本章主要介绍相关理论基础。首先介绍</w:t>
      </w:r>
      <w:r w:rsidR="00521D70">
        <w:rPr>
          <w:rFonts w:hint="eastAsia"/>
        </w:rPr>
        <w:t>了</w:t>
      </w:r>
      <w:r w:rsidR="00B96D24">
        <w:rPr>
          <w:rFonts w:hint="eastAsia"/>
        </w:rPr>
        <w:t>图神经网络的</w:t>
      </w:r>
      <w:r w:rsidR="00E22FF5">
        <w:rPr>
          <w:rFonts w:hint="eastAsia"/>
        </w:rPr>
        <w:t>基本</w:t>
      </w:r>
      <w:r w:rsidR="00B96D24">
        <w:rPr>
          <w:rFonts w:hint="eastAsia"/>
        </w:rPr>
        <w:t>概念和异质图神经网络</w:t>
      </w:r>
      <w:r w:rsidR="005E1A76">
        <w:rPr>
          <w:rFonts w:hint="eastAsia"/>
        </w:rPr>
        <w:t>的</w:t>
      </w:r>
      <w:r w:rsidR="00795CF5">
        <w:rPr>
          <w:rFonts w:hint="eastAsia"/>
        </w:rPr>
        <w:t>目前</w:t>
      </w:r>
      <w:r w:rsidR="005E1A76">
        <w:rPr>
          <w:rFonts w:hint="eastAsia"/>
        </w:rPr>
        <w:t>研究</w:t>
      </w:r>
      <w:r w:rsidR="00A71693">
        <w:rPr>
          <w:rFonts w:hint="eastAsia"/>
        </w:rPr>
        <w:t>概况</w:t>
      </w:r>
      <w:r w:rsidR="00B96D24">
        <w:rPr>
          <w:rFonts w:hint="eastAsia"/>
        </w:rPr>
        <w:t>；其次，描述了</w:t>
      </w:r>
      <w:r w:rsidR="00521D70">
        <w:rPr>
          <w:rFonts w:hint="eastAsia"/>
        </w:rPr>
        <w:t>几种</w:t>
      </w:r>
      <w:r>
        <w:rPr>
          <w:rFonts w:hint="eastAsia"/>
        </w:rPr>
        <w:t>传统的知识图谱表示学习算法，</w:t>
      </w:r>
      <w:r w:rsidR="0007208E">
        <w:rPr>
          <w:rFonts w:hint="eastAsia"/>
        </w:rPr>
        <w:t>还对</w:t>
      </w:r>
      <w:r w:rsidR="00A85A19">
        <w:rPr>
          <w:rFonts w:hint="eastAsia"/>
        </w:rPr>
        <w:t>图神经网络在知识图谱领域的应用进行了</w:t>
      </w:r>
      <w:r w:rsidR="003D3D95">
        <w:rPr>
          <w:rFonts w:hint="eastAsia"/>
        </w:rPr>
        <w:t>详细说明</w:t>
      </w:r>
      <w:r>
        <w:rPr>
          <w:rFonts w:hint="eastAsia"/>
        </w:rPr>
        <w:t>；</w:t>
      </w:r>
      <w:r w:rsidR="002055CA">
        <w:rPr>
          <w:rFonts w:hint="eastAsia"/>
        </w:rPr>
        <w:t>最后，</w:t>
      </w:r>
      <w:r w:rsidR="000D3516">
        <w:rPr>
          <w:rFonts w:hint="eastAsia"/>
        </w:rPr>
        <w:t>介绍了超网络的一般概念和其最新的</w:t>
      </w:r>
      <w:r w:rsidR="00A402CF">
        <w:rPr>
          <w:rFonts w:hint="eastAsia"/>
        </w:rPr>
        <w:t>发展</w:t>
      </w:r>
      <w:r w:rsidR="000D3516">
        <w:rPr>
          <w:rFonts w:hint="eastAsia"/>
        </w:rPr>
        <w:t>情况</w:t>
      </w:r>
      <w:r>
        <w:rPr>
          <w:rFonts w:hint="eastAsia"/>
        </w:rPr>
        <w:t>。</w:t>
      </w:r>
    </w:p>
    <w:p w14:paraId="2F4FBFC4" w14:textId="77777777" w:rsidR="001E5C35" w:rsidRPr="004A0950" w:rsidRDefault="001E5C35" w:rsidP="001E5C35">
      <w:pPr>
        <w:ind w:firstLine="480"/>
      </w:pPr>
    </w:p>
    <w:p w14:paraId="610D0EDC" w14:textId="420025FD" w:rsidR="00E866BC" w:rsidRDefault="00BF2721" w:rsidP="00E94377">
      <w:pPr>
        <w:pStyle w:val="1"/>
        <w:spacing w:before="163" w:after="163"/>
      </w:pPr>
      <w:bookmarkStart w:id="97" w:name="_Toc100257500"/>
      <w:r>
        <w:rPr>
          <w:rFonts w:hint="eastAsia"/>
        </w:rPr>
        <w:lastRenderedPageBreak/>
        <w:t>第三章</w:t>
      </w:r>
      <w:r>
        <w:rPr>
          <w:rFonts w:hint="eastAsia"/>
        </w:rPr>
        <w:t xml:space="preserve"> </w:t>
      </w:r>
      <w:r w:rsidR="000A41BC">
        <w:rPr>
          <w:rFonts w:hint="eastAsia"/>
        </w:rPr>
        <w:t>基于关系感知的</w:t>
      </w:r>
      <w:r w:rsidR="002F7B12">
        <w:rPr>
          <w:rFonts w:hint="eastAsia"/>
        </w:rPr>
        <w:t>图注意力网络</w:t>
      </w:r>
      <w:bookmarkEnd w:id="97"/>
      <w:r w:rsidR="004B3BF5">
        <w:fldChar w:fldCharType="begin"/>
      </w:r>
      <w:r w:rsidR="004B3BF5">
        <w:instrText xml:space="preserve"> SEQ chapter \h \* MERGEFORMAT </w:instrText>
      </w:r>
      <w:r w:rsidR="004B3BF5">
        <w:fldChar w:fldCharType="end"/>
      </w:r>
      <w:r w:rsidR="004B3BF5">
        <w:fldChar w:fldCharType="begin"/>
      </w:r>
      <w:r w:rsidR="004B3BF5">
        <w:instrText xml:space="preserve"> SEQ equation \r \h \* MERGEFORMAT </w:instrText>
      </w:r>
      <w:r w:rsidR="004B3BF5">
        <w:fldChar w:fldCharType="end"/>
      </w:r>
    </w:p>
    <w:p w14:paraId="149CEAE8" w14:textId="7A89F875" w:rsidR="003E7FDE" w:rsidRDefault="00DB2C6E" w:rsidP="00954609">
      <w:pPr>
        <w:pStyle w:val="2"/>
        <w:spacing w:before="163" w:after="163"/>
      </w:pPr>
      <w:bookmarkStart w:id="98" w:name="_Toc100257501"/>
      <w:bookmarkStart w:id="99" w:name="_Ref74075089"/>
      <w:bookmarkStart w:id="100" w:name="_Ref74075100"/>
      <w:bookmarkStart w:id="101" w:name="_Ref74075370"/>
      <w:r>
        <w:t xml:space="preserve">3.1 </w:t>
      </w:r>
      <w:r w:rsidR="007B28DF">
        <w:rPr>
          <w:rFonts w:hint="eastAsia"/>
        </w:rPr>
        <w:t>现有问题分析</w:t>
      </w:r>
      <w:bookmarkEnd w:id="98"/>
    </w:p>
    <w:p w14:paraId="372EB755" w14:textId="34C0AE9D" w:rsidR="00691929" w:rsidRDefault="00444679" w:rsidP="00691929">
      <w:pPr>
        <w:ind w:firstLine="480"/>
        <w:rPr>
          <w:lang/>
        </w:rPr>
      </w:pPr>
      <w:r>
        <w:rPr>
          <w:rFonts w:hint="eastAsia"/>
          <w:lang/>
        </w:rPr>
        <w:t>目前</w:t>
      </w:r>
      <w:r w:rsidR="006373ED">
        <w:rPr>
          <w:rFonts w:hint="eastAsia"/>
          <w:lang/>
        </w:rPr>
        <w:t>应用在知识图谱领域上的图神经网络</w:t>
      </w:r>
      <w:r w:rsidR="00605D37">
        <w:rPr>
          <w:rFonts w:hint="eastAsia"/>
          <w:lang/>
        </w:rPr>
        <w:t>对</w:t>
      </w:r>
      <w:r w:rsidR="00C574BA">
        <w:rPr>
          <w:rFonts w:hint="eastAsia"/>
          <w:lang/>
        </w:rPr>
        <w:t>关系的建模能力不足。</w:t>
      </w:r>
      <w:r w:rsidR="007C1DB0">
        <w:rPr>
          <w:rFonts w:hint="eastAsia"/>
          <w:lang/>
        </w:rPr>
        <w:t>现有的图神经网络方法</w:t>
      </w:r>
      <w:r w:rsidR="00BA1AEC">
        <w:rPr>
          <w:rFonts w:hint="eastAsia"/>
          <w:lang/>
        </w:rPr>
        <w:t>会首先将</w:t>
      </w:r>
      <w:r w:rsidR="00D70E5F">
        <w:rPr>
          <w:rFonts w:hint="eastAsia"/>
          <w:lang/>
        </w:rPr>
        <w:t>实体与关系表示为嵌入向量，然后将实体嵌入与关系嵌入进行</w:t>
      </w:r>
      <w:r w:rsidR="00C24153">
        <w:rPr>
          <w:rFonts w:hint="eastAsia"/>
          <w:lang/>
        </w:rPr>
        <w:t>某种组合操作，例如</w:t>
      </w:r>
      <w:r w:rsidR="006561CA">
        <w:rPr>
          <w:rFonts w:hint="eastAsia"/>
          <w:lang/>
        </w:rPr>
        <w:t>向量元素积、向量拼接等，之后作为共同的输入</w:t>
      </w:r>
      <w:r w:rsidR="00445068">
        <w:rPr>
          <w:rFonts w:hint="eastAsia"/>
          <w:lang/>
        </w:rPr>
        <w:t>进行图神经网络的卷积操作</w:t>
      </w:r>
      <w:r w:rsidR="003C6A33">
        <w:rPr>
          <w:rFonts w:hint="eastAsia"/>
          <w:lang/>
        </w:rPr>
        <w:t>。</w:t>
      </w:r>
      <w:r w:rsidR="00EC30A9">
        <w:rPr>
          <w:rFonts w:hint="eastAsia"/>
          <w:lang/>
        </w:rPr>
        <w:t>本文</w:t>
      </w:r>
      <w:r w:rsidR="00691929">
        <w:rPr>
          <w:rFonts w:hint="eastAsia"/>
          <w:lang/>
        </w:rPr>
        <w:t>对于目前的基于图</w:t>
      </w:r>
      <w:r w:rsidR="004A3681">
        <w:rPr>
          <w:rFonts w:hint="eastAsia"/>
          <w:lang/>
        </w:rPr>
        <w:t>神经</w:t>
      </w:r>
      <w:r w:rsidR="00691929">
        <w:rPr>
          <w:rFonts w:hint="eastAsia"/>
          <w:lang/>
        </w:rPr>
        <w:t>网络的知识表示学习算法所采用的消息函数</w:t>
      </w:r>
      <m:oMath>
        <m:r>
          <w:rPr>
            <w:rFonts w:ascii="Cambria Math" w:hAnsi="Cambria Math"/>
            <w:lang/>
          </w:rPr>
          <m:t>f</m:t>
        </m:r>
      </m:oMath>
      <w:r w:rsidR="00EC30A9">
        <w:rPr>
          <w:rFonts w:hint="eastAsia"/>
          <w:lang/>
        </w:rPr>
        <w:t>进行了</w:t>
      </w:r>
      <w:r w:rsidR="00691929">
        <w:rPr>
          <w:rFonts w:hint="eastAsia"/>
          <w:lang/>
        </w:rPr>
        <w:t>调查</w:t>
      </w:r>
      <w:r w:rsidR="00EC30A9">
        <w:rPr>
          <w:rFonts w:hint="eastAsia"/>
          <w:lang/>
        </w:rPr>
        <w:t>，结果</w:t>
      </w:r>
      <w:r w:rsidR="00691929">
        <w:rPr>
          <w:rFonts w:hint="eastAsia"/>
          <w:lang/>
        </w:rPr>
        <w:t>如</w:t>
      </w:r>
      <w:r w:rsidR="00691929">
        <w:rPr>
          <w:lang/>
        </w:rPr>
        <w:fldChar w:fldCharType="begin"/>
      </w:r>
      <w:r w:rsidR="00691929">
        <w:rPr>
          <w:lang/>
        </w:rPr>
        <w:instrText xml:space="preserve"> </w:instrText>
      </w:r>
      <w:r w:rsidR="00691929">
        <w:rPr>
          <w:rFonts w:hint="eastAsia"/>
          <w:lang/>
        </w:rPr>
        <w:instrText>REF _Ref73437030 \h</w:instrText>
      </w:r>
      <w:r w:rsidR="00691929">
        <w:rPr>
          <w:lang/>
        </w:rPr>
        <w:instrText xml:space="preserve"> </w:instrText>
      </w:r>
      <w:r w:rsidR="00691929">
        <w:rPr>
          <w:lang/>
        </w:rPr>
      </w:r>
      <w:r w:rsidR="00691929">
        <w:rPr>
          <w:lang/>
        </w:rPr>
        <w:fldChar w:fldCharType="separate"/>
      </w:r>
      <w:r w:rsidR="004D6817">
        <w:rPr>
          <w:rFonts w:hint="eastAsia"/>
        </w:rPr>
        <w:t>表</w:t>
      </w:r>
      <w:r w:rsidR="004D6817">
        <w:rPr>
          <w:noProof/>
        </w:rPr>
        <w:t>2</w:t>
      </w:r>
      <w:r w:rsidR="00691929">
        <w:rPr>
          <w:lang/>
        </w:rPr>
        <w:fldChar w:fldCharType="end"/>
      </w:r>
      <w:r w:rsidR="00691929">
        <w:rPr>
          <w:rFonts w:hint="eastAsia"/>
          <w:lang/>
        </w:rPr>
        <w:t>所示。</w:t>
      </w:r>
    </w:p>
    <w:p w14:paraId="163C1205" w14:textId="3748EFE7" w:rsidR="00691929" w:rsidRDefault="00691929" w:rsidP="00691929">
      <w:pPr>
        <w:pStyle w:val="afc"/>
      </w:pPr>
      <w:bookmarkStart w:id="102" w:name="_Ref73437030"/>
      <w:bookmarkStart w:id="103" w:name="_Toc10025422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2</w:t>
      </w:r>
      <w:r>
        <w:fldChar w:fldCharType="end"/>
      </w:r>
      <w:bookmarkEnd w:id="102"/>
      <w:r>
        <w:t xml:space="preserve">  </w:t>
      </w:r>
      <w:r>
        <w:rPr>
          <w:rFonts w:hint="eastAsia"/>
        </w:rPr>
        <w:t>目前图</w:t>
      </w:r>
      <w:r w:rsidR="00DF1BA0">
        <w:rPr>
          <w:rFonts w:hint="eastAsia"/>
        </w:rPr>
        <w:t>神经</w:t>
      </w:r>
      <w:r>
        <w:rPr>
          <w:rFonts w:hint="eastAsia"/>
        </w:rPr>
        <w:t>网络知识表示</w:t>
      </w:r>
      <w:r>
        <w:rPr>
          <w:rFonts w:hint="eastAsia"/>
          <w:lang/>
        </w:rPr>
        <w:t>学习算法所采用的消息函数</w:t>
      </w:r>
      <w:bookmarkEnd w:id="103"/>
    </w:p>
    <w:tbl>
      <w:tblPr>
        <w:tblStyle w:val="a4"/>
        <w:tblW w:w="5870" w:type="dxa"/>
        <w:jc w:val="center"/>
        <w:tblLook w:val="04A0" w:firstRow="1" w:lastRow="0" w:firstColumn="1" w:lastColumn="0" w:noHBand="0" w:noVBand="1"/>
      </w:tblPr>
      <w:tblGrid>
        <w:gridCol w:w="1604"/>
        <w:gridCol w:w="4266"/>
      </w:tblGrid>
      <w:tr w:rsidR="00691929" w:rsidRPr="00392591" w14:paraId="7B0A9500" w14:textId="77777777" w:rsidTr="00AC3F7F">
        <w:trPr>
          <w:jc w:val="center"/>
        </w:trPr>
        <w:tc>
          <w:tcPr>
            <w:tcW w:w="1476" w:type="dxa"/>
            <w:vAlign w:val="center"/>
          </w:tcPr>
          <w:p w14:paraId="198C1100" w14:textId="77777777" w:rsidR="00691929" w:rsidRPr="00392591" w:rsidRDefault="00691929" w:rsidP="00810DE0">
            <w:pPr>
              <w:pStyle w:val="aff"/>
            </w:pPr>
            <w:r w:rsidRPr="00392591">
              <w:rPr>
                <w:rFonts w:hint="eastAsia"/>
              </w:rPr>
              <w:t>方法</w:t>
            </w:r>
          </w:p>
        </w:tc>
        <w:tc>
          <w:tcPr>
            <w:tcW w:w="4394" w:type="dxa"/>
            <w:vAlign w:val="center"/>
          </w:tcPr>
          <w:p w14:paraId="2D74F5E8" w14:textId="77777777" w:rsidR="00691929" w:rsidRPr="00392591" w:rsidRDefault="00691929" w:rsidP="00810DE0">
            <w:pPr>
              <w:pStyle w:val="aff"/>
            </w:pPr>
            <w:r w:rsidRPr="00392591">
              <w:rPr>
                <w:rFonts w:hint="eastAsia"/>
              </w:rPr>
              <w:t>获取邻居信息方式</w:t>
            </w:r>
            <m:oMath>
              <m:r>
                <w:rPr>
                  <w:rFonts w:ascii="Cambria Math" w:hAnsi="Cambria Math"/>
                </w:rPr>
                <m:t>f</m:t>
              </m:r>
            </m:oMath>
          </w:p>
        </w:tc>
      </w:tr>
      <w:tr w:rsidR="00691929" w:rsidRPr="00392591" w14:paraId="670423B3" w14:textId="77777777" w:rsidTr="00AC3F7F">
        <w:trPr>
          <w:jc w:val="center"/>
        </w:trPr>
        <w:tc>
          <w:tcPr>
            <w:tcW w:w="1476" w:type="dxa"/>
            <w:vAlign w:val="center"/>
          </w:tcPr>
          <w:p w14:paraId="60032B64" w14:textId="7AA5DCFC" w:rsidR="00691929" w:rsidRPr="00392591" w:rsidRDefault="0046524E" w:rsidP="00810DE0">
            <w:pPr>
              <w:pStyle w:val="aff"/>
            </w:pPr>
            <w:r w:rsidRPr="00DF5427">
              <w:t>R-GC</w:t>
            </w:r>
            <w:r>
              <w:t>N</w:t>
            </w:r>
            <w:r>
              <w:fldChar w:fldCharType="begin"/>
            </w:r>
            <w:r w:rsidR="00DF30F1">
              <w:instrText xml:space="preserve"> ADDIN ZOTERO_ITEM CSL_CITATION {"citationID":"fbRVF4xX","properties":{"formattedCitation":"\\super [30]\\nosupersub{}","plainCitation":"[30]","noteIndex":0},"citationItems":[{"id":796,"uris":["http://zotero.org/users/5779008/items/TBDJNHQE"],"itemData":{"id":796,"type":"paper-conference","abstract":"Knowledge graphs enable a wide variety of applications, including question answering and information retrieval. Despite the great eﬀort invested in their creation and maintenance, even the largest (e.g., Yago, DBPedia or Wikidata) remain incomplete. We introduce Relational Graph Convolutional Networks (R-GCNs) and apply them to two standard knowledge base completion tasks: Link prediction (recovery of missing facts, i.e. subject-predicate-object triples) and entity classiﬁcation (recovery of missing entity attributes). R-GCNs are related to a recent class of neural networks operating on graphs, and are developed speciﬁcally to handle the highly multi-relational data characteristic of realistic knowledge bases. We demonstrate the eﬀectiveness of R-GCNs as a stand-alone model for entity classiﬁcation. We further show that factorization models for link prediction such as DistMult can be signiﬁcantly improved through the use of an R-GCN encoder model to accumulate evidence over multiple inference steps in the graph, demonstrating a large improvement of 29.8% on FB15k-237 over a decoder-only baseline.","archive":"R-GCN","archive_location":"ESWC 2018","collection-title":"Lecture Notes in Computer Science","container-title":"The Semantic Web - 15th International Conference","DOI":"10.1007/978-3-319-93417-4_38","event-place":"Heraklion, Crete, Greece","ISBN":"978-3-319-93416-7","language":"en","note":"1023 citations (Semantic Scholar/DOI) [2021-04-19]\n388","page":"593–607","publisher":"Springer","publisher-place":"Heraklion, Crete, Greece","source":"389","title":"Modeling Relational Data with Graph Convolutional Networks","URL":"https://doi.org/10.1007/978-3-319-93417-4_38","volume":"10843","author":[{"family":"Schlichtkrull","given":"Michael Sejr"},{"family":"Kipf","given":"Thomas N."},{"family":"Bloem","given":"Peter"},{"family":"Berg","given":"Rianne","dropping-particle":"van den"},{"family":"Titov","given":"Ivan"},{"family":"Welling","given":"Max"}],"editor":[{"family":"Gangemi","given":"Aldo"},{"family":"Navigli","given":"Roberto"},{"family":"Vidal","given":"Maria-Esther"},{"family":"Hitzler","given":"Pascal"},{"family":"Troncy","given":"Raphaël"},{"family":"Hollink","given":"Laura"},{"family":"Tordai","given":"Anna"},{"family":"Alam","given":"Mehwish"}],"issued":{"date-parts":[["2018",6,3]]},"citation-key":"schlichtkrullModelingRelationalData2018"}}],"schema":"https://github.com/citation-style-language/schema/raw/master/csl-citation.json"} </w:instrText>
            </w:r>
            <w:r>
              <w:fldChar w:fldCharType="separate"/>
            </w:r>
            <w:r w:rsidR="00DF30F1" w:rsidRPr="00DF30F1">
              <w:rPr>
                <w:vertAlign w:val="superscript"/>
                <w:lang w:val="en-US"/>
              </w:rPr>
              <w:t>[30]</w:t>
            </w:r>
            <w:r>
              <w:fldChar w:fldCharType="end"/>
            </w:r>
          </w:p>
        </w:tc>
        <w:tc>
          <w:tcPr>
            <w:tcW w:w="4394" w:type="dxa"/>
            <w:vAlign w:val="center"/>
          </w:tcPr>
          <w:p w14:paraId="74A4880C" w14:textId="77777777" w:rsidR="00691929" w:rsidRPr="004D059B" w:rsidRDefault="007E366D" w:rsidP="00810DE0">
            <w:pPr>
              <w:pStyle w:val="aff"/>
              <w:rPr>
                <w:vertAlign w:val="subscript"/>
              </w:rPr>
            </w:pPr>
            <m:oMathPara>
              <m:oMath>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r</m:t>
                    </m:r>
                  </m:sub>
                </m:sSub>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oMath>
            </m:oMathPara>
          </w:p>
        </w:tc>
      </w:tr>
      <w:tr w:rsidR="00691929" w:rsidRPr="00392591" w14:paraId="2B7D1893" w14:textId="77777777" w:rsidTr="00AC3F7F">
        <w:trPr>
          <w:jc w:val="center"/>
        </w:trPr>
        <w:tc>
          <w:tcPr>
            <w:tcW w:w="1476" w:type="dxa"/>
            <w:vAlign w:val="center"/>
          </w:tcPr>
          <w:p w14:paraId="24DA873C" w14:textId="789F4D7D" w:rsidR="00691929" w:rsidRPr="00D572D2" w:rsidRDefault="00F544C7" w:rsidP="00810DE0">
            <w:pPr>
              <w:pStyle w:val="aff"/>
            </w:pPr>
            <w:r w:rsidRPr="00D572D2">
              <w:rPr>
                <w:rFonts w:hint="eastAsia"/>
              </w:rPr>
              <w:t>Graph</w:t>
            </w:r>
            <w:r w:rsidRPr="00D572D2">
              <w:t>2</w:t>
            </w:r>
            <w:r w:rsidRPr="00D572D2">
              <w:rPr>
                <w:rFonts w:hint="eastAsia"/>
              </w:rPr>
              <w:t>Seq</w:t>
            </w:r>
            <w:r w:rsidRPr="00D572D2">
              <w:fldChar w:fldCharType="begin"/>
            </w:r>
            <w:r w:rsidR="00DF30F1">
              <w:instrText xml:space="preserve"> ADDIN ZOTERO_ITEM CSL_CITATION {"citationID":"ubdqcIOz","properties":{"formattedCitation":"\\super [54]\\nosupersub{}","plainCitation":"[54]","noteIndex":0},"citationItems":[{"id":691,"uris":["http://zotero.org/users/5779008/items/UZ59MLZ5"],"itemData":{"id":691,"type":"article-journal","archive":"Graph2Seq","archive_location":"IEEE Access","container-title":"IEEE Access","DOI":"10.1109/ACCESS.2019.2950230","note":"2 citations (Semantic Scholar/DOI) [2021-04-19]\n1","page":"157960–157971","title":"Graph2Seq: Fusion Embedding Learning for Knowledge Graph Completion","volume":"7","author":[{"family":"Li","given":"Weidong"},{"family":"Zhang","given":"Xinyu"},{"family":"Wang","given":"Yaqian"},{"family":"Yan","given":"Zhihuan"},{"family":"Peng","given":"Rong"}],"issued":{"date-parts":[["2019"]]},"citation-key":"liGraph2SeqFusionEmbedding2019"}}],"schema":"https://github.com/citation-style-language/schema/raw/master/csl-citation.json"} </w:instrText>
            </w:r>
            <w:r w:rsidRPr="00D572D2">
              <w:fldChar w:fldCharType="separate"/>
            </w:r>
            <w:r w:rsidR="00DF30F1" w:rsidRPr="00DF30F1">
              <w:rPr>
                <w:vertAlign w:val="superscript"/>
                <w:lang w:val="en-US"/>
              </w:rPr>
              <w:t>[54]</w:t>
            </w:r>
            <w:r w:rsidRPr="00D572D2">
              <w:fldChar w:fldCharType="end"/>
            </w:r>
          </w:p>
        </w:tc>
        <w:tc>
          <w:tcPr>
            <w:tcW w:w="4394" w:type="dxa"/>
            <w:vAlign w:val="center"/>
          </w:tcPr>
          <w:p w14:paraId="6E82D047" w14:textId="77777777" w:rsidR="00691929" w:rsidRPr="00CD192A" w:rsidRDefault="007E366D" w:rsidP="00810DE0">
            <w:pPr>
              <w:pStyle w:val="aff"/>
              <w:rPr>
                <w:iCs/>
              </w:rPr>
            </w:pPr>
            <m:oMath>
              <m:sSub>
                <m:sSubPr>
                  <m:ctrlPr>
                    <w:rPr>
                      <w:rFonts w:ascii="Cambria Math" w:hAnsi="Cambria Math"/>
                      <w:i/>
                    </w:rPr>
                  </m:ctrlPr>
                </m:sSubPr>
                <m:e>
                  <m:r>
                    <w:rPr>
                      <w:rFonts w:ascii="Cambria Math" w:hAnsi="Cambria Math"/>
                    </w:rPr>
                    <m:t>W</m:t>
                  </m:r>
                </m:e>
                <m:sub>
                  <m:r>
                    <w:rPr>
                      <w:rFonts w:ascii="Cambria Math" w:hAnsi="Cambria Math" w:hint="eastAsia"/>
                    </w:rPr>
                    <m:t>in</m:t>
                  </m:r>
                </m:sub>
              </m:sSub>
              <m:d>
                <m:dPr>
                  <m:begChr m:val="["/>
                  <m:endChr m:val="]"/>
                  <m:ctrlPr>
                    <w:rPr>
                      <w:rFonts w:ascii="Cambria Math" w:hAnsi="Cambria Math"/>
                    </w:rPr>
                  </m:ctrlPr>
                </m:dPr>
                <m:e>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ctrlPr>
                        <w:rPr>
                          <w:rFonts w:ascii="Cambria Math" w:hAnsi="Cambria Math" w:hint="eastAsia"/>
                          <w:i/>
                          <w:vertAlign w:val="subscript"/>
                        </w:rPr>
                      </m:ctrlPr>
                    </m:sub>
                  </m:sSub>
                  <m: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v</m:t>
                      </m:r>
                    </m:sub>
                  </m:sSub>
                  <m:ctrlPr>
                    <w:rPr>
                      <w:rFonts w:ascii="Cambria Math" w:hAnsi="Cambria Math"/>
                      <w:i/>
                    </w:rPr>
                  </m:ctrlPr>
                </m:e>
              </m:d>
            </m:oMath>
            <w:r w:rsidR="00691929">
              <w:t xml:space="preserve"> </w:t>
            </w:r>
            <w:r w:rsidR="00691929">
              <w:rPr>
                <w:iCs/>
              </w:rPr>
              <w:t xml:space="preserve">or </w:t>
            </w:r>
            <m:oMath>
              <m:sSub>
                <m:sSubPr>
                  <m:ctrlPr>
                    <w:rPr>
                      <w:rFonts w:ascii="Cambria Math" w:hAnsi="Cambria Math"/>
                      <w:i/>
                    </w:rPr>
                  </m:ctrlPr>
                </m:sSubPr>
                <m:e>
                  <m:r>
                    <w:rPr>
                      <w:rFonts w:ascii="Cambria Math" w:hAnsi="Cambria Math"/>
                    </w:rPr>
                    <m:t>W</m:t>
                  </m:r>
                </m:e>
                <m:sub>
                  <m:r>
                    <w:rPr>
                      <w:rFonts w:ascii="Cambria Math" w:hAnsi="Cambria Math" w:hint="eastAsia"/>
                    </w:rPr>
                    <m:t>out</m:t>
                  </m:r>
                </m:sub>
              </m:sSub>
              <m:d>
                <m:dPr>
                  <m:begChr m:val="["/>
                  <m:endChr m:val="]"/>
                  <m:ctrlPr>
                    <w:rPr>
                      <w:rFonts w:ascii="Cambria Math" w:hAnsi="Cambria Math"/>
                    </w:rPr>
                  </m:ctrlPr>
                </m:dPr>
                <m:e>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v</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r>
                    <w:rPr>
                      <w:rFonts w:ascii="Cambria Math" w:hAnsi="Cambria Math" w:hint="eastAsia"/>
                      <w:vertAlign w:val="subscript"/>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ctrlPr>
                        <w:rPr>
                          <w:rFonts w:ascii="Cambria Math" w:hAnsi="Cambria Math" w:hint="eastAsia"/>
                          <w:i/>
                          <w:vertAlign w:val="subscript"/>
                        </w:rPr>
                      </m:ctrlPr>
                    </m:sub>
                  </m:sSub>
                  <m:ctrlPr>
                    <w:rPr>
                      <w:rFonts w:ascii="Cambria Math" w:hAnsi="Cambria Math"/>
                      <w:i/>
                    </w:rPr>
                  </m:ctrlPr>
                </m:e>
              </m:d>
            </m:oMath>
          </w:p>
        </w:tc>
      </w:tr>
      <w:tr w:rsidR="00691929" w:rsidRPr="00392591" w14:paraId="06973743" w14:textId="77777777" w:rsidTr="00AC3F7F">
        <w:trPr>
          <w:jc w:val="center"/>
        </w:trPr>
        <w:tc>
          <w:tcPr>
            <w:tcW w:w="1476" w:type="dxa"/>
            <w:vAlign w:val="center"/>
          </w:tcPr>
          <w:p w14:paraId="79247EB7" w14:textId="0A09CAA0" w:rsidR="00691929" w:rsidRPr="00392591" w:rsidRDefault="00541726" w:rsidP="00810DE0">
            <w:pPr>
              <w:pStyle w:val="aff"/>
            </w:pPr>
            <w:r w:rsidRPr="00DF5427">
              <w:rPr>
                <w:rFonts w:hint="eastAsia"/>
              </w:rPr>
              <w:t>S</w:t>
            </w:r>
            <w:r w:rsidRPr="00DF5427">
              <w:t>AC</w:t>
            </w:r>
            <w:r>
              <w:t>N</w:t>
            </w:r>
            <w:r>
              <w:fldChar w:fldCharType="begin"/>
            </w:r>
            <w:r w:rsidR="00DF30F1">
              <w:instrText xml:space="preserve"> ADDIN ZOTERO_ITEM CSL_CITATION {"citationID":"n5mb7RwC","properties":{"formattedCitation":"\\super [31]\\nosupersub{}","plainCitation":"[31]","noteIndex":0},"citationItems":[{"id":798,"uris":["http://zotero.org/users/5779008/items/96IHLD2K"],"itemData":{"id":798,"type":"paper-conference","abstract":"Knowledge graph embedding has been an active research topic for knowledge base completion, with progressive improvement from the initial TransE, TransH, DistMult et al to the current state-of-the-art ConvE. ConvE uses 2D convolution over embeddings and multiple layers of nonlinear features to model knowledge graphs. The model can be efﬁciently trained and scalable to large knowledge graphs. However, there is no structure enforcement in the embedding space of ConvE. The recent graph convolutional network (GCN) provides another way of learning graph node embedding by successfully utilizing graph connectivity structure. In this work, we propose a novel end-to-end StructureAware Convolutional Network (SACN) that takes the beneﬁt of GCN and ConvE together. SACN consists of an encoder of a weighted graph convolutional network (WGCN), and a decoder of a convolutional network called Conv-TransE. WGCN utilizes knowledge graph node structure, node attributes and edge relation types. It has learnable weights that adapt the amount of information from neighbors used in local aggregation, leading to more accurate embeddings of graph nodes. Node attributes in the graph are represented as additional nodes in the WGCN. The decoder Conv-TransE enables the state-of-the-art ConvE to be translational between entities and relations while keeps the same link prediction performance as ConvE. We demonstrate the effectiveness of the proposed SACN on standard FB15k-237 and WN18RR datasets, and it gives about 10% relative improvement over the state-of-theart ConvE in terms of HITS@1, HITS@3 and HITS@10.","archive":"SACN","archive_location":"AAAI 2019","container-title":"The Thirty-Third AAAI Conference on Artificial Intelligence","DOI":"10.1609/aaai.v33i01.33013060","event-place":"Honolulu, Hawaii, USA","language":"en","note":"75 citations (Semantic Scholar/DOI) [2021-04-19]\n34","page":"3060–3067","publisher":"AAAI Press","publisher-place":"Honolulu, Hawaii, USA","title":"End-to-End Structure-Aware Convolutional Networks for Knowledge Base Completion","URL":"https://doi.org/10.1609/aaai.v33i01.33013060","volume":"33","author":[{"family":"Shang","given":"Chao"},{"family":"Tang","given":"Yun"},{"family":"Huang","given":"Jing"},{"family":"Bi","given":"Jinbo"},{"family":"He","given":"Xiaodong"},{"family":"Zhou","given":"Bowen"}],"issued":{"date-parts":[["2019",2,27]]},"citation-key":"shangEndtoEndStructureAwareConvolutional27"}}],"schema":"https://github.com/citation-style-language/schema/raw/master/csl-citation.json"} </w:instrText>
            </w:r>
            <w:r>
              <w:fldChar w:fldCharType="separate"/>
            </w:r>
            <w:r w:rsidR="00DF30F1" w:rsidRPr="00DF30F1">
              <w:rPr>
                <w:vertAlign w:val="superscript"/>
                <w:lang w:val="en-US"/>
              </w:rPr>
              <w:t>[31]</w:t>
            </w:r>
            <w:r>
              <w:fldChar w:fldCharType="end"/>
            </w:r>
          </w:p>
        </w:tc>
        <w:tc>
          <w:tcPr>
            <w:tcW w:w="4394" w:type="dxa"/>
            <w:vAlign w:val="center"/>
          </w:tcPr>
          <w:p w14:paraId="081E1EFB" w14:textId="676EDE6B" w:rsidR="00691929" w:rsidRPr="00392591" w:rsidRDefault="00424FF2" w:rsidP="00810DE0">
            <w:pPr>
              <w:pStyle w:val="aff"/>
            </w:pPr>
            <m:oMathPara>
              <m:oMath>
                <m:r>
                  <m:rPr>
                    <m:sty m:val="p"/>
                  </m:rPr>
                  <w:rPr>
                    <w:rFonts w:ascii="Cambria Math" w:hAnsi="Cambria Math"/>
                  </w:rPr>
                  <m:t>W</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oMath>
            </m:oMathPara>
          </w:p>
        </w:tc>
      </w:tr>
      <w:tr w:rsidR="00691929" w:rsidRPr="00392591" w14:paraId="2D82D699" w14:textId="77777777" w:rsidTr="00AC3F7F">
        <w:trPr>
          <w:jc w:val="center"/>
        </w:trPr>
        <w:tc>
          <w:tcPr>
            <w:tcW w:w="1476" w:type="dxa"/>
            <w:vAlign w:val="center"/>
          </w:tcPr>
          <w:p w14:paraId="722FC207" w14:textId="381D0F62" w:rsidR="00691929" w:rsidRPr="00D572D2" w:rsidRDefault="0077561A" w:rsidP="00810DE0">
            <w:pPr>
              <w:pStyle w:val="aff"/>
            </w:pPr>
            <w:r w:rsidRPr="00D572D2">
              <w:rPr>
                <w:rFonts w:hint="eastAsia"/>
              </w:rPr>
              <w:t>V</w:t>
            </w:r>
            <w:r w:rsidRPr="00D572D2">
              <w:t>R-GCN</w:t>
            </w:r>
            <w:r w:rsidRPr="00D572D2">
              <w:fldChar w:fldCharType="begin"/>
            </w:r>
            <w:r w:rsidR="00DF30F1">
              <w:instrText xml:space="preserve"> ADDIN ZOTERO_ITEM CSL_CITATION {"citationID":"ITAO5cOL","properties":{"formattedCitation":"\\super [33]\\nosupersub{}","plainCitation":"[33]","noteIndex":0},"citationItems":[{"id":795,"uris":["http://zotero.org/users/5779008/items/D5K29TIH"],"itemData":{"id":795,"type":"paper-conference","archive":"VR-GCN","archive_location":"IJCAI 2019","container-title":"Proceedings of the Twenty-Eighth International Joint Conference on Artificial Intelligence","DOI":"10.24963/ijcai.2019/574","event-place":"Macao, China","note":"27 citations (Semantic Scholar/DOI) [2021-04-19]\n9","page":"4135–4141","publisher":"ijcai.org","publisher-place":"Macao, China","title":"A Vectorized Relational Graph Convolutional Network for Multi-Relational Network Alignment","URL":"https://doi.org/10.24963/ijcai.2019/574","author":[{"family":"Ye","given":"Rui"},{"family":"Li","given":"Xin"},{"family":"Fang","given":"Yujie"},{"family":"Zang","given":"Hongyu"},{"family":"Wang","given":"Mingzhong"}],"editor":[{"family":"Kraus","given":"Sarit"}],"issued":{"date-parts":[["2019",8,10]]},"citation-key":"yeVectorizedRelationalGraph2019"}}],"schema":"https://github.com/citation-style-language/schema/raw/master/csl-citation.json"} </w:instrText>
            </w:r>
            <w:r w:rsidRPr="00D572D2">
              <w:fldChar w:fldCharType="separate"/>
            </w:r>
            <w:r w:rsidR="00DF30F1" w:rsidRPr="00DF30F1">
              <w:rPr>
                <w:vertAlign w:val="superscript"/>
                <w:lang w:val="en-US"/>
              </w:rPr>
              <w:t>[33]</w:t>
            </w:r>
            <w:r w:rsidRPr="00D572D2">
              <w:fldChar w:fldCharType="end"/>
            </w:r>
          </w:p>
        </w:tc>
        <w:tc>
          <w:tcPr>
            <w:tcW w:w="4394" w:type="dxa"/>
            <w:vAlign w:val="center"/>
          </w:tcPr>
          <w:p w14:paraId="2D338BB1" w14:textId="2FA398A7" w:rsidR="00691929" w:rsidRPr="00392591" w:rsidRDefault="00424FF2" w:rsidP="00810DE0">
            <w:pPr>
              <w:pStyle w:val="aff"/>
            </w:pPr>
            <m:oMathPara>
              <m:oMath>
                <m:r>
                  <w:rPr>
                    <w:rFonts w:ascii="Cambria Math" w:hAnsi="Cambria Math" w:hint="eastAsia"/>
                  </w:rPr>
                  <m:t>W</m:t>
                </m:r>
                <m:d>
                  <m:dPr>
                    <m:begChr m:val="["/>
                    <m:endChr m:val="]"/>
                    <m:ctrlPr>
                      <w:rPr>
                        <w:rFonts w:ascii="Cambria Math" w:hAnsi="Cambria Math"/>
                        <w:i/>
                      </w:rPr>
                    </m:ctrlPr>
                  </m:dPr>
                  <m:e>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e>
                </m:d>
                <m:r>
                  <w:rPr>
                    <w:rFonts w:ascii="Cambria Math" w:hAnsi="Cambria Math"/>
                  </w:rPr>
                  <m:t>or</m:t>
                </m:r>
                <m:r>
                  <w:rPr>
                    <w:rFonts w:ascii="Cambria Math" w:hAnsi="Cambria Math" w:hint="eastAsia"/>
                  </w:rPr>
                  <m:t>W</m:t>
                </m:r>
                <m:d>
                  <m:dPr>
                    <m:begChr m:val="["/>
                    <m:endChr m:val="]"/>
                    <m:ctrlPr>
                      <w:rPr>
                        <w:rFonts w:ascii="Cambria Math" w:hAnsi="Cambria Math"/>
                        <w:i/>
                      </w:rPr>
                    </m:ctrlPr>
                  </m:dPr>
                  <m:e>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e>
                </m:d>
              </m:oMath>
            </m:oMathPara>
          </w:p>
        </w:tc>
      </w:tr>
      <w:tr w:rsidR="00691929" w:rsidRPr="00392591" w14:paraId="1AC00031" w14:textId="77777777" w:rsidTr="00AC3F7F">
        <w:trPr>
          <w:jc w:val="center"/>
        </w:trPr>
        <w:tc>
          <w:tcPr>
            <w:tcW w:w="1476" w:type="dxa"/>
            <w:vAlign w:val="center"/>
          </w:tcPr>
          <w:p w14:paraId="0F6F887F" w14:textId="515BFCC7" w:rsidR="00691929" w:rsidRPr="00D572D2" w:rsidRDefault="00654489" w:rsidP="00810DE0">
            <w:pPr>
              <w:pStyle w:val="aff"/>
            </w:pPr>
            <w:r w:rsidRPr="00D572D2">
              <w:rPr>
                <w:rFonts w:hint="eastAsia"/>
              </w:rPr>
              <w:t>C</w:t>
            </w:r>
            <w:r w:rsidRPr="00D572D2">
              <w:t>OMPGCN</w:t>
            </w:r>
            <w:r w:rsidRPr="00D572D2">
              <w:fldChar w:fldCharType="begin"/>
            </w:r>
            <w:r w:rsidR="00DF30F1">
              <w:instrText xml:space="preserve"> ADDIN ZOTERO_ITEM CSL_CITATION {"citationID":"kbmRaHWb","properties":{"formattedCitation":"\\super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Pr="00D572D2">
              <w:fldChar w:fldCharType="separate"/>
            </w:r>
            <w:r w:rsidR="00DF30F1" w:rsidRPr="00DF30F1">
              <w:rPr>
                <w:vertAlign w:val="superscript"/>
                <w:lang w:val="en-US"/>
              </w:rPr>
              <w:t>[3]</w:t>
            </w:r>
            <w:r w:rsidRPr="00D572D2">
              <w:fldChar w:fldCharType="end"/>
            </w:r>
          </w:p>
        </w:tc>
        <w:tc>
          <w:tcPr>
            <w:tcW w:w="4394" w:type="dxa"/>
            <w:vAlign w:val="center"/>
          </w:tcPr>
          <w:p w14:paraId="44D42C9B" w14:textId="77777777" w:rsidR="00691929" w:rsidRPr="00392591" w:rsidRDefault="007E366D" w:rsidP="00810DE0">
            <w:pPr>
              <w:pStyle w:val="aff"/>
            </w:pPr>
            <m:oMathPara>
              <m:oMath>
                <m:sSub>
                  <m:sSubPr>
                    <m:ctrlPr>
                      <w:rPr>
                        <w:rFonts w:ascii="Cambria Math" w:hAnsi="Cambria Math"/>
                        <w:i/>
                      </w:rPr>
                    </m:ctrlPr>
                  </m:sSubPr>
                  <m:e>
                    <m:r>
                      <w:rPr>
                        <w:rFonts w:ascii="Cambria Math" w:hAnsi="Cambria Math"/>
                      </w:rPr>
                      <m:t>W</m:t>
                    </m:r>
                  </m:e>
                  <m:sub>
                    <m:r>
                      <w:rPr>
                        <w:rFonts w:ascii="Cambria Math" w:hAnsi="Cambria Math"/>
                      </w:rPr>
                      <m:t>dir</m:t>
                    </m:r>
                    <m:d>
                      <m:dPr>
                        <m:ctrlPr>
                          <w:rPr>
                            <w:rFonts w:ascii="Cambria Math" w:hAnsi="Cambria Math"/>
                            <w:i/>
                          </w:rPr>
                        </m:ctrlPr>
                      </m:dPr>
                      <m:e>
                        <m:r>
                          <w:rPr>
                            <w:rFonts w:ascii="Cambria Math" w:hAnsi="Cambria Math"/>
                          </w:rPr>
                          <m:t>r</m:t>
                        </m:r>
                      </m:e>
                    </m:d>
                  </m:sub>
                </m:sSub>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r>
                  <m:rPr>
                    <m:sty m:val="p"/>
                  </m:rP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oMath>
            </m:oMathPara>
          </w:p>
        </w:tc>
      </w:tr>
      <w:tr w:rsidR="00691929" w:rsidRPr="00392591" w14:paraId="415E8127" w14:textId="77777777" w:rsidTr="00AC3F7F">
        <w:trPr>
          <w:jc w:val="center"/>
        </w:trPr>
        <w:tc>
          <w:tcPr>
            <w:tcW w:w="1476" w:type="dxa"/>
            <w:vAlign w:val="center"/>
          </w:tcPr>
          <w:p w14:paraId="52D40F06" w14:textId="776CCF62" w:rsidR="00691929" w:rsidRPr="00392591" w:rsidRDefault="00691929" w:rsidP="00810DE0">
            <w:pPr>
              <w:pStyle w:val="aff"/>
            </w:pPr>
            <w:r w:rsidRPr="00392591">
              <w:t>RGHAT</w:t>
            </w:r>
            <w:r w:rsidR="00810DE0">
              <w:fldChar w:fldCharType="begin"/>
            </w:r>
            <w:r w:rsidR="00DF30F1">
              <w:instrText xml:space="preserve"> ADDIN ZOTERO_ITEM CSL_CITATION {"citationID":"aaq9fuhq3m","properties":{"formattedCitation":"\\super [55]\\nosupersub{}","plainCitation":"[55]","noteIndex":0},"citationItems":[{"id":689,"uris":["http://zotero.org/users/5779008/items/JXCJR8VD"],"itemData":{"id":689,"type":"paper-conference","archive":"RGHAT","archive_location":"AAAI 2020","container-title":"The Thirty-Fourth AAAI Conference on Artificial Intelligence","event-place":"New York, NK, USA","note":"0","page":"9612–9619","publisher":"AAAI Press","publisher-place":"New York, NK, USA","title":"Relational Graph Neural Network with Hierarchical Attention for Knowledge Graph Completion","URL":"https://aaai.org/ojs/index.php/AAAI/article/view/6508","author":[{"family":"Zhang","given":"Zhao"},{"family":"Zhuang","given":"Fuzhen"},{"family":"Zhu","given":"Hengshu"},{"family":"Shi","given":"Zhi-Ping"},{"family":"Xiong","given":"Hui"},{"family":"He","given":"Qing"}],"issued":{"date-parts":[["2020",2]]},"citation-key":"zhangRelationalGraphNeural2020"}}],"schema":"https://github.com/citation-style-language/schema/raw/master/csl-citation.json"} </w:instrText>
            </w:r>
            <w:r w:rsidR="00810DE0">
              <w:fldChar w:fldCharType="separate"/>
            </w:r>
            <w:r w:rsidR="00DF30F1" w:rsidRPr="00DF30F1">
              <w:rPr>
                <w:vertAlign w:val="superscript"/>
                <w:lang w:val="en-US"/>
              </w:rPr>
              <w:t>[55]</w:t>
            </w:r>
            <w:r w:rsidR="00810DE0">
              <w:fldChar w:fldCharType="end"/>
            </w:r>
          </w:p>
        </w:tc>
        <w:tc>
          <w:tcPr>
            <w:tcW w:w="4394" w:type="dxa"/>
            <w:vAlign w:val="center"/>
          </w:tcPr>
          <w:p w14:paraId="2C512E00" w14:textId="77777777" w:rsidR="00691929" w:rsidRPr="00392591" w:rsidRDefault="007E366D" w:rsidP="00810DE0">
            <w:pPr>
              <w:pStyle w:val="aff"/>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W</m:t>
                        </m:r>
                        <m:ctrlPr>
                          <w:rPr>
                            <w:rFonts w:ascii="Cambria Math" w:hAnsi="Cambria Math"/>
                            <w:i/>
                          </w:rPr>
                        </m:ctrlPr>
                      </m:e>
                      <m:sub>
                        <m:r>
                          <m:rPr>
                            <m:sty m:val="p"/>
                          </m:rPr>
                          <w:rPr>
                            <w:rFonts w:ascii="Cambria Math" w:hAnsi="Cambria Math"/>
                          </w:rPr>
                          <m:t>1</m:t>
                        </m:r>
                      </m:sub>
                    </m:sSub>
                    <m:r>
                      <m:rPr>
                        <m:sty m:val="p"/>
                      </m:rPr>
                      <w:rPr>
                        <w:rFonts w:ascii="Cambria Math" w:hAnsi="Cambria Math"/>
                      </w:rPr>
                      <m:t> </m:t>
                    </m:r>
                    <m:d>
                      <m:dPr>
                        <m:begChr m:val="["/>
                        <m:endChr m:val="]"/>
                        <m:ctrlPr>
                          <w:rPr>
                            <w:rFonts w:ascii="Cambria Math" w:hAnsi="Cambria Math"/>
                          </w:rPr>
                        </m:ctrlPr>
                      </m:dPr>
                      <m:e>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ctrlPr>
                          <w:rPr>
                            <w:rFonts w:ascii="Cambria Math" w:hAnsi="Cambria Math"/>
                            <w:i/>
                          </w:rPr>
                        </m:ctrlPr>
                      </m:e>
                    </m:d>
                    <m:r>
                      <w:rPr>
                        <w:rFonts w:ascii="Cambria Math" w:hAnsi="Cambria Math"/>
                      </w:rPr>
                      <m:t> ; </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v</m:t>
                        </m:r>
                      </m:sub>
                    </m:sSub>
                  </m:e>
                </m:d>
              </m:oMath>
            </m:oMathPara>
          </w:p>
        </w:tc>
      </w:tr>
      <w:tr w:rsidR="00691929" w:rsidRPr="00392591" w14:paraId="192D9B0F" w14:textId="77777777" w:rsidTr="00AC3F7F">
        <w:trPr>
          <w:jc w:val="center"/>
        </w:trPr>
        <w:tc>
          <w:tcPr>
            <w:tcW w:w="1476" w:type="dxa"/>
            <w:vAlign w:val="center"/>
          </w:tcPr>
          <w:p w14:paraId="618D9620" w14:textId="25480233" w:rsidR="00691929" w:rsidRPr="00D572D2" w:rsidRDefault="00810DE0" w:rsidP="00810DE0">
            <w:pPr>
              <w:pStyle w:val="aff"/>
            </w:pPr>
            <w:r w:rsidRPr="00D572D2">
              <w:t>ReInceptionE</w:t>
            </w:r>
            <w:r w:rsidRPr="00D572D2">
              <w:fldChar w:fldCharType="begin"/>
            </w:r>
            <w:r w:rsidR="00DF30F1">
              <w:instrText xml:space="preserve"> ADDIN ZOTERO_ITEM CSL_CITATION {"citationID":"5OYXJ9Q4","properties":{"formattedCitation":"\\super [56]\\nosupersub{}","plainCitation":"[56]","noteIndex":0},"citationItems":[{"id":809,"uris":["http://zotero.org/users/5779008/items/AJ5C8PLB"],"itemData":{"id":809,"type":"paper-conference","abstract":"The goal of Knowledge graph embedding (KGE) is to learn how to represent the low dimensional vectors for entities and relations based on the observed triples. The conventional shallow models are limited to their expressiveness. ConvE (Dettmers et al., 2018) takes advantage of CNN and improves the expressive power with parameter efficient operators by increasing the interactions between head and relation embeddings. However, there is no structural information in the embedding space of ConvE, and the performance is still limited by the number of interactions. The recent KBGAT (Nathani et al., 2019) provides another way to learn embeddings by adaptively utilizing structural information. In this paper, we take the benefits of ConvE and KBGAT together and propose a Relation-aware Inception network with joint local-global structural information for knowledge graph Embedding (ReInceptionE). Specifically, we first explore the Inception network to learn query embedding, which aims to further increase the interactions between head and relation embeddings. Then, we propose to use a relation-aware attention mechanism to enrich the query embedding with the local neighborhood and global entity information. Experimental results on both WN18RR and FB15k-237 datasets demonstrate that ReInceptionE achieves competitive performance compared with state-of-the-art methods.","archive":"ReInceptionE","archive_location":"ACL 2020","container-title":"Proceedings of the 58th Annual Meeting of the Association for Computational Linguistics","DOI":"10.18653/v1/2020.acl-main.526","event-place":"Online","note":"3 citations (Semantic Scholar/DOI) [2021-04-19]\n0","page":"5929–5939","publisher":"Association for Computational Linguistics","publisher-place":"Online","title":"ReInceptionE: Relation-Aware Inception Network with Joint Local-Global Structural Information for Knowledge Graph Embedding","URL":"https://www.aclweb.org/anthology/2020.acl-main.526","author":[{"family":"Xie","given":"Zhiwen"},{"family":"Zhou","given":"Guangyou"},{"family":"Liu","given":"Jin"},{"family":"Huang","given":"Jimmy Xiangji"}],"issued":{"date-parts":[["2020",7]]},"citation-key":"xieReInceptionERelationAwareInception2020"}}],"schema":"https://github.com/citation-style-language/schema/raw/master/csl-citation.json"} </w:instrText>
            </w:r>
            <w:r w:rsidRPr="00D572D2">
              <w:fldChar w:fldCharType="separate"/>
            </w:r>
            <w:r w:rsidR="00DF30F1" w:rsidRPr="00DF30F1">
              <w:rPr>
                <w:vertAlign w:val="superscript"/>
                <w:lang w:val="en-US"/>
              </w:rPr>
              <w:t>[56]</w:t>
            </w:r>
            <w:r w:rsidRPr="00D572D2">
              <w:fldChar w:fldCharType="end"/>
            </w:r>
          </w:p>
        </w:tc>
        <w:tc>
          <w:tcPr>
            <w:tcW w:w="4394" w:type="dxa"/>
            <w:vAlign w:val="center"/>
          </w:tcPr>
          <w:p w14:paraId="0FC5251E" w14:textId="77777777" w:rsidR="00691929" w:rsidRPr="00392591" w:rsidRDefault="00691929" w:rsidP="00810DE0">
            <w:pPr>
              <w:pStyle w:val="aff"/>
            </w:pPr>
            <m:oMathPara>
              <m:oMath>
                <m:r>
                  <w:rPr>
                    <w:rFonts w:ascii="Cambria Math" w:hAnsi="Cambria Math"/>
                  </w:rPr>
                  <m:t>Inception</m:t>
                </m:r>
                <m:d>
                  <m:dPr>
                    <m:ctrlPr>
                      <w:rPr>
                        <w:rFonts w:ascii="Cambria Math" w:hAnsi="Cambria Math"/>
                        <w:i/>
                      </w:rPr>
                    </m:ctrlPr>
                  </m:dPr>
                  <m:e>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u</m:t>
                        </m:r>
                      </m:sub>
                    </m:sSub>
                    <m:r>
                      <w:rPr>
                        <w:rFonts w:ascii="Cambria Math" w:hAnsi="Cambria Math"/>
                      </w:rPr>
                      <m:t>,</m:t>
                    </m:r>
                    <m:sSub>
                      <m:sSubPr>
                        <m:ctrlPr>
                          <w:rPr>
                            <w:rFonts w:ascii="Cambria Math" w:hAnsi="Cambria Math"/>
                            <w:i/>
                            <w:vertAlign w:val="subscript"/>
                          </w:rPr>
                        </m:ctrlPr>
                      </m:sSubPr>
                      <m:e>
                        <m:r>
                          <w:rPr>
                            <w:rFonts w:ascii="Cambria Math" w:hAnsi="Cambria Math" w:hint="eastAsia"/>
                            <w:vertAlign w:val="subscript"/>
                          </w:rPr>
                          <m:t>e</m:t>
                        </m:r>
                      </m:e>
                      <m:sub>
                        <m:r>
                          <w:rPr>
                            <w:rFonts w:ascii="Cambria Math" w:hAnsi="Cambria Math" w:hint="eastAsia"/>
                            <w:vertAlign w:val="subscript"/>
                          </w:rPr>
                          <m:t>r</m:t>
                        </m:r>
                      </m:sub>
                    </m:sSub>
                  </m:e>
                </m:d>
              </m:oMath>
            </m:oMathPara>
          </w:p>
        </w:tc>
      </w:tr>
    </w:tbl>
    <w:p w14:paraId="05A259E8" w14:textId="3AE44D70" w:rsidR="00691929" w:rsidRDefault="00691929" w:rsidP="00691929">
      <w:pPr>
        <w:ind w:firstLine="480"/>
        <w:rPr>
          <w:lang/>
        </w:rPr>
      </w:pPr>
      <w:r>
        <w:rPr>
          <w:rFonts w:hint="eastAsia"/>
          <w:lang/>
        </w:rPr>
        <w:t>知识图谱</w:t>
      </w:r>
      <w:r w:rsidR="00061E8B">
        <w:rPr>
          <w:rFonts w:hint="eastAsia"/>
          <w:lang/>
        </w:rPr>
        <w:t>中的关系</w:t>
      </w:r>
      <w:r w:rsidR="00365C3C">
        <w:rPr>
          <w:rFonts w:hint="eastAsia"/>
          <w:lang/>
        </w:rPr>
        <w:t>蕴含了丰富的语义信息</w:t>
      </w:r>
      <w:r>
        <w:rPr>
          <w:rFonts w:hint="eastAsia"/>
          <w:lang/>
        </w:rPr>
        <w:t>。比如在著名的</w:t>
      </w:r>
      <w:r>
        <w:rPr>
          <w:rFonts w:hint="eastAsia"/>
          <w:lang/>
        </w:rPr>
        <w:t>Freebase</w:t>
      </w:r>
      <w:r>
        <w:rPr>
          <w:rFonts w:hint="eastAsia"/>
          <w:lang/>
        </w:rPr>
        <w:t>知识图谱中，实体来源与人名、性别、地区、职业、电影等各不相关的领域；对于关系，存在表示人的出生地、人的性别、人的学历、城市属于哪个国家等各种不同类型。将这样的异质性对应在</w:t>
      </w:r>
      <w:proofErr w:type="gramStart"/>
      <w:r>
        <w:rPr>
          <w:rFonts w:hint="eastAsia"/>
          <w:lang/>
        </w:rPr>
        <w:t>图结构</w:t>
      </w:r>
      <w:proofErr w:type="gramEnd"/>
      <w:r>
        <w:rPr>
          <w:rFonts w:hint="eastAsia"/>
          <w:lang/>
        </w:rPr>
        <w:t>上，以</w:t>
      </w:r>
      <w:r w:rsidRPr="008562FA">
        <w:fldChar w:fldCharType="begin"/>
      </w:r>
      <w:r w:rsidRPr="008562FA">
        <w:instrText xml:space="preserve"> </w:instrText>
      </w:r>
      <w:r w:rsidRPr="008562FA">
        <w:rPr>
          <w:rFonts w:hint="eastAsia"/>
        </w:rPr>
        <w:instrText>REF _Ref74126177 \h</w:instrText>
      </w:r>
      <w:r w:rsidRPr="008562FA">
        <w:instrText xml:space="preserve"> </w:instrText>
      </w:r>
      <w:r>
        <w:instrText xml:space="preserve"> \* MERGEFORMAT </w:instrText>
      </w:r>
      <w:r w:rsidRPr="008562FA">
        <w:fldChar w:fldCharType="separate"/>
      </w:r>
      <w:r w:rsidR="004D6817" w:rsidRPr="00337BB3">
        <w:rPr>
          <w:rFonts w:hint="eastAsia"/>
        </w:rPr>
        <w:t>图</w:t>
      </w:r>
      <w:r w:rsidR="004D6817">
        <w:t>3</w:t>
      </w:r>
      <w:r w:rsidRPr="008562FA">
        <w:fldChar w:fldCharType="end"/>
      </w:r>
      <w:r>
        <w:rPr>
          <w:rFonts w:hint="eastAsia"/>
          <w:lang/>
        </w:rPr>
        <w:t>为例。实体</w:t>
      </w:r>
      <w:r w:rsidRPr="00090C15">
        <w:rPr>
          <w:rFonts w:hint="eastAsia"/>
          <w:lang/>
        </w:rPr>
        <w:t>彼得·杰克逊</w:t>
      </w:r>
      <w:r>
        <w:rPr>
          <w:rFonts w:hint="eastAsia"/>
          <w:lang/>
        </w:rPr>
        <w:t>是电影《指环王》的导演，同时他也是《指环王》的编剧和演员。对于中心实体《指环王》来说，</w:t>
      </w:r>
      <w:r w:rsidRPr="00090C15">
        <w:rPr>
          <w:rFonts w:hint="eastAsia"/>
          <w:lang/>
        </w:rPr>
        <w:t>彼得·杰克逊</w:t>
      </w:r>
      <w:r>
        <w:rPr>
          <w:rFonts w:hint="eastAsia"/>
          <w:lang/>
        </w:rPr>
        <w:t>在链接不同的关系导演、编剧、演员时，他代表的语义各不相同。同样，编剧和演员也有很多其他的实体，比如</w:t>
      </w:r>
      <w:r w:rsidRPr="00CB0CC3">
        <w:rPr>
          <w:rFonts w:hint="eastAsia"/>
          <w:lang/>
        </w:rPr>
        <w:t>弗兰·威尔士</w:t>
      </w:r>
      <w:r>
        <w:rPr>
          <w:rFonts w:hint="eastAsia"/>
          <w:lang/>
        </w:rPr>
        <w:t>是编剧，</w:t>
      </w:r>
      <w:r w:rsidRPr="00D6580D">
        <w:rPr>
          <w:rFonts w:hint="eastAsia"/>
          <w:lang/>
        </w:rPr>
        <w:t>伊恩·麦凯伦</w:t>
      </w:r>
      <w:r>
        <w:rPr>
          <w:rFonts w:hint="eastAsia"/>
          <w:lang/>
        </w:rPr>
        <w:t>也是演员。即不同的关系能够反映同一实体的不同语义信息，同一关系下的不同实体应该共享某种特定的语义。</w:t>
      </w:r>
    </w:p>
    <w:p w14:paraId="405FC963" w14:textId="77777777" w:rsidR="00691929" w:rsidRDefault="00691929" w:rsidP="00691929">
      <w:pPr>
        <w:keepNext/>
        <w:ind w:firstLineChars="0" w:firstLine="0"/>
        <w:jc w:val="center"/>
      </w:pPr>
      <w:r w:rsidRPr="00240BEB">
        <w:rPr>
          <w:noProof/>
          <w:lang/>
        </w:rPr>
        <w:drawing>
          <wp:inline distT="0" distB="0" distL="0" distR="0" wp14:anchorId="377FB244" wp14:editId="38E6AB7A">
            <wp:extent cx="4244794" cy="13360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7436" cy="1380898"/>
                    </a:xfrm>
                    <a:prstGeom prst="rect">
                      <a:avLst/>
                    </a:prstGeom>
                  </pic:spPr>
                </pic:pic>
              </a:graphicData>
            </a:graphic>
          </wp:inline>
        </w:drawing>
      </w:r>
    </w:p>
    <w:p w14:paraId="35BDA5F8" w14:textId="71D4566A" w:rsidR="00691929" w:rsidRPr="004732BF" w:rsidRDefault="00691929" w:rsidP="00691929">
      <w:pPr>
        <w:pStyle w:val="afd"/>
      </w:pPr>
      <w:bookmarkStart w:id="104" w:name="_Ref74126177"/>
      <w:bookmarkStart w:id="105" w:name="_Toc100259292"/>
      <w:r w:rsidRPr="00337BB3">
        <w:rPr>
          <w:rFonts w:hint="eastAsia"/>
        </w:rPr>
        <w:t>图</w:t>
      </w:r>
      <w:r w:rsidRPr="00337BB3">
        <w:fldChar w:fldCharType="begin"/>
      </w:r>
      <w:r w:rsidRPr="00337BB3">
        <w:instrText xml:space="preserve"> </w:instrText>
      </w:r>
      <w:r w:rsidRPr="00337BB3">
        <w:rPr>
          <w:rFonts w:hint="eastAsia"/>
        </w:rPr>
        <w:instrText xml:space="preserve">SEQ </w:instrText>
      </w:r>
      <w:r w:rsidRPr="00337BB3">
        <w:rPr>
          <w:rFonts w:hint="eastAsia"/>
        </w:rPr>
        <w:instrText>图</w:instrText>
      </w:r>
      <w:r w:rsidRPr="00337BB3">
        <w:rPr>
          <w:rFonts w:hint="eastAsia"/>
        </w:rPr>
        <w:instrText xml:space="preserve"> \* ARABIC</w:instrText>
      </w:r>
      <w:r w:rsidRPr="00337BB3">
        <w:instrText xml:space="preserve"> </w:instrText>
      </w:r>
      <w:r w:rsidRPr="00337BB3">
        <w:fldChar w:fldCharType="separate"/>
      </w:r>
      <w:r w:rsidR="004D6817">
        <w:rPr>
          <w:noProof/>
        </w:rPr>
        <w:t>3</w:t>
      </w:r>
      <w:r w:rsidRPr="00337BB3">
        <w:fldChar w:fldCharType="end"/>
      </w:r>
      <w:bookmarkEnd w:id="104"/>
      <w:r w:rsidRPr="00337BB3">
        <w:t xml:space="preserve"> </w:t>
      </w:r>
      <w:r>
        <w:t xml:space="preserve"> </w:t>
      </w:r>
      <w:r w:rsidRPr="00337BB3">
        <w:rPr>
          <w:rFonts w:hint="eastAsia"/>
        </w:rPr>
        <w:t>多关系知识图谱示例</w:t>
      </w:r>
      <w:bookmarkEnd w:id="105"/>
    </w:p>
    <w:p w14:paraId="4794EE1D" w14:textId="4611DBD9" w:rsidR="00691929" w:rsidRPr="00B92F0F" w:rsidRDefault="00691929" w:rsidP="00691929">
      <w:pPr>
        <w:ind w:firstLine="480"/>
        <w:rPr>
          <w:lang/>
        </w:rPr>
      </w:pPr>
      <w:r>
        <w:rPr>
          <w:rFonts w:hint="eastAsia"/>
          <w:lang/>
        </w:rPr>
        <w:lastRenderedPageBreak/>
        <w:t>但是大多数目前在知识图谱上利用图神经网络学习知识表示的算法没有</w:t>
      </w:r>
      <w:r w:rsidR="00187D96">
        <w:rPr>
          <w:rFonts w:hint="eastAsia"/>
          <w:lang/>
        </w:rPr>
        <w:t>充分</w:t>
      </w:r>
      <w:r>
        <w:rPr>
          <w:rFonts w:hint="eastAsia"/>
          <w:lang/>
        </w:rPr>
        <w:t>考虑关系带来的</w:t>
      </w:r>
      <w:r w:rsidR="00FD1118">
        <w:rPr>
          <w:rFonts w:hint="eastAsia"/>
          <w:lang/>
        </w:rPr>
        <w:t>差异性</w:t>
      </w:r>
      <w:r>
        <w:rPr>
          <w:rFonts w:hint="eastAsia"/>
          <w:lang/>
        </w:rPr>
        <w:t>。从</w:t>
      </w:r>
      <w:r>
        <w:rPr>
          <w:lang/>
        </w:rPr>
        <w:fldChar w:fldCharType="begin"/>
      </w:r>
      <w:r>
        <w:rPr>
          <w:lang/>
        </w:rPr>
        <w:instrText xml:space="preserve"> </w:instrText>
      </w:r>
      <w:r>
        <w:rPr>
          <w:rFonts w:hint="eastAsia"/>
          <w:lang/>
        </w:rPr>
        <w:instrText>REF _Ref73437030 \h</w:instrText>
      </w:r>
      <w:r>
        <w:rPr>
          <w:lang/>
        </w:rPr>
        <w:instrText xml:space="preserve"> </w:instrText>
      </w:r>
      <w:r>
        <w:rPr>
          <w:lang/>
        </w:rPr>
      </w:r>
      <w:r>
        <w:rPr>
          <w:lang/>
        </w:rPr>
        <w:fldChar w:fldCharType="separate"/>
      </w:r>
      <w:r w:rsidR="004D6817">
        <w:rPr>
          <w:rFonts w:hint="eastAsia"/>
        </w:rPr>
        <w:t>表</w:t>
      </w:r>
      <w:r w:rsidR="004D6817">
        <w:rPr>
          <w:noProof/>
        </w:rPr>
        <w:t>2</w:t>
      </w:r>
      <w:r>
        <w:rPr>
          <w:lang/>
        </w:rPr>
        <w:fldChar w:fldCharType="end"/>
      </w:r>
      <w:r>
        <w:rPr>
          <w:rFonts w:hint="eastAsia"/>
          <w:lang/>
        </w:rPr>
        <w:t>可以看出，除了</w:t>
      </w:r>
      <w:r>
        <w:rPr>
          <w:rFonts w:hint="eastAsia"/>
          <w:lang/>
        </w:rPr>
        <w:t>R</w:t>
      </w:r>
      <w:r>
        <w:rPr>
          <w:lang/>
        </w:rPr>
        <w:t>-GCN</w:t>
      </w:r>
      <w:r>
        <w:rPr>
          <w:rFonts w:hint="eastAsia"/>
          <w:lang/>
        </w:rPr>
        <w:t>外的方法，当同一实体链接到不同关系时，都是</w:t>
      </w:r>
      <w:r w:rsidR="00C80F0C">
        <w:rPr>
          <w:rFonts w:hint="eastAsia"/>
          <w:lang/>
        </w:rPr>
        <w:t>经过</w:t>
      </w:r>
      <w:r>
        <w:rPr>
          <w:rFonts w:hint="eastAsia"/>
          <w:lang/>
        </w:rPr>
        <w:t>固定的</w:t>
      </w:r>
      <w:r w:rsidR="00C80F0C">
        <w:rPr>
          <w:rFonts w:hint="eastAsia"/>
          <w:lang/>
        </w:rPr>
        <w:t>网络</w:t>
      </w:r>
      <w:r>
        <w:rPr>
          <w:rFonts w:hint="eastAsia"/>
          <w:lang/>
        </w:rPr>
        <w:t>参数，无法捕获关系特定的特征。</w:t>
      </w:r>
      <w:r w:rsidR="00A528A5">
        <w:rPr>
          <w:rFonts w:hint="eastAsia"/>
          <w:lang/>
        </w:rPr>
        <w:t>对于关系的建模</w:t>
      </w:r>
      <w:r w:rsidR="002B4F44">
        <w:rPr>
          <w:rFonts w:hint="eastAsia"/>
          <w:lang/>
        </w:rPr>
        <w:t>方法主要是在模型初始化时，赋予关系与实体一个</w:t>
      </w:r>
      <w:r w:rsidR="00C37342">
        <w:rPr>
          <w:rFonts w:hint="eastAsia"/>
          <w:lang/>
        </w:rPr>
        <w:t>具有</w:t>
      </w:r>
      <w:r w:rsidR="002B4F44">
        <w:rPr>
          <w:rFonts w:hint="eastAsia"/>
          <w:lang/>
        </w:rPr>
        <w:t>相同维度的</w:t>
      </w:r>
      <w:r w:rsidR="00040D36">
        <w:rPr>
          <w:rFonts w:hint="eastAsia"/>
          <w:lang/>
        </w:rPr>
        <w:t>嵌入向量</w:t>
      </w:r>
      <w:r w:rsidR="002B4F44">
        <w:rPr>
          <w:rFonts w:hint="eastAsia"/>
          <w:lang/>
        </w:rPr>
        <w:t>。</w:t>
      </w:r>
      <w:r w:rsidR="003D219A">
        <w:rPr>
          <w:rFonts w:hint="eastAsia"/>
          <w:lang/>
        </w:rPr>
        <w:t>这种做法忽略了知识图谱当中存在的一个重要现象，</w:t>
      </w:r>
      <w:r w:rsidR="00EB28AC">
        <w:rPr>
          <w:rFonts w:hint="eastAsia"/>
          <w:lang/>
        </w:rPr>
        <w:t>知识图谱中关系的数量要远远小于实体数量。例如在</w:t>
      </w:r>
      <w:r w:rsidR="00A84CD4">
        <w:rPr>
          <w:rFonts w:hint="eastAsia"/>
          <w:lang/>
        </w:rPr>
        <w:t>F</w:t>
      </w:r>
      <w:r w:rsidR="00A84CD4">
        <w:rPr>
          <w:lang/>
        </w:rPr>
        <w:t>B15</w:t>
      </w:r>
      <w:r w:rsidR="00A84CD4">
        <w:rPr>
          <w:rFonts w:hint="eastAsia"/>
          <w:lang/>
        </w:rPr>
        <w:t>k</w:t>
      </w:r>
      <w:r w:rsidR="00A84CD4">
        <w:rPr>
          <w:lang/>
        </w:rPr>
        <w:t>-237</w:t>
      </w:r>
      <w:r w:rsidR="006667A3">
        <w:rPr>
          <w:lang/>
        </w:rPr>
        <w:fldChar w:fldCharType="begin"/>
      </w:r>
      <w:r w:rsidR="00DF30F1">
        <w:rPr>
          <w:lang/>
        </w:rPr>
        <w:instrText xml:space="preserve"> ADDIN ZOTERO_ITEM CSL_CITATION {"citationID":"atod5g8ec4","properties":{"formattedCitation":"\\super [67]\\nosupersub{}","plainCitation":"[67]","noteIndex":0},"citationItems":[{"id":472,"uris":["http://zotero.org/users/5779008/items/UG9PZNU8"],"itemData":{"id":472,"type":"paper-conference","archive_location":"CVSC","container-title":"Proceedings of the 3rd Workshop on Continuous Vector Space Models and their Compositionality","DOI":"10.18653/v1/W15-4007","event-place":"Beijing, China","note":"187","page":"57–66","publisher-place":"Beijing, China","title":"Observed versus latent features for knowledge base and text inference","URL":"https://aclanthology.org/W15-4007","author":[{"family":"Toutanova","given":"Kristina"},{"family":"Chen","given":"Danqi"}],"issued":{"date-parts":[["2015"]]},"citation-key":"toutanovaObservedLatentFeatures2015"}}],"schema":"https://github.com/citation-style-language/schema/raw/master/csl-citation.json"} </w:instrText>
      </w:r>
      <w:r w:rsidR="006667A3">
        <w:rPr>
          <w:lang/>
        </w:rPr>
        <w:fldChar w:fldCharType="separate"/>
      </w:r>
      <w:r w:rsidR="00DF30F1" w:rsidRPr="00DF30F1">
        <w:rPr>
          <w:vertAlign w:val="superscript"/>
        </w:rPr>
        <w:t>[67]</w:t>
      </w:r>
      <w:r w:rsidR="006667A3">
        <w:rPr>
          <w:lang/>
        </w:rPr>
        <w:fldChar w:fldCharType="end"/>
      </w:r>
      <w:r w:rsidR="00A84CD4">
        <w:rPr>
          <w:rFonts w:hint="eastAsia"/>
          <w:lang/>
        </w:rPr>
        <w:t>数据集当中，</w:t>
      </w:r>
      <w:r w:rsidR="004D30B0">
        <w:rPr>
          <w:rFonts w:hint="eastAsia"/>
          <w:lang/>
        </w:rPr>
        <w:t>实体的平均度有</w:t>
      </w:r>
      <w:r w:rsidR="004D30B0">
        <w:rPr>
          <w:rFonts w:hint="eastAsia"/>
          <w:lang/>
        </w:rPr>
        <w:t>1</w:t>
      </w:r>
      <w:r w:rsidR="004D30B0">
        <w:rPr>
          <w:lang/>
        </w:rPr>
        <w:t>8.7</w:t>
      </w:r>
      <w:r w:rsidR="004D30B0">
        <w:rPr>
          <w:rFonts w:hint="eastAsia"/>
          <w:lang/>
        </w:rPr>
        <w:t>，但是关系的平均度达到了</w:t>
      </w:r>
      <w:r w:rsidR="005B40E5">
        <w:rPr>
          <w:rFonts w:hint="eastAsia"/>
          <w:lang/>
        </w:rPr>
        <w:t>1</w:t>
      </w:r>
      <w:r w:rsidR="005B40E5">
        <w:rPr>
          <w:lang/>
        </w:rPr>
        <w:t>148</w:t>
      </w:r>
      <w:r w:rsidR="005B40E5">
        <w:rPr>
          <w:rFonts w:hint="eastAsia"/>
          <w:lang/>
        </w:rPr>
        <w:t>！</w:t>
      </w:r>
      <w:r w:rsidR="00FC0812">
        <w:rPr>
          <w:rFonts w:hint="eastAsia"/>
          <w:lang/>
        </w:rPr>
        <w:t>如果将关系和实体都看作是一个图上的</w:t>
      </w:r>
      <w:r w:rsidR="00181891">
        <w:rPr>
          <w:rFonts w:hint="eastAsia"/>
          <w:lang/>
        </w:rPr>
        <w:t>顶点的话</w:t>
      </w:r>
      <w:r w:rsidR="00F52F4E">
        <w:rPr>
          <w:rFonts w:hint="eastAsia"/>
          <w:lang/>
        </w:rPr>
        <w:t>，</w:t>
      </w:r>
      <w:r w:rsidR="00F75CB3">
        <w:rPr>
          <w:rFonts w:hint="eastAsia"/>
          <w:lang/>
        </w:rPr>
        <w:t>往往</w:t>
      </w:r>
      <w:r w:rsidR="00181891">
        <w:rPr>
          <w:rFonts w:hint="eastAsia"/>
          <w:lang/>
        </w:rPr>
        <w:t>一个关系拥有远比一个实体多的邻居</w:t>
      </w:r>
      <w:r w:rsidR="001B61CD">
        <w:rPr>
          <w:rFonts w:hint="eastAsia"/>
          <w:lang/>
        </w:rPr>
        <w:t>，</w:t>
      </w:r>
      <w:r w:rsidR="00181891">
        <w:rPr>
          <w:rFonts w:hint="eastAsia"/>
          <w:lang/>
        </w:rPr>
        <w:t>在整个图上</w:t>
      </w:r>
      <w:r w:rsidR="00C97AEC">
        <w:rPr>
          <w:rFonts w:hint="eastAsia"/>
          <w:lang/>
        </w:rPr>
        <w:t>拥有更</w:t>
      </w:r>
      <w:r w:rsidR="002B4DEE">
        <w:rPr>
          <w:rFonts w:hint="eastAsia"/>
          <w:lang/>
        </w:rPr>
        <w:t>重要的地位。</w:t>
      </w:r>
      <w:r w:rsidR="00AB5B6A">
        <w:rPr>
          <w:rFonts w:hint="eastAsia"/>
          <w:lang/>
        </w:rPr>
        <w:t>在这种情况下，</w:t>
      </w:r>
      <w:r w:rsidR="00BF5C2B">
        <w:rPr>
          <w:rFonts w:hint="eastAsia"/>
          <w:lang/>
        </w:rPr>
        <w:t>如果将关系学习为和实体拥有相同维度的嵌入，会直接限制模型对于关系的表达能力。</w:t>
      </w:r>
      <w:r>
        <w:rPr>
          <w:rFonts w:hint="eastAsia"/>
          <w:lang/>
        </w:rPr>
        <w:t>R</w:t>
      </w:r>
      <w:r>
        <w:rPr>
          <w:lang/>
        </w:rPr>
        <w:t>-GCN</w:t>
      </w:r>
      <w:r w:rsidR="00995DB3">
        <w:rPr>
          <w:rFonts w:hint="eastAsia"/>
          <w:lang/>
        </w:rPr>
        <w:t>虽然从理论上能够建模更多的关系信息，但</w:t>
      </w:r>
      <w:r>
        <w:rPr>
          <w:rFonts w:hint="eastAsia"/>
        </w:rPr>
        <w:t>它为每个关系都定义了单独的权值矩阵</w:t>
      </w:r>
      <m:oMath>
        <m:sSub>
          <m:sSubPr>
            <m:ctrlPr>
              <w:rPr>
                <w:rFonts w:ascii="Cambria Math" w:hAnsi="Cambria Math"/>
                <w:i/>
                <w:sz w:val="21"/>
                <w:szCs w:val="21"/>
                <w:vertAlign w:val="subscript"/>
              </w:rPr>
            </m:ctrlPr>
          </m:sSubPr>
          <m:e>
            <m:r>
              <w:rPr>
                <w:rFonts w:ascii="Cambria Math" w:hAnsi="Cambria Math"/>
                <w:sz w:val="21"/>
                <w:szCs w:val="21"/>
                <w:vertAlign w:val="subscript"/>
              </w:rPr>
              <m:t>W</m:t>
            </m:r>
          </m:e>
          <m:sub>
            <m:r>
              <w:rPr>
                <w:rFonts w:ascii="Cambria Math" w:hAnsi="Cambria Math"/>
                <w:sz w:val="21"/>
                <w:szCs w:val="21"/>
                <w:vertAlign w:val="subscript"/>
              </w:rPr>
              <m:t>r</m:t>
            </m:r>
          </m:sub>
        </m:sSub>
      </m:oMath>
      <w:r>
        <w:rPr>
          <w:rFonts w:hint="eastAsia"/>
        </w:rPr>
        <w:t>，</w:t>
      </w:r>
      <w:r w:rsidRPr="003C0AFA">
        <w:rPr>
          <w:rFonts w:hint="eastAsia"/>
        </w:rPr>
        <w:t>这</w:t>
      </w:r>
      <w:r>
        <w:rPr>
          <w:rFonts w:hint="eastAsia"/>
        </w:rPr>
        <w:t>就导致</w:t>
      </w:r>
      <w:r w:rsidR="0085202D">
        <w:rPr>
          <w:rFonts w:hint="eastAsia"/>
        </w:rPr>
        <w:t>R</w:t>
      </w:r>
      <w:r w:rsidR="0085202D">
        <w:t>-GCN</w:t>
      </w:r>
      <w:r>
        <w:rPr>
          <w:rFonts w:hint="eastAsia"/>
        </w:rPr>
        <w:t>出现了过度参数化的问题。另外，在</w:t>
      </w:r>
      <w:r>
        <w:rPr>
          <w:rFonts w:hint="eastAsia"/>
        </w:rPr>
        <w:t>R</w:t>
      </w:r>
      <w:r>
        <w:t>-GCN</w:t>
      </w:r>
      <w:r>
        <w:rPr>
          <w:rFonts w:hint="eastAsia"/>
        </w:rPr>
        <w:t>中，没有考虑如何处理关系嵌入，这导致</w:t>
      </w:r>
      <w:r>
        <w:rPr>
          <w:rFonts w:hint="eastAsia"/>
        </w:rPr>
        <w:t>R</w:t>
      </w:r>
      <w:r>
        <w:t>-GCN</w:t>
      </w:r>
      <w:r>
        <w:rPr>
          <w:rFonts w:hint="eastAsia"/>
        </w:rPr>
        <w:t>的泛用性收到了限制。</w:t>
      </w:r>
    </w:p>
    <w:p w14:paraId="7AB48C7B" w14:textId="4E6508AB" w:rsidR="00D00124" w:rsidRDefault="00B62577" w:rsidP="00D00124">
      <w:pPr>
        <w:ind w:firstLine="480"/>
      </w:pPr>
      <w:r>
        <w:rPr>
          <w:rFonts w:hint="eastAsia"/>
        </w:rPr>
        <w:t>在另一方面，</w:t>
      </w:r>
      <w:r w:rsidR="0070418B">
        <w:rPr>
          <w:rFonts w:hint="eastAsia"/>
        </w:rPr>
        <w:t>本文对常用的消息聚合方法进行了调研</w:t>
      </w:r>
      <w:r w:rsidR="0057267F">
        <w:rPr>
          <w:rFonts w:hint="eastAsia"/>
        </w:rPr>
        <w:t>，发现</w:t>
      </w:r>
      <w:r w:rsidR="00B47FCB">
        <w:rPr>
          <w:rFonts w:hint="eastAsia"/>
        </w:rPr>
        <w:t>一般的</w:t>
      </w:r>
      <w:r w:rsidR="00004C4D">
        <w:rPr>
          <w:rFonts w:hint="eastAsia"/>
        </w:rPr>
        <w:t>聚合方法忽略了关系的方向性</w:t>
      </w:r>
      <w:r w:rsidR="0070418B">
        <w:rPr>
          <w:rFonts w:hint="eastAsia"/>
        </w:rPr>
        <w:t>。</w:t>
      </w:r>
      <w:r w:rsidR="00C53641">
        <w:rPr>
          <w:rFonts w:hint="eastAsia"/>
        </w:rPr>
        <w:t>主流的</w:t>
      </w:r>
      <w:r w:rsidR="00D00124">
        <w:rPr>
          <w:rFonts w:hint="eastAsia"/>
        </w:rPr>
        <w:t>消息聚合可以分为两个过程：单层的消息聚合以及多层的层间信息聚合。单层的消息聚合决定了如何混合不同的邻居信息；多层的层间信息聚合决定了如何选取不同阶的邻居信息。</w:t>
      </w:r>
    </w:p>
    <w:p w14:paraId="7B7E3561" w14:textId="26CD1D45" w:rsidR="00D00124" w:rsidRDefault="00D00124" w:rsidP="00D00124">
      <w:pPr>
        <w:ind w:firstLine="480"/>
      </w:pPr>
      <w:r>
        <w:rPr>
          <w:rFonts w:hint="eastAsia"/>
        </w:rPr>
        <w:t>目前在图神经网络领域，聚合方法主要包括基于池化操作、基于注意力以及基于门机制的方法等。而在基于图</w:t>
      </w:r>
      <w:r w:rsidR="00337FD3">
        <w:rPr>
          <w:rFonts w:hint="eastAsia"/>
        </w:rPr>
        <w:t>神经</w:t>
      </w:r>
      <w:r>
        <w:rPr>
          <w:rFonts w:hint="eastAsia"/>
        </w:rPr>
        <w:t>网络的知识表示学习算法中，主流的两种聚合操作是基于基于池化操作的聚合以及基于注意力的聚合。</w:t>
      </w:r>
    </w:p>
    <w:p w14:paraId="33D2BD41" w14:textId="77777777" w:rsidR="00D00124" w:rsidRDefault="00D00124" w:rsidP="00D00124">
      <w:pPr>
        <w:ind w:firstLine="480"/>
      </w:pPr>
      <w:r>
        <w:rPr>
          <w:rFonts w:hint="eastAsia"/>
        </w:rPr>
        <w:t>（</w:t>
      </w:r>
      <w:r>
        <w:rPr>
          <w:rFonts w:hint="eastAsia"/>
        </w:rPr>
        <w:t>1</w:t>
      </w:r>
      <w:r>
        <w:rPr>
          <w:rFonts w:hint="eastAsia"/>
        </w:rPr>
        <w:t>）基于池化操作的聚合</w:t>
      </w:r>
    </w:p>
    <w:p w14:paraId="36B3398F" w14:textId="77777777" w:rsidR="00D00124" w:rsidRDefault="00D00124" w:rsidP="00D00124">
      <w:pPr>
        <w:ind w:firstLine="480"/>
      </w:pPr>
      <w:r>
        <w:rPr>
          <w:rFonts w:hint="eastAsia"/>
        </w:rPr>
        <w:t>池化操作（</w:t>
      </w:r>
      <w:r>
        <w:rPr>
          <w:rFonts w:hint="eastAsia"/>
        </w:rPr>
        <w:t>Pooling</w:t>
      </w:r>
      <w:r>
        <w:rPr>
          <w:rFonts w:hint="eastAsia"/>
        </w:rPr>
        <w:t>）的核心思想是选择重要特征，忽略次要特征。它能够减小输入特征的大小，提取重要的核心特征，减低噪音，从而加速模型的收敛，提升模型的性能。池化操作最常见的领域是图像处理领域。而在图神经网络中，池化操作一般为对于一维向量的操作，比如最大池化（</w:t>
      </w:r>
      <w:r>
        <w:rPr>
          <w:rFonts w:hint="eastAsia"/>
        </w:rPr>
        <w:t>Max</w:t>
      </w:r>
      <w:r>
        <w:t xml:space="preserve"> P</w:t>
      </w:r>
      <w:r>
        <w:rPr>
          <w:rFonts w:hint="eastAsia"/>
        </w:rPr>
        <w:t>ooling</w:t>
      </w:r>
      <w:r>
        <w:rPr>
          <w:rFonts w:hint="eastAsia"/>
        </w:rPr>
        <w:t>）、均值池化（</w:t>
      </w:r>
      <w:r>
        <w:rPr>
          <w:rFonts w:hint="eastAsia"/>
        </w:rPr>
        <w:t>Average</w:t>
      </w:r>
      <w:r>
        <w:t xml:space="preserve"> P</w:t>
      </w:r>
      <w:r>
        <w:rPr>
          <w:rFonts w:hint="eastAsia"/>
        </w:rPr>
        <w:t>ooling</w:t>
      </w:r>
      <w:r>
        <w:rPr>
          <w:rFonts w:hint="eastAsia"/>
        </w:rPr>
        <w:t>）等。最常用的操作是均值池化，比如在</w:t>
      </w:r>
      <w:r>
        <w:t>GCN</w:t>
      </w:r>
      <w:r>
        <w:rPr>
          <w:rFonts w:hint="eastAsia"/>
        </w:rPr>
        <w:t>中，就使用了提前计算好的固定正则项进行均值池化，取得了较好的效果。另外由于池化操作无需引入额外的参数，计算较为简单，因此得到了广泛的应用。</w:t>
      </w:r>
    </w:p>
    <w:p w14:paraId="14B3FFB7" w14:textId="77777777" w:rsidR="00D00124" w:rsidRDefault="00D00124" w:rsidP="00D00124">
      <w:pPr>
        <w:ind w:firstLine="480"/>
      </w:pPr>
      <w:r>
        <w:rPr>
          <w:rFonts w:hint="eastAsia"/>
        </w:rPr>
        <w:t>（</w:t>
      </w:r>
      <w:r>
        <w:rPr>
          <w:rFonts w:hint="eastAsia"/>
        </w:rPr>
        <w:t>2</w:t>
      </w:r>
      <w:r>
        <w:rPr>
          <w:rFonts w:hint="eastAsia"/>
        </w:rPr>
        <w:t>）基于注意力的聚合</w:t>
      </w:r>
    </w:p>
    <w:p w14:paraId="5865BE03" w14:textId="18C72E57" w:rsidR="00D00124" w:rsidRDefault="00D00124" w:rsidP="00D00124">
      <w:pPr>
        <w:ind w:firstLineChars="0" w:firstLine="0"/>
      </w:pPr>
      <w:r>
        <w:rPr>
          <w:rFonts w:hint="eastAsia"/>
        </w:rPr>
        <w:lastRenderedPageBreak/>
        <w:tab/>
      </w:r>
      <w:r>
        <w:rPr>
          <w:rFonts w:hint="eastAsia"/>
        </w:rPr>
        <w:t>在图神经网络领域，基于注意力的聚合起源于</w:t>
      </w:r>
      <w:r>
        <w:rPr>
          <w:rFonts w:hint="eastAsia"/>
        </w:rPr>
        <w:t>G</w:t>
      </w:r>
      <w:r>
        <w:t>AT</w:t>
      </w:r>
      <w:r>
        <w:fldChar w:fldCharType="begin"/>
      </w:r>
      <w:r w:rsidR="00DF30F1">
        <w:instrText xml:space="preserve"> ADDIN ZOTERO_ITEM CSL_CITATION {"citationID":"atvocli5hs","properties":{"formattedCitation":"\\super [46]\\nosupersub{}","plainCitation":"[46]","noteIndex":0},"citationItems":[{"id":789,"uris":["http://zotero.org/users/5779008/items/63TKMUR6"],"itemData":{"id":789,"type":"paper-conference","abstract":"We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training).","archive":"GAT","archive_location":"ICLR 2018","container-title":"6th International Conference on Learning Representations","event-place":"Vancouver, BC, Canada","language":"en","note":"875","publisher":"OpenReview.net","publisher-place":"Vancouver, BC, Canada","title":"Graph Attention Networks","URL":"https://openreview.net/forum?id=rJXMpikCZ","author":[{"family":"Velickovic","given":"Petar"},{"family":"Cucurull","given":"Guillem"},{"family":"Casanova","given":"Arantxa"},{"family":"Romero","given":"Adriana"},{"family":"Liò","given":"Pietro"},{"family":"Bengio","given":"Yoshua"}],"issued":{"date-parts":[["2018",5,30]]},"citation-key":"velickovicGraphAttentionNetworks30"}}],"schema":"https://github.com/citation-style-language/schema/raw/master/csl-citation.json"} </w:instrText>
      </w:r>
      <w:r>
        <w:fldChar w:fldCharType="separate"/>
      </w:r>
      <w:r w:rsidR="00DF30F1" w:rsidRPr="00DF30F1">
        <w:rPr>
          <w:vertAlign w:val="superscript"/>
        </w:rPr>
        <w:t>[46]</w:t>
      </w:r>
      <w:r>
        <w:fldChar w:fldCharType="end"/>
      </w:r>
      <w:r>
        <w:rPr>
          <w:rFonts w:hint="eastAsia"/>
        </w:rPr>
        <w:t>方法。</w:t>
      </w:r>
      <w:r>
        <w:rPr>
          <w:rFonts w:hint="eastAsia"/>
        </w:rPr>
        <w:t>G</w:t>
      </w:r>
      <w:r>
        <w:t>AT</w:t>
      </w:r>
      <w:r>
        <w:rPr>
          <w:rFonts w:hint="eastAsia"/>
        </w:rPr>
        <w:t>方法使用单层的多头线性注意力层进行邻居间的信息聚合，相比较与</w:t>
      </w:r>
      <w:r>
        <w:rPr>
          <w:rFonts w:hint="eastAsia"/>
        </w:rPr>
        <w:t>G</w:t>
      </w:r>
      <w:r>
        <w:t>CN</w:t>
      </w:r>
      <w:r>
        <w:rPr>
          <w:rFonts w:hint="eastAsia"/>
        </w:rPr>
        <w:t>取得了较大的效果提升。</w:t>
      </w:r>
      <w:r>
        <w:rPr>
          <w:rFonts w:hint="eastAsia"/>
        </w:rPr>
        <w:t>G</w:t>
      </w:r>
      <w:r>
        <w:t>AT</w:t>
      </w:r>
      <w:r>
        <w:rPr>
          <w:rFonts w:hint="eastAsia"/>
        </w:rPr>
        <w:t>的方法已经被应用到了多个领域，在知识图谱表示学习领域中，</w:t>
      </w:r>
      <w:r w:rsidR="00613943" w:rsidRPr="00DF5427">
        <w:rPr>
          <w:rFonts w:hint="eastAsia"/>
        </w:rPr>
        <w:t>K</w:t>
      </w:r>
      <w:r w:rsidR="00613943" w:rsidRPr="00DF5427">
        <w:t>BGA</w:t>
      </w:r>
      <w:r w:rsidR="00613943">
        <w:t>T</w:t>
      </w:r>
      <w:r w:rsidR="00613943">
        <w:fldChar w:fldCharType="begin"/>
      </w:r>
      <w:r w:rsidR="00DF30F1">
        <w:instrText xml:space="preserve"> ADDIN ZOTERO_ITEM CSL_CITATION {"citationID":"c8s4BpVT","properties":{"formattedCitation":"\\super [51]\\nosupersub{}","plainCitation":"[51]","noteIndex":0},"citationItems":[{"id":794,"uris":["http://zotero.org/users/5779008/items/ZHMKT9K7"],"itemData":{"id":794,"type":"paper-conference","abstract":"The recent proliferation of knowledge graphs (KGs) coupled with incomplete or partial information, in the form of missing relations (links) between entities, has fueled a lot of research on knowledge base completion (also known as relation prediction). Several recent works suggest that convolutional neural network (CNN) based models generate richer and more expressive feature embeddings and hence also perform well on relation prediction. However, we observe that these KG embeddings treat triples independently and thus fail to cover the complex and hidden information that is inherently implicit in the local neighborhood surrounding a triple. To this effect, our paper proposes a novel attention-based feature embedding that captures both entity and relation features in any given entity’s neighborhood. Additionally, we also encapsulate relation clusters and multi-hop relations in our model. Our empirical study offers insights into the efﬁcacy of our attention-based model and we show marked performance gains in comparison to state-of-the-art methods on all datasets.","archive":"KBGAT","archive_location":"ACL 2019","container-title":"Proceedings of the 57th Conference of the Association for Computational Linguistics","DOI":"10.18653/v1/p19-1466","event-place":"Florence, Italy","language":"en","note":"85 citations (Semantic Scholar/DOI) [2021-04-19]\n9","page":"4710–4723","publisher":"Association for Computational Linguistics","publisher-place":"Florence, Italy","title":"Learning Attention-based Embeddings for Relation Prediction in Knowledge Graphs","URL":"https://doi.org/10.18653/v1/p19-1466","volume":"Volume 1: Long Papers","author":[{"family":"Nathani","given":"Deepak"},{"family":"Chauhan","given":"Jatin"},{"family":"Sharma","given":"Charu"},{"family":"Kaul","given":"Manohar"}],"editor":[{"family":"Korhonen","given":"Anna"},{"family":"Traum","given":"David R."},{"family":"Màrquez","given":"Lluís"}],"issued":{"date-parts":[["2019",8,28]]},"citation-key":"nathaniLearningAttentionbasedEmbeddings28"}}],"schema":"https://github.com/citation-style-language/schema/raw/master/csl-citation.json"} </w:instrText>
      </w:r>
      <w:r w:rsidR="00613943">
        <w:fldChar w:fldCharType="separate"/>
      </w:r>
      <w:r w:rsidR="00DF30F1" w:rsidRPr="00DF30F1">
        <w:rPr>
          <w:vertAlign w:val="superscript"/>
        </w:rPr>
        <w:t>[51]</w:t>
      </w:r>
      <w:r w:rsidR="00613943">
        <w:fldChar w:fldCharType="end"/>
      </w:r>
      <w:r>
        <w:rPr>
          <w:rFonts w:hint="eastAsia"/>
        </w:rPr>
        <w:t>是首个将</w:t>
      </w:r>
      <w:r>
        <w:rPr>
          <w:rFonts w:hint="eastAsia"/>
        </w:rPr>
        <w:t>G</w:t>
      </w:r>
      <w:r>
        <w:t>AT</w:t>
      </w:r>
      <w:r>
        <w:rPr>
          <w:rFonts w:hint="eastAsia"/>
        </w:rPr>
        <w:t>应用到学习知识表示的算法；</w:t>
      </w:r>
      <w:r>
        <w:rPr>
          <w:rFonts w:hint="eastAsia"/>
        </w:rPr>
        <w:t>S</w:t>
      </w:r>
      <w:r>
        <w:t>ACN</w:t>
      </w:r>
      <w:r w:rsidR="00C95984">
        <w:fldChar w:fldCharType="begin"/>
      </w:r>
      <w:r w:rsidR="00DF30F1">
        <w:instrText xml:space="preserve"> ADDIN ZOTERO_ITEM CSL_CITATION {"citationID":"a1s1qk9trar","properties":{"formattedCitation":"\\super [31]\\nosupersub{}","plainCitation":"[31]","noteIndex":0},"citationItems":[{"id":798,"uris":["http://zotero.org/users/5779008/items/96IHLD2K"],"itemData":{"id":798,"type":"paper-conference","abstract":"Knowledge graph embedding has been an active research topic for knowledge base completion, with progressive improvement from the initial TransE, TransH, DistMult et al to the current state-of-the-art ConvE. ConvE uses 2D convolution over embeddings and multiple layers of nonlinear features to model knowledge graphs. The model can be efﬁciently trained and scalable to large knowledge graphs. However, there is no structure enforcement in the embedding space of ConvE. The recent graph convolutional network (GCN) provides another way of learning graph node embedding by successfully utilizing graph connectivity structure. In this work, we propose a novel end-to-end StructureAware Convolutional Network (SACN) that takes the beneﬁt of GCN and ConvE together. SACN consists of an encoder of a weighted graph convolutional network (WGCN), and a decoder of a convolutional network called Conv-TransE. WGCN utilizes knowledge graph node structure, node attributes and edge relation types. It has learnable weights that adapt the amount of information from neighbors used in local aggregation, leading to more accurate embeddings of graph nodes. Node attributes in the graph are represented as additional nodes in the WGCN. The decoder Conv-TransE enables the state-of-the-art ConvE to be translational between entities and relations while keeps the same link prediction performance as ConvE. We demonstrate the effectiveness of the proposed SACN on standard FB15k-237 and WN18RR datasets, and it gives about 10% relative improvement over the state-of-theart ConvE in terms of HITS@1, HITS@3 and HITS@10.","archive":"SACN","archive_location":"AAAI 2019","container-title":"The Thirty-Third AAAI Conference on Artificial Intelligence","DOI":"10.1609/aaai.v33i01.33013060","event-place":"Honolulu, Hawaii, USA","language":"en","note":"75 citations (Semantic Scholar/DOI) [2021-04-19]\n34","page":"3060–3067","publisher":"AAAI Press","publisher-place":"Honolulu, Hawaii, USA","title":"End-to-End Structure-Aware Convolutional Networks for Knowledge Base Completion","URL":"https://doi.org/10.1609/aaai.v33i01.33013060","volume":"33","author":[{"family":"Shang","given":"Chao"},{"family":"Tang","given":"Yun"},{"family":"Huang","given":"Jing"},{"family":"Bi","given":"Jinbo"},{"family":"He","given":"Xiaodong"},{"family":"Zhou","given":"Bowen"}],"issued":{"date-parts":[["2019",2,27]]},"citation-key":"shangEndtoEndStructureAwareConvolutional27"}}],"schema":"https://github.com/citation-style-language/schema/raw/master/csl-citation.json"} </w:instrText>
      </w:r>
      <w:r w:rsidR="00C95984">
        <w:fldChar w:fldCharType="separate"/>
      </w:r>
      <w:r w:rsidR="00DF30F1" w:rsidRPr="00DF30F1">
        <w:rPr>
          <w:vertAlign w:val="superscript"/>
        </w:rPr>
        <w:t>[31]</w:t>
      </w:r>
      <w:r w:rsidR="00C95984">
        <w:fldChar w:fldCharType="end"/>
      </w:r>
      <w:r>
        <w:rPr>
          <w:rFonts w:hint="eastAsia"/>
        </w:rPr>
        <w:t>为每个关系都学习一个独立的权重系数；</w:t>
      </w:r>
      <w:r>
        <w:rPr>
          <w:rFonts w:hint="eastAsia"/>
        </w:rPr>
        <w:t>R</w:t>
      </w:r>
      <w:r>
        <w:t>GHAT</w:t>
      </w:r>
      <w:r w:rsidR="0046524E">
        <w:fldChar w:fldCharType="begin"/>
      </w:r>
      <w:r w:rsidR="00DF30F1">
        <w:instrText xml:space="preserve"> ADDIN ZOTERO_ITEM CSL_CITATION {"citationID":"ai7ind4ioi","properties":{"formattedCitation":"\\super [55]\\nosupersub{}","plainCitation":"[55]","noteIndex":0},"citationItems":[{"id":689,"uris":["http://zotero.org/users/5779008/items/JXCJR8VD"],"itemData":{"id":689,"type":"paper-conference","archive":"RGHAT","archive_location":"AAAI 2020","container-title":"The Thirty-Fourth AAAI Conference on Artificial Intelligence","event-place":"New York, NK, USA","note":"0","page":"9612–9619","publisher":"AAAI Press","publisher-place":"New York, NK, USA","title":"Relational Graph Neural Network with Hierarchical Attention for Knowledge Graph Completion","URL":"https://aaai.org/ojs/index.php/AAAI/article/view/6508","author":[{"family":"Zhang","given":"Zhao"},{"family":"Zhuang","given":"Fuzhen"},{"family":"Zhu","given":"Hengshu"},{"family":"Shi","given":"Zhi-Ping"},{"family":"Xiong","given":"Hui"},{"family":"He","given":"Qing"}],"issued":{"date-parts":[["2020",2]]},"citation-key":"zhangRelationalGraphNeural2020"}}],"schema":"https://github.com/citation-style-language/schema/raw/master/csl-citation.json"} </w:instrText>
      </w:r>
      <w:r w:rsidR="0046524E">
        <w:fldChar w:fldCharType="separate"/>
      </w:r>
      <w:r w:rsidR="00DF30F1" w:rsidRPr="00DF30F1">
        <w:rPr>
          <w:vertAlign w:val="superscript"/>
        </w:rPr>
        <w:t>[55]</w:t>
      </w:r>
      <w:r w:rsidR="0046524E">
        <w:fldChar w:fldCharType="end"/>
      </w:r>
      <w:r>
        <w:rPr>
          <w:rFonts w:hint="eastAsia"/>
        </w:rPr>
        <w:t>考虑到不同关系应该具有不同的权重，设计了一个两层的注意力网络。</w:t>
      </w:r>
    </w:p>
    <w:p w14:paraId="52374B36" w14:textId="0FE503E5" w:rsidR="00D00124" w:rsidRDefault="00D00124" w:rsidP="00D00124">
      <w:pPr>
        <w:ind w:firstLine="480"/>
      </w:pPr>
      <w:r>
        <w:rPr>
          <w:rFonts w:hint="eastAsia"/>
        </w:rPr>
        <w:t>使用基于注意力的聚合方法往往表现出更好的性能。但是在这些方法中没有考虑知识三元组中关系的方向问题。以</w:t>
      </w:r>
      <w:r>
        <w:fldChar w:fldCharType="begin"/>
      </w:r>
      <w:r>
        <w:instrText xml:space="preserve"> </w:instrText>
      </w:r>
      <w:r>
        <w:rPr>
          <w:rFonts w:hint="eastAsia"/>
        </w:rPr>
        <w:instrText>REF _Ref75189283 \h</w:instrText>
      </w:r>
      <w:r>
        <w:instrText xml:space="preserve"> </w:instrText>
      </w:r>
      <w:r>
        <w:fldChar w:fldCharType="separate"/>
      </w:r>
      <w:r w:rsidR="004D6817">
        <w:rPr>
          <w:rFonts w:hint="eastAsia"/>
        </w:rPr>
        <w:t>图</w:t>
      </w:r>
      <w:r w:rsidR="004D6817">
        <w:rPr>
          <w:noProof/>
        </w:rPr>
        <w:t>4</w:t>
      </w:r>
      <w:r>
        <w:fldChar w:fldCharType="end"/>
      </w:r>
      <w:r>
        <w:rPr>
          <w:rFonts w:hint="eastAsia"/>
        </w:rPr>
        <w:t>为例，三元组</w:t>
      </w:r>
      <w:r>
        <w:rPr>
          <w:rFonts w:hint="eastAsia"/>
        </w:rPr>
        <w:t>&lt;</w:t>
      </w:r>
      <w:r>
        <w:rPr>
          <w:rFonts w:hint="eastAsia"/>
        </w:rPr>
        <w:t>北京，位于，中国</w:t>
      </w:r>
      <w:r>
        <w:t>&gt;</w:t>
      </w:r>
      <w:r>
        <w:rPr>
          <w:rFonts w:hint="eastAsia"/>
        </w:rPr>
        <w:t>和三元组</w:t>
      </w:r>
      <w:r>
        <w:rPr>
          <w:rFonts w:hint="eastAsia"/>
        </w:rPr>
        <w:t>&lt;</w:t>
      </w:r>
      <w:r>
        <w:rPr>
          <w:rFonts w:hint="eastAsia"/>
        </w:rPr>
        <w:t>张三，居住在，北京</w:t>
      </w:r>
      <w:r>
        <w:t>&gt;</w:t>
      </w:r>
      <w:r>
        <w:rPr>
          <w:rFonts w:hint="eastAsia"/>
        </w:rPr>
        <w:t>，对于实体北京来说，它的两个邻居实体：中国和张三，分别属于实体北京的尾实体和头实体。这种指向</w:t>
      </w:r>
      <w:r>
        <w:rPr>
          <w:rFonts w:hint="eastAsia"/>
        </w:rPr>
        <w:t>/</w:t>
      </w:r>
      <w:r>
        <w:rPr>
          <w:rFonts w:hint="eastAsia"/>
        </w:rPr>
        <w:t>方向实际上隐性地包含一种从属信息，比如北京属于中国，张三居住于北京。即关系的方向性是有实际的含义的。但是目前基于注意力的聚合方法忽略了这种关系的方向性。</w:t>
      </w:r>
    </w:p>
    <w:p w14:paraId="2E4D3374" w14:textId="77777777" w:rsidR="00D00124" w:rsidRDefault="00D00124" w:rsidP="00D00124">
      <w:pPr>
        <w:keepNext/>
        <w:ind w:firstLineChars="0" w:firstLine="0"/>
        <w:jc w:val="center"/>
      </w:pPr>
      <w:r w:rsidRPr="005175D0">
        <w:rPr>
          <w:noProof/>
        </w:rPr>
        <w:drawing>
          <wp:inline distT="0" distB="0" distL="0" distR="0" wp14:anchorId="5881855D" wp14:editId="7BE61DFE">
            <wp:extent cx="1959428" cy="1388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0209" cy="1409973"/>
                    </a:xfrm>
                    <a:prstGeom prst="rect">
                      <a:avLst/>
                    </a:prstGeom>
                  </pic:spPr>
                </pic:pic>
              </a:graphicData>
            </a:graphic>
          </wp:inline>
        </w:drawing>
      </w:r>
    </w:p>
    <w:p w14:paraId="1A0DA2CF" w14:textId="18F1CE90" w:rsidR="00542E5E" w:rsidRDefault="00D00124" w:rsidP="00D00124">
      <w:pPr>
        <w:pStyle w:val="afd"/>
      </w:pPr>
      <w:bookmarkStart w:id="106" w:name="_Ref75189283"/>
      <w:bookmarkStart w:id="107" w:name="_Toc1002592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4</w:t>
      </w:r>
      <w:r>
        <w:fldChar w:fldCharType="end"/>
      </w:r>
      <w:bookmarkEnd w:id="106"/>
      <w:r>
        <w:t xml:space="preserve">  </w:t>
      </w:r>
      <w:r>
        <w:rPr>
          <w:rFonts w:hint="eastAsia"/>
        </w:rPr>
        <w:t>关系的方向性示例</w:t>
      </w:r>
      <w:bookmarkEnd w:id="107"/>
    </w:p>
    <w:p w14:paraId="0BF9E897" w14:textId="21617308" w:rsidR="00822C57" w:rsidRDefault="004F04B9" w:rsidP="00822C57">
      <w:pPr>
        <w:ind w:firstLine="480"/>
      </w:pPr>
      <w:r>
        <w:rPr>
          <w:rFonts w:hint="eastAsia"/>
        </w:rPr>
        <w:t>为了解决上述问题，</w:t>
      </w:r>
      <w:r w:rsidR="005339F1">
        <w:rPr>
          <w:rFonts w:hint="eastAsia"/>
        </w:rPr>
        <w:t>本文</w:t>
      </w:r>
      <w:r w:rsidR="008203B4">
        <w:rPr>
          <w:rFonts w:hint="eastAsia"/>
        </w:rPr>
        <w:t>设计了</w:t>
      </w:r>
      <w:r w:rsidR="008E4ED5">
        <w:rPr>
          <w:rFonts w:hint="eastAsia"/>
        </w:rPr>
        <w:t>一种基于关系感知的图注意力网络</w:t>
      </w:r>
      <w:r w:rsidR="00777743">
        <w:rPr>
          <w:rFonts w:hint="eastAsia"/>
        </w:rPr>
        <w:t>（</w:t>
      </w:r>
      <w:r w:rsidR="00777743" w:rsidRPr="002B441E">
        <w:rPr>
          <w:lang/>
        </w:rPr>
        <w:t>Relation Aware Graph ATtention network</w:t>
      </w:r>
      <w:r w:rsidR="00777743" w:rsidRPr="002B441E">
        <w:rPr>
          <w:rFonts w:hint="eastAsia"/>
          <w:lang/>
        </w:rPr>
        <w:t>，</w:t>
      </w:r>
      <w:r w:rsidR="00777743" w:rsidRPr="002B441E">
        <w:rPr>
          <w:rFonts w:hint="eastAsia"/>
          <w:lang/>
        </w:rPr>
        <w:t>R</w:t>
      </w:r>
      <w:r w:rsidR="00777743" w:rsidRPr="002B441E">
        <w:rPr>
          <w:lang/>
        </w:rPr>
        <w:t>AGAT</w:t>
      </w:r>
      <w:r w:rsidR="00777743">
        <w:rPr>
          <w:rFonts w:hint="eastAsia"/>
        </w:rPr>
        <w:t>）</w:t>
      </w:r>
      <w:r w:rsidR="008E4ED5">
        <w:rPr>
          <w:rFonts w:hint="eastAsia"/>
        </w:rPr>
        <w:t>，</w:t>
      </w:r>
      <w:r w:rsidR="0084727C">
        <w:rPr>
          <w:rFonts w:hint="eastAsia"/>
        </w:rPr>
        <w:t>首先在消息构造阶段，</w:t>
      </w:r>
      <w:r w:rsidR="00B11B2B">
        <w:rPr>
          <w:rFonts w:hint="eastAsia"/>
        </w:rPr>
        <w:t>在</w:t>
      </w:r>
      <w:r w:rsidR="00A85FE3">
        <w:rPr>
          <w:rFonts w:hint="eastAsia"/>
        </w:rPr>
        <w:t>之前的</w:t>
      </w:r>
      <w:r w:rsidR="00B11B2B">
        <w:rPr>
          <w:rFonts w:hint="eastAsia"/>
        </w:rPr>
        <w:t>四</w:t>
      </w:r>
      <w:r w:rsidR="000D4556">
        <w:rPr>
          <w:rFonts w:hint="eastAsia"/>
        </w:rPr>
        <w:t>种</w:t>
      </w:r>
      <w:r w:rsidR="009224DB">
        <w:rPr>
          <w:rFonts w:hint="eastAsia"/>
        </w:rPr>
        <w:t>消息构造方法上，引入关系特定参数，讨论</w:t>
      </w:r>
      <w:r w:rsidR="0001777B">
        <w:rPr>
          <w:rFonts w:hint="eastAsia"/>
        </w:rPr>
        <w:t>实现关系感知对于</w:t>
      </w:r>
      <w:r w:rsidR="0035471E">
        <w:rPr>
          <w:rFonts w:hint="eastAsia"/>
        </w:rPr>
        <w:t>不同的图神经网络消息构造方法</w:t>
      </w:r>
      <w:r w:rsidR="00D32B1E">
        <w:rPr>
          <w:rFonts w:hint="eastAsia"/>
        </w:rPr>
        <w:t>能否带来效果提升；其次，在消息聚合阶段，考虑消息的方向性，设计了一种基于注意力的</w:t>
      </w:r>
      <w:r w:rsidR="00FD756D">
        <w:rPr>
          <w:rFonts w:hint="eastAsia"/>
        </w:rPr>
        <w:t>多方向聚合方法。下面进行详细说明。</w:t>
      </w:r>
    </w:p>
    <w:p w14:paraId="1F93B6B0" w14:textId="58E65C4B" w:rsidR="004B7B40" w:rsidRDefault="00C67BFB" w:rsidP="0091239A">
      <w:pPr>
        <w:pStyle w:val="2"/>
        <w:spacing w:before="163" w:after="163"/>
      </w:pPr>
      <w:bookmarkStart w:id="108" w:name="_Toc100257502"/>
      <w:r>
        <w:rPr>
          <w:rFonts w:hint="eastAsia"/>
        </w:rPr>
        <w:t>3</w:t>
      </w:r>
      <w:r>
        <w:t>.2 RAGAT</w:t>
      </w:r>
      <w:r w:rsidR="00827E25">
        <w:rPr>
          <w:rFonts w:hint="eastAsia"/>
        </w:rPr>
        <w:t>总体结构</w:t>
      </w:r>
      <w:bookmarkEnd w:id="108"/>
    </w:p>
    <w:p w14:paraId="58190434" w14:textId="69DE49BA" w:rsidR="00096361" w:rsidRDefault="00096361" w:rsidP="0091239A">
      <w:pPr>
        <w:pStyle w:val="3"/>
        <w:spacing w:before="163" w:after="163"/>
      </w:pPr>
      <w:bookmarkStart w:id="109" w:name="_Toc100257503"/>
      <w:r>
        <w:rPr>
          <w:rFonts w:hint="eastAsia"/>
        </w:rPr>
        <w:t>3</w:t>
      </w:r>
      <w:r>
        <w:t xml:space="preserve">.2.1 </w:t>
      </w:r>
      <w:r>
        <w:rPr>
          <w:rFonts w:hint="eastAsia"/>
        </w:rPr>
        <w:t>符号定义</w:t>
      </w:r>
      <w:bookmarkEnd w:id="109"/>
    </w:p>
    <w:p w14:paraId="7745B6EB" w14:textId="538CD650" w:rsidR="00581F05" w:rsidRDefault="00070FE3" w:rsidP="00581F05">
      <w:pPr>
        <w:ind w:firstLine="480"/>
        <w:rPr>
          <w:lang/>
        </w:rPr>
      </w:pPr>
      <w:r>
        <w:rPr>
          <w:rFonts w:hint="eastAsia"/>
        </w:rPr>
        <w:t>为了清晰地说明论文提出的</w:t>
      </w:r>
      <w:r>
        <w:rPr>
          <w:rFonts w:hint="eastAsia"/>
        </w:rPr>
        <w:t>R</w:t>
      </w:r>
      <w:r>
        <w:t>AGAT</w:t>
      </w:r>
      <w:r>
        <w:rPr>
          <w:rFonts w:hint="eastAsia"/>
        </w:rPr>
        <w:t>方法的细节，本小节给出了关键的数学符号定义，如</w:t>
      </w:r>
      <w:r>
        <w:fldChar w:fldCharType="begin"/>
      </w:r>
      <w:r>
        <w:instrText xml:space="preserve"> </w:instrText>
      </w:r>
      <w:r>
        <w:rPr>
          <w:rFonts w:hint="eastAsia"/>
        </w:rPr>
        <w:instrText>REF _Ref97731628 \h</w:instrText>
      </w:r>
      <w:r>
        <w:instrText xml:space="preserve"> </w:instrText>
      </w:r>
      <w:r>
        <w:fldChar w:fldCharType="separate"/>
      </w:r>
      <w:r w:rsidR="004D6817">
        <w:rPr>
          <w:rFonts w:hint="eastAsia"/>
        </w:rPr>
        <w:t>表</w:t>
      </w:r>
      <w:r w:rsidR="004D6817">
        <w:rPr>
          <w:noProof/>
        </w:rPr>
        <w:t>3</w:t>
      </w:r>
      <w:r>
        <w:fldChar w:fldCharType="end"/>
      </w:r>
      <w:r>
        <w:rPr>
          <w:rFonts w:hint="eastAsia"/>
        </w:rPr>
        <w:t>所示</w:t>
      </w:r>
      <w:r>
        <w:rPr>
          <w:rFonts w:hint="eastAsia"/>
          <w:lang/>
        </w:rPr>
        <w:t>。</w:t>
      </w:r>
      <w:r w:rsidR="009E780C">
        <w:rPr>
          <w:rFonts w:hint="eastAsia"/>
        </w:rPr>
        <w:t>整个知识图谱表示为</w:t>
      </w:r>
      <m:oMath>
        <m:r>
          <m:rPr>
            <m:scr m:val="script"/>
            <m:sty m:val="p"/>
          </m:rPr>
          <w:rPr>
            <w:rFonts w:ascii="Cambria Math" w:hAnsi="Cambria Math"/>
          </w:rPr>
          <m:t>G=</m:t>
        </m:r>
        <m:d>
          <m:dPr>
            <m:ctrlPr>
              <w:rPr>
                <w:rFonts w:ascii="Cambria Math" w:hAnsi="Cambria Math"/>
              </w:rPr>
            </m:ctrlPr>
          </m:dPr>
          <m:e>
            <m:r>
              <m:rPr>
                <m:scr m:val="script"/>
                <m:sty m:val="p"/>
              </m:rPr>
              <w:rPr>
                <w:rFonts w:ascii="Cambria Math" w:hAnsi="Cambria Math"/>
              </w:rPr>
              <m:t>E,R,T</m:t>
            </m:r>
          </m:e>
        </m:d>
      </m:oMath>
      <w:r w:rsidR="009E780C">
        <w:rPr>
          <w:rFonts w:hint="eastAsia"/>
        </w:rPr>
        <w:t>，</w:t>
      </w:r>
      <m:oMath>
        <m:r>
          <m:rPr>
            <m:scr m:val="script"/>
          </m:rPr>
          <w:rPr>
            <w:rFonts w:ascii="Cambria Math" w:hAnsi="Cambria Math"/>
          </w:rPr>
          <m:t>E</m:t>
        </m:r>
      </m:oMath>
      <w:r w:rsidR="009E780C">
        <w:rPr>
          <w:rFonts w:hint="eastAsia"/>
        </w:rPr>
        <w:t>表示实体集合，</w:t>
      </w:r>
      <m:oMath>
        <m:r>
          <m:rPr>
            <m:scr m:val="script"/>
          </m:rPr>
          <w:rPr>
            <w:rFonts w:ascii="Cambria Math" w:hAnsi="Cambria Math"/>
          </w:rPr>
          <m:t>R</m:t>
        </m:r>
      </m:oMath>
      <w:r w:rsidR="009E780C">
        <w:rPr>
          <w:rFonts w:hint="eastAsia"/>
        </w:rPr>
        <w:t>表示关系集合，</w:t>
      </w:r>
      <m:oMath>
        <m:r>
          <m:rPr>
            <m:scr m:val="script"/>
          </m:rPr>
          <w:rPr>
            <w:rFonts w:ascii="Cambria Math" w:hAnsi="Cambria Math"/>
          </w:rPr>
          <m:t>T</m:t>
        </m:r>
      </m:oMath>
      <w:r w:rsidR="009E780C">
        <w:rPr>
          <w:rFonts w:hint="eastAsia"/>
        </w:rPr>
        <w:t>是所有边的集合。边</w:t>
      </w:r>
      <m:oMath>
        <m:d>
          <m:dPr>
            <m:ctrlPr>
              <w:rPr>
                <w:rFonts w:ascii="Cambria Math" w:hAnsi="Cambria Math"/>
                <w:i/>
              </w:rPr>
            </m:ctrlPr>
          </m:dPr>
          <m:e>
            <m:r>
              <w:rPr>
                <w:rFonts w:ascii="Cambria Math" w:hAnsi="Cambria Math"/>
              </w:rPr>
              <m:t>s,r,o</m:t>
            </m:r>
          </m:e>
        </m:d>
      </m:oMath>
      <w:r w:rsidR="009E780C">
        <w:rPr>
          <w:rFonts w:hint="eastAsia"/>
        </w:rPr>
        <w:t>存在于</w:t>
      </w:r>
      <m:oMath>
        <m:r>
          <m:rPr>
            <m:scr m:val="script"/>
            <m:sty m:val="p"/>
          </m:rPr>
          <w:rPr>
            <w:rFonts w:ascii="Cambria Math" w:hAnsi="Cambria Math"/>
          </w:rPr>
          <m:t>T</m:t>
        </m:r>
      </m:oMath>
      <w:r w:rsidR="009E780C">
        <w:rPr>
          <w:rFonts w:hint="eastAsia"/>
        </w:rPr>
        <w:t>，说明关系</w:t>
      </w:r>
      <m:oMath>
        <m:r>
          <w:rPr>
            <w:rFonts w:ascii="Cambria Math" w:hAnsi="Cambria Math"/>
          </w:rPr>
          <m:t>r</m:t>
        </m:r>
        <m:r>
          <m:rPr>
            <m:sty m:val="p"/>
          </m:rPr>
          <w:rPr>
            <w:rFonts w:ascii="Cambria Math" w:hAnsi="Cambria Math" w:hint="eastAsia"/>
          </w:rPr>
          <m:t>∈</m:t>
        </m:r>
        <m:r>
          <m:rPr>
            <m:scr m:val="script"/>
          </m:rPr>
          <w:rPr>
            <w:rFonts w:ascii="Cambria Math" w:hAnsi="Cambria Math"/>
          </w:rPr>
          <m:t>R</m:t>
        </m:r>
      </m:oMath>
      <w:r w:rsidR="009E780C">
        <w:rPr>
          <w:rFonts w:hint="eastAsia"/>
        </w:rPr>
        <w:t>存在于实体</w:t>
      </w:r>
      <m:oMath>
        <m:r>
          <w:rPr>
            <w:rFonts w:ascii="Cambria Math" w:hAnsi="Cambria Math" w:hint="eastAsia"/>
          </w:rPr>
          <m:t>s</m:t>
        </m:r>
      </m:oMath>
      <w:r w:rsidR="009E780C">
        <w:rPr>
          <w:rFonts w:hint="eastAsia"/>
        </w:rPr>
        <w:t>到实体</w:t>
      </w:r>
      <m:oMath>
        <m:r>
          <w:rPr>
            <w:rFonts w:ascii="Cambria Math" w:hAnsi="Cambria Math" w:hint="eastAsia"/>
          </w:rPr>
          <m:t>o</m:t>
        </m:r>
      </m:oMath>
      <w:r w:rsidR="009E780C">
        <w:rPr>
          <w:rFonts w:hint="eastAsia"/>
        </w:rPr>
        <w:t>。</w:t>
      </w:r>
    </w:p>
    <w:p w14:paraId="355C3422" w14:textId="6FAE6603" w:rsidR="00070FE3" w:rsidRDefault="00070FE3" w:rsidP="00070FE3">
      <w:pPr>
        <w:pStyle w:val="afc"/>
      </w:pPr>
      <w:bookmarkStart w:id="110" w:name="_Ref97731628"/>
      <w:bookmarkStart w:id="111" w:name="_Ref97732820"/>
      <w:bookmarkStart w:id="112" w:name="_Toc100254226"/>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3</w:t>
      </w:r>
      <w:r>
        <w:fldChar w:fldCharType="end"/>
      </w:r>
      <w:bookmarkEnd w:id="110"/>
      <w:r>
        <w:t xml:space="preserve">  RAGAT</w:t>
      </w:r>
      <w:r>
        <w:rPr>
          <w:rFonts w:hint="eastAsia"/>
        </w:rPr>
        <w:t>中的符号定义</w:t>
      </w:r>
      <w:bookmarkEnd w:id="111"/>
      <w:bookmarkEnd w:id="112"/>
    </w:p>
    <w:tbl>
      <w:tblPr>
        <w:tblStyle w:val="a4"/>
        <w:tblW w:w="0" w:type="auto"/>
        <w:jc w:val="center"/>
        <w:tblLook w:val="04A0" w:firstRow="1" w:lastRow="0" w:firstColumn="1" w:lastColumn="0" w:noHBand="0" w:noVBand="1"/>
      </w:tblPr>
      <w:tblGrid>
        <w:gridCol w:w="2843"/>
        <w:gridCol w:w="4244"/>
      </w:tblGrid>
      <w:tr w:rsidR="00070FE3" w14:paraId="65DC1BE0" w14:textId="77777777" w:rsidTr="00E71372">
        <w:trPr>
          <w:jc w:val="center"/>
        </w:trPr>
        <w:tc>
          <w:tcPr>
            <w:tcW w:w="2843" w:type="dxa"/>
            <w:vAlign w:val="center"/>
          </w:tcPr>
          <w:p w14:paraId="2D48D525" w14:textId="77777777" w:rsidR="00070FE3" w:rsidRDefault="00070FE3" w:rsidP="00E71372">
            <w:pPr>
              <w:pStyle w:val="aff"/>
            </w:pPr>
            <w:r>
              <w:rPr>
                <w:rFonts w:hint="eastAsia"/>
              </w:rPr>
              <w:t>符号</w:t>
            </w:r>
          </w:p>
        </w:tc>
        <w:tc>
          <w:tcPr>
            <w:tcW w:w="4244" w:type="dxa"/>
            <w:vAlign w:val="center"/>
          </w:tcPr>
          <w:p w14:paraId="5E25A948" w14:textId="77777777" w:rsidR="00070FE3" w:rsidRDefault="00070FE3" w:rsidP="00E71372">
            <w:pPr>
              <w:pStyle w:val="aff"/>
            </w:pPr>
            <w:r>
              <w:rPr>
                <w:rFonts w:hint="eastAsia"/>
              </w:rPr>
              <w:t>描述</w:t>
            </w:r>
          </w:p>
        </w:tc>
      </w:tr>
      <w:tr w:rsidR="00070FE3" w14:paraId="57CC93AD" w14:textId="77777777" w:rsidTr="00E71372">
        <w:trPr>
          <w:jc w:val="center"/>
        </w:trPr>
        <w:tc>
          <w:tcPr>
            <w:tcW w:w="2843" w:type="dxa"/>
            <w:vAlign w:val="center"/>
          </w:tcPr>
          <w:p w14:paraId="48264FB8" w14:textId="77777777" w:rsidR="00070FE3" w:rsidRDefault="00070FE3" w:rsidP="00E71372">
            <w:pPr>
              <w:pStyle w:val="aff"/>
            </w:pPr>
            <m:oMath>
              <m:r>
                <w:rPr>
                  <w:rFonts w:ascii="Cambria Math" w:hAnsi="Cambria Math" w:hint="eastAsia"/>
                </w:rPr>
                <m:t>u</m:t>
              </m:r>
            </m:oMath>
            <w:r>
              <w:rPr>
                <w:rFonts w:hint="eastAsia"/>
              </w:rPr>
              <w:t>，</w:t>
            </w:r>
            <m:oMath>
              <m:r>
                <w:rPr>
                  <w:rFonts w:ascii="Cambria Math" w:hAnsi="Cambria Math" w:hint="eastAsia"/>
                </w:rPr>
                <m:t>r</m:t>
              </m:r>
            </m:oMath>
          </w:p>
        </w:tc>
        <w:tc>
          <w:tcPr>
            <w:tcW w:w="4244" w:type="dxa"/>
            <w:vAlign w:val="center"/>
          </w:tcPr>
          <w:p w14:paraId="00CD1C8A" w14:textId="77777777" w:rsidR="00070FE3" w:rsidRDefault="00070FE3" w:rsidP="00E71372">
            <w:pPr>
              <w:pStyle w:val="aff"/>
            </w:pPr>
            <w:r>
              <w:rPr>
                <w:rFonts w:hint="eastAsia"/>
              </w:rPr>
              <w:t>单个邻居实体、邻居关系</w:t>
            </w:r>
          </w:p>
        </w:tc>
      </w:tr>
      <w:tr w:rsidR="00070FE3" w14:paraId="703F0C48" w14:textId="77777777" w:rsidTr="00E71372">
        <w:trPr>
          <w:jc w:val="center"/>
        </w:trPr>
        <w:tc>
          <w:tcPr>
            <w:tcW w:w="2843" w:type="dxa"/>
            <w:vAlign w:val="center"/>
          </w:tcPr>
          <w:p w14:paraId="5E4A40DE" w14:textId="77777777" w:rsidR="00070FE3" w:rsidRDefault="00070FE3" w:rsidP="00E71372">
            <w:pPr>
              <w:pStyle w:val="aff"/>
            </w:pPr>
            <m:oMathPara>
              <m:oMath>
                <m:r>
                  <w:rPr>
                    <w:rFonts w:ascii="Cambria Math" w:hAnsi="Cambria Math" w:hint="eastAsia"/>
                  </w:rPr>
                  <m:t>v</m:t>
                </m:r>
              </m:oMath>
            </m:oMathPara>
          </w:p>
        </w:tc>
        <w:tc>
          <w:tcPr>
            <w:tcW w:w="4244" w:type="dxa"/>
            <w:vAlign w:val="center"/>
          </w:tcPr>
          <w:p w14:paraId="61A774F7" w14:textId="77777777" w:rsidR="00070FE3" w:rsidRDefault="00070FE3" w:rsidP="00E71372">
            <w:pPr>
              <w:pStyle w:val="aff"/>
            </w:pPr>
            <w:r>
              <w:rPr>
                <w:rFonts w:hint="eastAsia"/>
              </w:rPr>
              <w:t>中心实体</w:t>
            </w:r>
          </w:p>
        </w:tc>
      </w:tr>
      <w:tr w:rsidR="00070FE3" w14:paraId="3B9C0052" w14:textId="77777777" w:rsidTr="00E71372">
        <w:trPr>
          <w:jc w:val="center"/>
        </w:trPr>
        <w:tc>
          <w:tcPr>
            <w:tcW w:w="2843" w:type="dxa"/>
            <w:vAlign w:val="center"/>
          </w:tcPr>
          <w:p w14:paraId="3DC71D38" w14:textId="77777777" w:rsidR="00070FE3" w:rsidRDefault="007E366D" w:rsidP="00E71372">
            <w:pPr>
              <w:pStyle w:val="aff"/>
            </w:pPr>
            <m:oMath>
              <m:sSub>
                <m:sSubPr>
                  <m:ctrlPr>
                    <w:rPr>
                      <w:rFonts w:ascii="Cambria Math" w:hAnsi="Cambria Math"/>
                    </w:rPr>
                  </m:ctrlPr>
                </m:sSubPr>
                <m:e>
                  <m:r>
                    <m:rPr>
                      <m:sty m:val="b"/>
                    </m:rPr>
                    <w:rPr>
                      <w:rFonts w:ascii="Cambria Math" w:hAnsi="Cambria Math"/>
                    </w:rPr>
                    <m:t>e</m:t>
                  </m:r>
                </m:e>
                <m:sub>
                  <m:r>
                    <w:rPr>
                      <w:rFonts w:ascii="Cambria Math" w:hAnsi="Cambria Math"/>
                    </w:rPr>
                    <m:t>u</m:t>
                  </m:r>
                </m:sub>
              </m:sSub>
            </m:oMath>
            <w:r w:rsidR="00070FE3">
              <w:rPr>
                <w:rFonts w:hint="eastAsia"/>
              </w:rPr>
              <w:t>，</w:t>
            </w:r>
            <m:oMath>
              <m:sSub>
                <m:sSubPr>
                  <m:ctrlPr>
                    <w:rPr>
                      <w:rFonts w:ascii="Cambria Math" w:hAnsi="Cambria Math"/>
                    </w:rPr>
                  </m:ctrlPr>
                </m:sSubPr>
                <m:e>
                  <m:r>
                    <m:rPr>
                      <m:sty m:val="b"/>
                    </m:rPr>
                    <w:rPr>
                      <w:rFonts w:ascii="Cambria Math" w:hAnsi="Cambria Math"/>
                    </w:rPr>
                    <m:t>e</m:t>
                  </m:r>
                </m:e>
                <m:sub>
                  <m:r>
                    <w:rPr>
                      <w:rFonts w:ascii="Cambria Math" w:hAnsi="Cambria Math"/>
                    </w:rPr>
                    <m:t>r</m:t>
                  </m:r>
                </m:sub>
              </m:sSub>
            </m:oMath>
            <w:r w:rsidR="00070FE3">
              <w:rPr>
                <w:rFonts w:hint="eastAsia"/>
              </w:rPr>
              <w:t>，</w:t>
            </w:r>
            <m:oMath>
              <m:sSub>
                <m:sSubPr>
                  <m:ctrlPr>
                    <w:rPr>
                      <w:rFonts w:ascii="Cambria Math" w:hAnsi="Cambria Math"/>
                    </w:rPr>
                  </m:ctrlPr>
                </m:sSubPr>
                <m:e>
                  <m:r>
                    <m:rPr>
                      <m:sty m:val="b"/>
                    </m:rPr>
                    <w:rPr>
                      <w:rFonts w:ascii="Cambria Math" w:hAnsi="Cambria Math"/>
                    </w:rPr>
                    <m:t>e</m:t>
                  </m:r>
                </m:e>
                <m:sub>
                  <m:r>
                    <w:rPr>
                      <w:rFonts w:ascii="Cambria Math" w:hAnsi="Cambria Math"/>
                    </w:rPr>
                    <m:t>v</m:t>
                  </m:r>
                </m:sub>
              </m:sSub>
            </m:oMath>
          </w:p>
        </w:tc>
        <w:tc>
          <w:tcPr>
            <w:tcW w:w="4244" w:type="dxa"/>
            <w:vAlign w:val="center"/>
          </w:tcPr>
          <w:p w14:paraId="1AB8B8F3" w14:textId="77777777" w:rsidR="00070FE3" w:rsidRDefault="00070FE3" w:rsidP="00E71372">
            <w:pPr>
              <w:pStyle w:val="aff"/>
            </w:pPr>
            <w:r>
              <w:rPr>
                <w:rFonts w:hint="eastAsia"/>
              </w:rPr>
              <w:t>三元组</w:t>
            </w:r>
            <m:oMath>
              <m:d>
                <m:dPr>
                  <m:ctrlPr>
                    <w:rPr>
                      <w:rFonts w:ascii="Cambria Math" w:hAnsi="Cambria Math"/>
                      <w:i/>
                    </w:rPr>
                  </m:ctrlPr>
                </m:dPr>
                <m:e>
                  <m:r>
                    <w:rPr>
                      <w:rFonts w:ascii="Cambria Math" w:hAnsi="Cambria Math"/>
                    </w:rPr>
                    <m:t>u,r,v</m:t>
                  </m:r>
                </m:e>
              </m:d>
            </m:oMath>
            <w:r>
              <w:rPr>
                <w:rFonts w:hint="eastAsia"/>
              </w:rPr>
              <w:t>分别对应的嵌入表示</w:t>
            </w:r>
          </w:p>
        </w:tc>
      </w:tr>
      <w:tr w:rsidR="00070FE3" w14:paraId="4352FD1C" w14:textId="77777777" w:rsidTr="00E71372">
        <w:trPr>
          <w:jc w:val="center"/>
        </w:trPr>
        <w:tc>
          <w:tcPr>
            <w:tcW w:w="2843" w:type="dxa"/>
            <w:vAlign w:val="center"/>
          </w:tcPr>
          <w:p w14:paraId="6AC50C8C" w14:textId="77777777" w:rsidR="00070FE3" w:rsidRDefault="00070FE3" w:rsidP="00E71372">
            <w:pPr>
              <w:pStyle w:val="aff"/>
            </w:pPr>
            <m:oMathPara>
              <m:oMath>
                <m:r>
                  <w:rPr>
                    <w:rFonts w:ascii="Cambria Math" w:hAnsi="Cambria Math"/>
                  </w:rPr>
                  <m:t>ϕ</m:t>
                </m:r>
                <m:d>
                  <m:dPr>
                    <m:ctrlPr>
                      <w:rPr>
                        <w:rFonts w:ascii="Cambria Math" w:hAnsi="Cambria Math"/>
                      </w:rPr>
                    </m:ctrlPr>
                  </m:dPr>
                  <m:e>
                    <m:r>
                      <m:rPr>
                        <m:sty m:val="p"/>
                      </m:rPr>
                      <w:rPr>
                        <w:rFonts w:ascii="Cambria Math" w:hAnsi="Cambria Math"/>
                      </w:rPr>
                      <m:t>∙</m:t>
                    </m:r>
                  </m:e>
                </m:d>
              </m:oMath>
            </m:oMathPara>
          </w:p>
        </w:tc>
        <w:tc>
          <w:tcPr>
            <w:tcW w:w="4244" w:type="dxa"/>
            <w:vAlign w:val="center"/>
          </w:tcPr>
          <w:p w14:paraId="247F50FF" w14:textId="77777777" w:rsidR="00070FE3" w:rsidRDefault="00070FE3" w:rsidP="00E71372">
            <w:pPr>
              <w:pStyle w:val="aff"/>
            </w:pPr>
            <w:r>
              <w:rPr>
                <w:rFonts w:hint="eastAsia"/>
              </w:rPr>
              <w:t>实体</w:t>
            </w:r>
            <w:r>
              <w:rPr>
                <w:rFonts w:hint="eastAsia"/>
              </w:rPr>
              <w:t>-</w:t>
            </w:r>
            <w:r>
              <w:rPr>
                <w:rFonts w:hint="eastAsia"/>
              </w:rPr>
              <w:t>关系融合函数</w:t>
            </w:r>
          </w:p>
        </w:tc>
      </w:tr>
      <w:tr w:rsidR="00070FE3" w14:paraId="00064E48" w14:textId="77777777" w:rsidTr="00E71372">
        <w:trPr>
          <w:jc w:val="center"/>
        </w:trPr>
        <w:tc>
          <w:tcPr>
            <w:tcW w:w="2843" w:type="dxa"/>
            <w:vAlign w:val="center"/>
          </w:tcPr>
          <w:p w14:paraId="61C4F708" w14:textId="77777777" w:rsidR="00070FE3" w:rsidRDefault="00070FE3" w:rsidP="00E71372">
            <w:pPr>
              <w:pStyle w:val="aff"/>
            </w:pPr>
            <m:oMathPara>
              <m:oMath>
                <m:r>
                  <w:rPr>
                    <w:rFonts w:ascii="Cambria Math" w:hAnsi="Cambria Math"/>
                  </w:rPr>
                  <m:t>M</m:t>
                </m:r>
                <m:d>
                  <m:dPr>
                    <m:ctrlPr>
                      <w:rPr>
                        <w:rFonts w:ascii="Cambria Math" w:hAnsi="Cambria Math"/>
                        <w:i/>
                        <w:iCs/>
                      </w:rPr>
                    </m:ctrlPr>
                  </m:dPr>
                  <m:e>
                    <m:r>
                      <w:rPr>
                        <w:rFonts w:ascii="Cambria Math" w:hAnsi="Cambria Math"/>
                      </w:rPr>
                      <m:t>∙</m:t>
                    </m:r>
                  </m:e>
                </m:d>
              </m:oMath>
            </m:oMathPara>
          </w:p>
        </w:tc>
        <w:tc>
          <w:tcPr>
            <w:tcW w:w="4244" w:type="dxa"/>
            <w:vAlign w:val="center"/>
          </w:tcPr>
          <w:p w14:paraId="5C45E245" w14:textId="77777777" w:rsidR="00070FE3" w:rsidRDefault="00070FE3" w:rsidP="00E71372">
            <w:pPr>
              <w:pStyle w:val="aff"/>
            </w:pPr>
            <w:r>
              <w:rPr>
                <w:rFonts w:hint="eastAsia"/>
              </w:rPr>
              <w:t>消息函数</w:t>
            </w:r>
          </w:p>
        </w:tc>
      </w:tr>
      <w:tr w:rsidR="00070FE3" w14:paraId="727418E9" w14:textId="77777777" w:rsidTr="00E71372">
        <w:trPr>
          <w:jc w:val="center"/>
        </w:trPr>
        <w:tc>
          <w:tcPr>
            <w:tcW w:w="2843" w:type="dxa"/>
            <w:vAlign w:val="center"/>
          </w:tcPr>
          <w:p w14:paraId="0CF5D223" w14:textId="77777777" w:rsidR="00070FE3" w:rsidRDefault="007E366D" w:rsidP="00E71372">
            <w:pPr>
              <w:pStyle w:val="aff"/>
            </w:pPr>
            <m:oMathPara>
              <m:oMath>
                <m:sSub>
                  <m:sSubPr>
                    <m:ctrlPr>
                      <w:rPr>
                        <w:rFonts w:ascii="Cambria Math" w:hAnsi="Cambria Math"/>
                        <w:i/>
                      </w:rPr>
                    </m:ctrlPr>
                  </m:sSubPr>
                  <m:e>
                    <m:r>
                      <m:rPr>
                        <m:sty m:val="bi"/>
                      </m:rPr>
                      <w:rPr>
                        <w:rFonts w:ascii="Cambria Math" w:hAnsi="Cambria Math"/>
                      </w:rPr>
                      <m:t>c</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m:oMathPara>
          </w:p>
        </w:tc>
        <w:tc>
          <w:tcPr>
            <w:tcW w:w="4244" w:type="dxa"/>
            <w:vAlign w:val="center"/>
          </w:tcPr>
          <w:p w14:paraId="4D8B421C" w14:textId="77777777" w:rsidR="00070FE3" w:rsidRDefault="00070FE3" w:rsidP="00E71372">
            <w:pPr>
              <w:pStyle w:val="aff"/>
            </w:pPr>
            <w:r>
              <w:rPr>
                <w:rFonts w:hint="eastAsia"/>
              </w:rPr>
              <w:t>实体</w:t>
            </w:r>
            <w:r>
              <w:rPr>
                <w:rFonts w:hint="eastAsia"/>
              </w:rPr>
              <w:t>-</w:t>
            </w:r>
            <w:r>
              <w:rPr>
                <w:rFonts w:hint="eastAsia"/>
              </w:rPr>
              <w:t>关系融合后的表示</w:t>
            </w:r>
          </w:p>
        </w:tc>
      </w:tr>
      <w:tr w:rsidR="00070FE3" w14:paraId="13FFFE48" w14:textId="77777777" w:rsidTr="00E71372">
        <w:trPr>
          <w:jc w:val="center"/>
        </w:trPr>
        <w:tc>
          <w:tcPr>
            <w:tcW w:w="2843" w:type="dxa"/>
            <w:vAlign w:val="center"/>
          </w:tcPr>
          <w:p w14:paraId="6AEC8A1E" w14:textId="77777777" w:rsidR="00070FE3" w:rsidRDefault="007E366D" w:rsidP="00E71372">
            <w:pPr>
              <w:pStyle w:val="aff"/>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g</m:t>
                    </m:r>
                  </m:sub>
                </m:sSub>
              </m:oMath>
            </m:oMathPara>
          </w:p>
        </w:tc>
        <w:tc>
          <w:tcPr>
            <w:tcW w:w="4244" w:type="dxa"/>
            <w:vAlign w:val="center"/>
          </w:tcPr>
          <w:p w14:paraId="0F7B9B42" w14:textId="77777777" w:rsidR="00070FE3" w:rsidRDefault="00070FE3" w:rsidP="00E71372">
            <w:pPr>
              <w:pStyle w:val="aff"/>
            </w:pPr>
            <w:r>
              <w:rPr>
                <w:rFonts w:hint="eastAsia"/>
              </w:rPr>
              <w:t>全局通用参数</w:t>
            </w:r>
          </w:p>
        </w:tc>
      </w:tr>
      <w:tr w:rsidR="00070FE3" w14:paraId="209EFC59" w14:textId="77777777" w:rsidTr="00E71372">
        <w:trPr>
          <w:jc w:val="center"/>
        </w:trPr>
        <w:tc>
          <w:tcPr>
            <w:tcW w:w="2843" w:type="dxa"/>
            <w:vAlign w:val="center"/>
          </w:tcPr>
          <w:p w14:paraId="5ECAD8AF" w14:textId="77777777" w:rsidR="00070FE3" w:rsidRDefault="007E366D" w:rsidP="00E71372">
            <w:pPr>
              <w:pStyle w:val="aff"/>
            </w:pPr>
            <m:oMathPara>
              <m:oMath>
                <m:sSub>
                  <m:sSubPr>
                    <m:ctrlPr>
                      <w:rPr>
                        <w:rFonts w:ascii="Cambria Math" w:hAnsi="Cambria Math"/>
                        <w:i/>
                      </w:rPr>
                    </m:ctrlPr>
                  </m:sSubPr>
                  <m:e>
                    <m:r>
                      <w:rPr>
                        <w:rFonts w:ascii="Cambria Math" w:hAnsi="Cambria Math"/>
                      </w:rPr>
                      <m:t>W</m:t>
                    </m:r>
                  </m:e>
                  <m:sub>
                    <m:r>
                      <w:rPr>
                        <w:rFonts w:ascii="Cambria Math" w:hAnsi="Cambria Math" w:hint="eastAsia"/>
                      </w:rPr>
                      <m:t>g</m:t>
                    </m:r>
                  </m:sub>
                </m:sSub>
              </m:oMath>
            </m:oMathPara>
          </w:p>
        </w:tc>
        <w:tc>
          <w:tcPr>
            <w:tcW w:w="4244" w:type="dxa"/>
            <w:vAlign w:val="center"/>
          </w:tcPr>
          <w:p w14:paraId="26E7AB2F" w14:textId="77777777" w:rsidR="00070FE3" w:rsidRDefault="00070FE3" w:rsidP="00E71372">
            <w:pPr>
              <w:pStyle w:val="aff"/>
            </w:pPr>
            <w:r>
              <w:rPr>
                <w:rFonts w:hint="eastAsia"/>
              </w:rPr>
              <w:t>全局通用权值矩阵</w:t>
            </w:r>
          </w:p>
        </w:tc>
      </w:tr>
      <w:tr w:rsidR="00070FE3" w14:paraId="19197AB2" w14:textId="77777777" w:rsidTr="00E71372">
        <w:trPr>
          <w:jc w:val="center"/>
        </w:trPr>
        <w:tc>
          <w:tcPr>
            <w:tcW w:w="2843" w:type="dxa"/>
            <w:vAlign w:val="center"/>
          </w:tcPr>
          <w:p w14:paraId="0E43A6BF" w14:textId="77777777" w:rsidR="00070FE3" w:rsidRDefault="007E366D" w:rsidP="00E71372">
            <w:pPr>
              <w:pStyle w:val="aff"/>
            </w:pPr>
            <m:oMathPara>
              <m:oMath>
                <m:sSub>
                  <m:sSubPr>
                    <m:ctrlPr>
                      <w:rPr>
                        <w:rFonts w:ascii="Cambria Math" w:hAnsi="Cambria Math"/>
                      </w:rPr>
                    </m:ctrlPr>
                  </m:sSubPr>
                  <m:e>
                    <m:r>
                      <w:rPr>
                        <w:rFonts w:ascii="Cambria Math" w:hAnsi="Cambria Math"/>
                      </w:rPr>
                      <m:t>ϕ</m:t>
                    </m:r>
                  </m:e>
                  <m:sub>
                    <m:r>
                      <w:rPr>
                        <w:rFonts w:ascii="Cambria Math" w:hAnsi="Cambria Math"/>
                      </w:rPr>
                      <m:t>r</m:t>
                    </m:r>
                  </m:sub>
                </m:sSub>
                <m:d>
                  <m:dPr>
                    <m:ctrlPr>
                      <w:rPr>
                        <w:rFonts w:ascii="Cambria Math" w:hAnsi="Cambria Math"/>
                        <w:i/>
                      </w:rPr>
                    </m:ctrlPr>
                  </m:dPr>
                  <m:e>
                    <m:r>
                      <m:rPr>
                        <m:sty m:val="p"/>
                      </m:rPr>
                      <w:rPr>
                        <w:rFonts w:ascii="Cambria Math" w:hAnsi="Cambria Math"/>
                      </w:rPr>
                      <m:t>∙</m:t>
                    </m:r>
                  </m:e>
                </m:d>
              </m:oMath>
            </m:oMathPara>
          </w:p>
        </w:tc>
        <w:tc>
          <w:tcPr>
            <w:tcW w:w="4244" w:type="dxa"/>
            <w:vAlign w:val="center"/>
          </w:tcPr>
          <w:p w14:paraId="54609AA4" w14:textId="77777777" w:rsidR="00070FE3" w:rsidRDefault="00070FE3" w:rsidP="00E71372">
            <w:pPr>
              <w:pStyle w:val="aff"/>
            </w:pPr>
            <w:r>
              <w:rPr>
                <w:rFonts w:hint="eastAsia"/>
              </w:rPr>
              <w:t>关系感知实体</w:t>
            </w:r>
            <w:r>
              <w:rPr>
                <w:rFonts w:hint="eastAsia"/>
              </w:rPr>
              <w:t>-</w:t>
            </w:r>
            <w:r>
              <w:rPr>
                <w:rFonts w:hint="eastAsia"/>
              </w:rPr>
              <w:t>关系融合函数</w:t>
            </w:r>
          </w:p>
        </w:tc>
      </w:tr>
      <w:tr w:rsidR="00070FE3" w14:paraId="7FEABA7F" w14:textId="77777777" w:rsidTr="00E71372">
        <w:trPr>
          <w:jc w:val="center"/>
        </w:trPr>
        <w:tc>
          <w:tcPr>
            <w:tcW w:w="2843" w:type="dxa"/>
            <w:vAlign w:val="center"/>
          </w:tcPr>
          <w:p w14:paraId="0184AE79" w14:textId="77777777" w:rsidR="00070FE3" w:rsidRDefault="007E366D" w:rsidP="00E71372">
            <w:pPr>
              <w:pStyle w:val="aff"/>
            </w:pPr>
            <m:oMathPara>
              <m:oMath>
                <m:sSubSup>
                  <m:sSubSupPr>
                    <m:ctrlPr>
                      <w:rPr>
                        <w:rFonts w:ascii="Cambria Math" w:hAnsi="Cambria Math"/>
                        <w:i/>
                      </w:rPr>
                    </m:ctrlPr>
                  </m:sSubSupPr>
                  <m:e>
                    <m:r>
                      <m:rPr>
                        <m:sty m:val="bi"/>
                      </m:rP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oMath>
            </m:oMathPara>
          </w:p>
        </w:tc>
        <w:tc>
          <w:tcPr>
            <w:tcW w:w="4244" w:type="dxa"/>
            <w:vAlign w:val="center"/>
          </w:tcPr>
          <w:p w14:paraId="5A260716" w14:textId="77777777" w:rsidR="00070FE3" w:rsidRDefault="00070FE3" w:rsidP="00E71372">
            <w:pPr>
              <w:pStyle w:val="aff"/>
            </w:pPr>
            <w:r>
              <w:rPr>
                <w:rFonts w:hint="eastAsia"/>
              </w:rPr>
              <w:t>关系感知实体</w:t>
            </w:r>
            <w:r>
              <w:rPr>
                <w:rFonts w:hint="eastAsia"/>
              </w:rPr>
              <w:t>-</w:t>
            </w:r>
            <w:r>
              <w:rPr>
                <w:rFonts w:hint="eastAsia"/>
              </w:rPr>
              <w:t>关系融合后的表示</w:t>
            </w:r>
          </w:p>
        </w:tc>
      </w:tr>
      <w:tr w:rsidR="00070FE3" w14:paraId="7D01CB43" w14:textId="77777777" w:rsidTr="00E71372">
        <w:trPr>
          <w:jc w:val="center"/>
        </w:trPr>
        <w:tc>
          <w:tcPr>
            <w:tcW w:w="2843" w:type="dxa"/>
            <w:vAlign w:val="center"/>
          </w:tcPr>
          <w:p w14:paraId="6B0187D4" w14:textId="77777777" w:rsidR="00070FE3" w:rsidRDefault="007E366D" w:rsidP="00E71372">
            <w:pPr>
              <w:pStyle w:val="aff"/>
            </w:pPr>
            <m:oMathPara>
              <m:oMath>
                <m:sSub>
                  <m:sSubPr>
                    <m:ctrlPr>
                      <w:rPr>
                        <w:rFonts w:ascii="Cambria Math" w:hAnsi="Cambria Math"/>
                      </w:rPr>
                    </m:ctrlPr>
                  </m:sSubPr>
                  <m:e>
                    <m:r>
                      <m:rPr>
                        <m:sty m:val="bi"/>
                      </m:rPr>
                      <w:rPr>
                        <w:rFonts w:ascii="Cambria Math" w:hAnsi="Cambria Math"/>
                      </w:rPr>
                      <m:t>θ</m:t>
                    </m:r>
                  </m:e>
                  <m:sub>
                    <m:r>
                      <w:rPr>
                        <w:rFonts w:ascii="Cambria Math" w:hAnsi="Cambria Math"/>
                      </w:rPr>
                      <m:t>r</m:t>
                    </m:r>
                  </m:sub>
                </m:sSub>
              </m:oMath>
            </m:oMathPara>
          </w:p>
        </w:tc>
        <w:tc>
          <w:tcPr>
            <w:tcW w:w="4244" w:type="dxa"/>
            <w:vAlign w:val="center"/>
          </w:tcPr>
          <w:p w14:paraId="34C4CD39" w14:textId="77777777" w:rsidR="00070FE3" w:rsidRDefault="00070FE3" w:rsidP="00E71372">
            <w:pPr>
              <w:pStyle w:val="aff"/>
            </w:pPr>
            <w:r>
              <w:rPr>
                <w:rFonts w:hint="eastAsia"/>
              </w:rPr>
              <w:t>关系特定参数</w:t>
            </w:r>
          </w:p>
        </w:tc>
      </w:tr>
      <w:tr w:rsidR="00070FE3" w14:paraId="41F93D9A" w14:textId="77777777" w:rsidTr="00E71372">
        <w:trPr>
          <w:jc w:val="center"/>
        </w:trPr>
        <w:tc>
          <w:tcPr>
            <w:tcW w:w="2843" w:type="dxa"/>
            <w:vAlign w:val="center"/>
          </w:tcPr>
          <w:p w14:paraId="48DFB516" w14:textId="77777777" w:rsidR="00070FE3" w:rsidRDefault="007E366D" w:rsidP="00E71372">
            <w:pPr>
              <w:pStyle w:val="aff"/>
            </w:pPr>
            <m:oMathPara>
              <m:oMath>
                <m:sSub>
                  <m:sSubPr>
                    <m:ctrlPr>
                      <w:rPr>
                        <w:rFonts w:ascii="Cambria Math" w:hAnsi="Cambria Math"/>
                        <w:i/>
                      </w:rPr>
                    </m:ctrlPr>
                  </m:sSubPr>
                  <m:e>
                    <m:r>
                      <w:rPr>
                        <w:rFonts w:ascii="Cambria Math" w:hAnsi="Cambria Math"/>
                      </w:rPr>
                      <m:t>W</m:t>
                    </m:r>
                  </m:e>
                  <m:sub>
                    <m:r>
                      <w:rPr>
                        <w:rFonts w:ascii="Cambria Math" w:hAnsi="Cambria Math" w:hint="eastAsia"/>
                      </w:rPr>
                      <m:t>r</m:t>
                    </m:r>
                  </m:sub>
                </m:sSub>
              </m:oMath>
            </m:oMathPara>
          </w:p>
        </w:tc>
        <w:tc>
          <w:tcPr>
            <w:tcW w:w="4244" w:type="dxa"/>
            <w:vAlign w:val="center"/>
          </w:tcPr>
          <w:p w14:paraId="4932EEA0" w14:textId="77777777" w:rsidR="00070FE3" w:rsidRDefault="00070FE3" w:rsidP="00E71372">
            <w:pPr>
              <w:pStyle w:val="aff"/>
            </w:pPr>
            <w:r>
              <w:rPr>
                <w:rFonts w:hint="eastAsia"/>
              </w:rPr>
              <w:t>关系特定对角矩阵</w:t>
            </w:r>
          </w:p>
        </w:tc>
      </w:tr>
      <w:tr w:rsidR="00070FE3" w14:paraId="4C39F3F8" w14:textId="77777777" w:rsidTr="00E71372">
        <w:trPr>
          <w:jc w:val="center"/>
        </w:trPr>
        <w:tc>
          <w:tcPr>
            <w:tcW w:w="2843" w:type="dxa"/>
            <w:vAlign w:val="center"/>
          </w:tcPr>
          <w:p w14:paraId="11BD0FBF" w14:textId="77777777" w:rsidR="00070FE3" w:rsidRDefault="007E366D" w:rsidP="00E71372">
            <w:pPr>
              <w:pStyle w:val="aff"/>
            </w:pPr>
            <m:oMathPara>
              <m:oMath>
                <m:sSub>
                  <m:sSubPr>
                    <m:ctrlPr>
                      <w:rPr>
                        <w:rFonts w:ascii="Cambria Math" w:hAnsi="Cambria Math"/>
                        <w:i/>
                      </w:rPr>
                    </m:ctrlPr>
                  </m:sSubPr>
                  <m:e>
                    <m:r>
                      <m:rPr>
                        <m:sty m:val="bi"/>
                      </m:rPr>
                      <w:rPr>
                        <w:rFonts w:ascii="Cambria Math" w:hAnsi="Cambria Math"/>
                      </w:rPr>
                      <m:t>m</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m:oMathPara>
          </w:p>
        </w:tc>
        <w:tc>
          <w:tcPr>
            <w:tcW w:w="4244" w:type="dxa"/>
            <w:vAlign w:val="center"/>
          </w:tcPr>
          <w:p w14:paraId="1D11BADA" w14:textId="77777777" w:rsidR="00070FE3" w:rsidRDefault="00070FE3" w:rsidP="00E71372">
            <w:pPr>
              <w:pStyle w:val="aff"/>
            </w:pPr>
            <w:r>
              <w:rPr>
                <w:rFonts w:hint="eastAsia"/>
              </w:rPr>
              <w:t>传递的邻居消息</w:t>
            </w:r>
          </w:p>
        </w:tc>
      </w:tr>
      <w:tr w:rsidR="00070FE3" w14:paraId="163717E2" w14:textId="77777777" w:rsidTr="00E71372">
        <w:trPr>
          <w:jc w:val="center"/>
        </w:trPr>
        <w:tc>
          <w:tcPr>
            <w:tcW w:w="2843" w:type="dxa"/>
            <w:vAlign w:val="center"/>
          </w:tcPr>
          <w:p w14:paraId="66514277" w14:textId="77777777" w:rsidR="00070FE3" w:rsidRDefault="00070FE3" w:rsidP="00E71372">
            <w:pPr>
              <w:pStyle w:val="aff"/>
            </w:pPr>
            <m:oMathPara>
              <m:oMath>
                <m:r>
                  <w:rPr>
                    <w:rFonts w:ascii="Cambria Math" w:hAnsi="Cambria Math" w:hint="eastAsia"/>
                  </w:rPr>
                  <m:t>diag</m:t>
                </m:r>
                <m:d>
                  <m:dPr>
                    <m:ctrlPr>
                      <w:rPr>
                        <w:rFonts w:ascii="Cambria Math" w:hAnsi="Cambria Math"/>
                        <w:i/>
                      </w:rPr>
                    </m:ctrlPr>
                  </m:dPr>
                  <m:e>
                    <m:r>
                      <w:rPr>
                        <w:rFonts w:ascii="Cambria Math" w:hAnsi="Cambria Math"/>
                      </w:rPr>
                      <m:t>∙</m:t>
                    </m:r>
                  </m:e>
                </m:d>
              </m:oMath>
            </m:oMathPara>
          </w:p>
        </w:tc>
        <w:tc>
          <w:tcPr>
            <w:tcW w:w="4244" w:type="dxa"/>
            <w:vAlign w:val="center"/>
          </w:tcPr>
          <w:p w14:paraId="566FB31C" w14:textId="77777777" w:rsidR="00070FE3" w:rsidRDefault="00070FE3" w:rsidP="00E71372">
            <w:pPr>
              <w:pStyle w:val="aff"/>
            </w:pPr>
            <w:r>
              <w:rPr>
                <w:rFonts w:hint="eastAsia"/>
              </w:rPr>
              <w:t>以输入参数构造对角矩阵</w:t>
            </w:r>
          </w:p>
        </w:tc>
      </w:tr>
      <w:tr w:rsidR="00070FE3" w14:paraId="71F44FD6" w14:textId="77777777" w:rsidTr="00E71372">
        <w:trPr>
          <w:jc w:val="center"/>
        </w:trPr>
        <w:tc>
          <w:tcPr>
            <w:tcW w:w="2843" w:type="dxa"/>
            <w:vAlign w:val="center"/>
          </w:tcPr>
          <w:p w14:paraId="5A9C035B" w14:textId="77777777" w:rsidR="00070FE3" w:rsidRDefault="00070FE3" w:rsidP="00E71372">
            <w:pPr>
              <w:pStyle w:val="aff"/>
            </w:pPr>
            <m:oMathPara>
              <m:oMath>
                <m:r>
                  <m:rPr>
                    <m:sty m:val="p"/>
                  </m:rPr>
                  <w:rPr>
                    <w:rFonts w:ascii="Cambria Math" w:hAnsi="Cambria Math"/>
                  </w:rPr>
                  <m:t>∘</m:t>
                </m:r>
              </m:oMath>
            </m:oMathPara>
          </w:p>
        </w:tc>
        <w:tc>
          <w:tcPr>
            <w:tcW w:w="4244" w:type="dxa"/>
            <w:vAlign w:val="center"/>
          </w:tcPr>
          <w:p w14:paraId="2E399420" w14:textId="77777777" w:rsidR="00070FE3" w:rsidRDefault="00070FE3" w:rsidP="00E71372">
            <w:pPr>
              <w:pStyle w:val="aff"/>
            </w:pPr>
            <w:r>
              <w:rPr>
                <w:rFonts w:hint="eastAsia"/>
              </w:rPr>
              <w:t>哈德曼乘法运算</w:t>
            </w:r>
          </w:p>
        </w:tc>
      </w:tr>
      <w:tr w:rsidR="00070FE3" w14:paraId="1B7A1D95" w14:textId="77777777" w:rsidTr="00E71372">
        <w:trPr>
          <w:jc w:val="center"/>
        </w:trPr>
        <w:tc>
          <w:tcPr>
            <w:tcW w:w="2843" w:type="dxa"/>
            <w:vAlign w:val="center"/>
          </w:tcPr>
          <w:p w14:paraId="44A7B822" w14:textId="77777777" w:rsidR="00070FE3" w:rsidRDefault="00070FE3" w:rsidP="00E71372">
            <w:pPr>
              <w:pStyle w:val="aff"/>
            </w:pPr>
            <m:oMathPara>
              <m:oMath>
                <m:r>
                  <m:rPr>
                    <m:sty m:val="p"/>
                  </m:rPr>
                  <w:rPr>
                    <w:rFonts w:ascii="Cambria Math" w:hAnsi="Cambria Math"/>
                  </w:rPr>
                  <m:t>⋆</m:t>
                </m:r>
              </m:oMath>
            </m:oMathPara>
          </w:p>
        </w:tc>
        <w:tc>
          <w:tcPr>
            <w:tcW w:w="4244" w:type="dxa"/>
            <w:vAlign w:val="center"/>
          </w:tcPr>
          <w:p w14:paraId="714FBFB3" w14:textId="77777777" w:rsidR="00070FE3" w:rsidRDefault="00070FE3" w:rsidP="00E71372">
            <w:pPr>
              <w:pStyle w:val="aff"/>
            </w:pPr>
            <w:r>
              <w:rPr>
                <w:rFonts w:hint="eastAsia"/>
              </w:rPr>
              <w:t>循环相关运算</w:t>
            </w:r>
          </w:p>
        </w:tc>
      </w:tr>
      <w:tr w:rsidR="00070FE3" w14:paraId="700923D2" w14:textId="77777777" w:rsidTr="00E71372">
        <w:trPr>
          <w:jc w:val="center"/>
        </w:trPr>
        <w:tc>
          <w:tcPr>
            <w:tcW w:w="2843" w:type="dxa"/>
            <w:vAlign w:val="center"/>
          </w:tcPr>
          <w:p w14:paraId="36CD91CE" w14:textId="77777777" w:rsidR="00070FE3" w:rsidRDefault="007E366D" w:rsidP="00E71372">
            <w:pPr>
              <w:pStyle w:val="aff"/>
            </w:pPr>
            <m:oMathPara>
              <m:oMath>
                <m:d>
                  <m:dPr>
                    <m:begChr m:val="["/>
                    <m:endChr m:val="]"/>
                    <m:ctrlPr>
                      <w:rPr>
                        <w:rFonts w:ascii="Cambria Math" w:hAnsi="Cambria Math"/>
                        <w:i/>
                      </w:rPr>
                    </m:ctrlPr>
                  </m:dPr>
                  <m:e>
                    <m:r>
                      <w:rPr>
                        <w:rFonts w:ascii="Cambria Math" w:hAnsi="Cambria Math"/>
                      </w:rPr>
                      <m:t>;</m:t>
                    </m:r>
                  </m:e>
                </m:d>
              </m:oMath>
            </m:oMathPara>
          </w:p>
        </w:tc>
        <w:tc>
          <w:tcPr>
            <w:tcW w:w="4244" w:type="dxa"/>
            <w:vAlign w:val="center"/>
          </w:tcPr>
          <w:p w14:paraId="075F59EA" w14:textId="77777777" w:rsidR="00070FE3" w:rsidRDefault="00070FE3" w:rsidP="00E71372">
            <w:pPr>
              <w:pStyle w:val="aff"/>
            </w:pPr>
            <w:r>
              <w:rPr>
                <w:rFonts w:hint="eastAsia"/>
              </w:rPr>
              <w:t>向量拼接运算</w:t>
            </w:r>
          </w:p>
        </w:tc>
      </w:tr>
      <w:tr w:rsidR="00070FE3" w14:paraId="3A9AD701" w14:textId="77777777" w:rsidTr="00E71372">
        <w:trPr>
          <w:jc w:val="center"/>
        </w:trPr>
        <w:tc>
          <w:tcPr>
            <w:tcW w:w="2843" w:type="dxa"/>
            <w:vAlign w:val="center"/>
          </w:tcPr>
          <w:p w14:paraId="29B029E0" w14:textId="77777777" w:rsidR="00070FE3" w:rsidRDefault="00070FE3" w:rsidP="00E71372">
            <w:pPr>
              <w:pStyle w:val="aff"/>
            </w:pPr>
            <m:oMathPara>
              <m:oMath>
                <m:r>
                  <m:rPr>
                    <m:scr m:val="script"/>
                  </m:rPr>
                  <w:rPr>
                    <w:rFonts w:ascii="Cambria Math" w:hAnsi="Cambria Math"/>
                  </w:rPr>
                  <m:t>N</m:t>
                </m:r>
                <m:d>
                  <m:dPr>
                    <m:ctrlPr>
                      <w:rPr>
                        <w:rFonts w:ascii="Cambria Math" w:hAnsi="Cambria Math"/>
                        <w:i/>
                      </w:rPr>
                    </m:ctrlPr>
                  </m:dPr>
                  <m:e>
                    <m:r>
                      <w:rPr>
                        <w:rFonts w:ascii="Cambria Math" w:hAnsi="Cambria Math"/>
                      </w:rPr>
                      <m:t>v</m:t>
                    </m:r>
                  </m:e>
                </m:d>
              </m:oMath>
            </m:oMathPara>
          </w:p>
        </w:tc>
        <w:tc>
          <w:tcPr>
            <w:tcW w:w="4244" w:type="dxa"/>
            <w:vAlign w:val="center"/>
          </w:tcPr>
          <w:p w14:paraId="66433025" w14:textId="77777777" w:rsidR="00070FE3" w:rsidRDefault="00070FE3" w:rsidP="00E71372">
            <w:pPr>
              <w:pStyle w:val="aff"/>
            </w:pPr>
            <w:r>
              <w:rPr>
                <w:rFonts w:hint="eastAsia"/>
              </w:rPr>
              <w:t>实体</w:t>
            </w:r>
            <m:oMath>
              <m:r>
                <w:rPr>
                  <w:rFonts w:ascii="Cambria Math" w:hAnsi="Cambria Math" w:hint="eastAsia"/>
                </w:rPr>
                <m:t>v</m:t>
              </m:r>
            </m:oMath>
            <w:r>
              <w:rPr>
                <w:rFonts w:hint="eastAsia"/>
              </w:rPr>
              <w:t>的所有邻居集合</w:t>
            </w:r>
          </w:p>
        </w:tc>
      </w:tr>
      <w:tr w:rsidR="00070FE3" w14:paraId="6806DAAB" w14:textId="77777777" w:rsidTr="00E71372">
        <w:trPr>
          <w:jc w:val="center"/>
        </w:trPr>
        <w:tc>
          <w:tcPr>
            <w:tcW w:w="2843" w:type="dxa"/>
            <w:vAlign w:val="center"/>
          </w:tcPr>
          <w:p w14:paraId="613719DA" w14:textId="77777777" w:rsidR="00070FE3" w:rsidRDefault="00070FE3" w:rsidP="00E71372">
            <w:pPr>
              <w:pStyle w:val="aff"/>
            </w:pPr>
            <m:oMathPara>
              <m:oMath>
                <m:r>
                  <m:rPr>
                    <m:scr m:val="script"/>
                  </m:rPr>
                  <w:rPr>
                    <w:rFonts w:ascii="Cambria Math" w:hAnsi="Cambria Math"/>
                  </w:rPr>
                  <m:t>R</m:t>
                </m:r>
              </m:oMath>
            </m:oMathPara>
          </w:p>
        </w:tc>
        <w:tc>
          <w:tcPr>
            <w:tcW w:w="4244" w:type="dxa"/>
            <w:vAlign w:val="center"/>
          </w:tcPr>
          <w:p w14:paraId="19E7ADE5" w14:textId="77777777" w:rsidR="00070FE3" w:rsidRDefault="00070FE3" w:rsidP="00E71372">
            <w:pPr>
              <w:pStyle w:val="aff"/>
            </w:pPr>
            <w:r>
              <w:rPr>
                <w:rFonts w:hint="eastAsia"/>
              </w:rPr>
              <w:t>初始的关系集合</w:t>
            </w:r>
          </w:p>
        </w:tc>
      </w:tr>
      <w:tr w:rsidR="00070FE3" w14:paraId="6F819FD4" w14:textId="77777777" w:rsidTr="00E71372">
        <w:trPr>
          <w:jc w:val="center"/>
        </w:trPr>
        <w:tc>
          <w:tcPr>
            <w:tcW w:w="2843" w:type="dxa"/>
            <w:vAlign w:val="center"/>
          </w:tcPr>
          <w:p w14:paraId="69FFBFF7" w14:textId="77777777" w:rsidR="00070FE3" w:rsidRDefault="007E366D" w:rsidP="00E71372">
            <w:pPr>
              <w:pStyle w:val="aff"/>
            </w:pPr>
            <m:oMathPara>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inv</m:t>
                    </m:r>
                  </m:sub>
                </m:sSub>
              </m:oMath>
            </m:oMathPara>
          </w:p>
        </w:tc>
        <w:tc>
          <w:tcPr>
            <w:tcW w:w="4244" w:type="dxa"/>
            <w:vAlign w:val="center"/>
          </w:tcPr>
          <w:p w14:paraId="13744B83" w14:textId="77777777" w:rsidR="00070FE3" w:rsidRDefault="00070FE3" w:rsidP="00E71372">
            <w:pPr>
              <w:pStyle w:val="aff"/>
            </w:pPr>
            <w:r>
              <w:rPr>
                <w:rFonts w:hint="eastAsia"/>
              </w:rPr>
              <w:t>逆关系集合</w:t>
            </w:r>
          </w:p>
        </w:tc>
      </w:tr>
      <w:tr w:rsidR="00070FE3" w14:paraId="1B3577A4" w14:textId="77777777" w:rsidTr="00E71372">
        <w:trPr>
          <w:jc w:val="center"/>
        </w:trPr>
        <w:tc>
          <w:tcPr>
            <w:tcW w:w="2843" w:type="dxa"/>
            <w:vAlign w:val="center"/>
          </w:tcPr>
          <w:p w14:paraId="5ADD6D8B" w14:textId="77777777" w:rsidR="00070FE3" w:rsidRDefault="00070FE3" w:rsidP="00E71372">
            <w:pPr>
              <w:pStyle w:val="aff"/>
            </w:pPr>
            <m:oMathPara>
              <m:oMath>
                <m:r>
                  <m:rPr>
                    <m:sty m:val="p"/>
                  </m:rPr>
                  <w:rPr>
                    <w:rFonts w:ascii="Cambria Math" w:hAnsi="Cambria Math"/>
                  </w:rPr>
                  <m:t>Τ</m:t>
                </m:r>
              </m:oMath>
            </m:oMathPara>
          </w:p>
        </w:tc>
        <w:tc>
          <w:tcPr>
            <w:tcW w:w="4244" w:type="dxa"/>
            <w:vAlign w:val="center"/>
          </w:tcPr>
          <w:p w14:paraId="7BC04C21" w14:textId="77777777" w:rsidR="00070FE3" w:rsidRDefault="00070FE3" w:rsidP="00E71372">
            <w:pPr>
              <w:pStyle w:val="aff"/>
            </w:pPr>
            <w:r>
              <w:rPr>
                <w:rFonts w:hint="eastAsia"/>
              </w:rPr>
              <w:t>自循环关系</w:t>
            </w:r>
          </w:p>
        </w:tc>
      </w:tr>
      <w:tr w:rsidR="00070FE3" w14:paraId="2F84D175" w14:textId="77777777" w:rsidTr="00E71372">
        <w:trPr>
          <w:jc w:val="center"/>
        </w:trPr>
        <w:tc>
          <w:tcPr>
            <w:tcW w:w="2843" w:type="dxa"/>
            <w:vAlign w:val="center"/>
          </w:tcPr>
          <w:p w14:paraId="6D3B868C" w14:textId="77777777" w:rsidR="00070FE3" w:rsidRDefault="007E366D" w:rsidP="00E71372">
            <w:pPr>
              <w:pStyle w:val="aff"/>
            </w:pPr>
            <m:oMathPara>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out</m:t>
                    </m:r>
                  </m:sub>
                </m:sSub>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m:t>
                </m:r>
                <m:r>
                  <m:rPr>
                    <m:lit/>
                    <m:sty m:val="p"/>
                  </m:rPr>
                  <w:rPr>
                    <w:rFonts w:ascii="Cambria Math" w:hAnsi="Cambria Math"/>
                  </w:rPr>
                  <m:t>}</m:t>
                </m:r>
                <m:r>
                  <m:rPr>
                    <m:sty m:val="p"/>
                  </m:rPr>
                  <w:rPr>
                    <w:rFonts w:ascii="Cambria Math" w:hAnsi="Cambria Math"/>
                  </w:rPr>
                  <m:t xml:space="preserve">,if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m:oMathPara>
          </w:p>
        </w:tc>
        <w:tc>
          <w:tcPr>
            <w:tcW w:w="4244" w:type="dxa"/>
            <w:vAlign w:val="center"/>
          </w:tcPr>
          <w:p w14:paraId="1FA59D00" w14:textId="77777777" w:rsidR="00070FE3" w:rsidRDefault="00070FE3" w:rsidP="00E71372">
            <w:pPr>
              <w:pStyle w:val="aff"/>
            </w:pPr>
            <w:r>
              <w:rPr>
                <w:rFonts w:hint="eastAsia"/>
              </w:rPr>
              <w:t>属于出边的关系集合</w:t>
            </w:r>
          </w:p>
        </w:tc>
      </w:tr>
      <w:tr w:rsidR="00070FE3" w14:paraId="2309F2C2" w14:textId="77777777" w:rsidTr="00E71372">
        <w:trPr>
          <w:jc w:val="center"/>
        </w:trPr>
        <w:tc>
          <w:tcPr>
            <w:tcW w:w="2843" w:type="dxa"/>
            <w:vAlign w:val="center"/>
          </w:tcPr>
          <w:p w14:paraId="156441C9" w14:textId="77777777" w:rsidR="00070FE3" w:rsidRDefault="007E366D" w:rsidP="00E71372">
            <w:pPr>
              <w:pStyle w:val="aff"/>
            </w:pPr>
            <m:oMathPara>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m:t>
                    </m:r>
                  </m:sub>
                </m:sSub>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m:t>
                </m:r>
                <m:r>
                  <m:rPr>
                    <m:lit/>
                    <m:sty m:val="p"/>
                  </m:rPr>
                  <w:rPr>
                    <w:rFonts w:ascii="Cambria Math" w:hAnsi="Cambria Math"/>
                  </w:rPr>
                  <m:t>}</m:t>
                </m:r>
                <m:r>
                  <m:rPr>
                    <m:sty m:val="p"/>
                  </m:rP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inv</m:t>
                    </m:r>
                  </m:sub>
                </m:sSub>
              </m:oMath>
            </m:oMathPara>
          </w:p>
        </w:tc>
        <w:tc>
          <w:tcPr>
            <w:tcW w:w="4244" w:type="dxa"/>
            <w:vAlign w:val="center"/>
          </w:tcPr>
          <w:p w14:paraId="423C6C0C" w14:textId="77777777" w:rsidR="00070FE3" w:rsidRDefault="00070FE3" w:rsidP="00E71372">
            <w:pPr>
              <w:pStyle w:val="aff"/>
            </w:pPr>
            <w:r>
              <w:rPr>
                <w:rFonts w:hint="eastAsia"/>
              </w:rPr>
              <w:t>属于入边的关系集合</w:t>
            </w:r>
          </w:p>
        </w:tc>
      </w:tr>
      <w:tr w:rsidR="00070FE3" w14:paraId="6B00BB68" w14:textId="77777777" w:rsidTr="00E71372">
        <w:trPr>
          <w:jc w:val="center"/>
        </w:trPr>
        <w:tc>
          <w:tcPr>
            <w:tcW w:w="2843" w:type="dxa"/>
            <w:vAlign w:val="center"/>
          </w:tcPr>
          <w:p w14:paraId="4FB2D39E" w14:textId="77777777" w:rsidR="00070FE3" w:rsidRDefault="007E366D" w:rsidP="00E71372">
            <w:pPr>
              <w:pStyle w:val="aff"/>
            </w:pPr>
            <m:oMathPara>
              <m:oMath>
                <m:sSub>
                  <m:sSubPr>
                    <m:ctrlPr>
                      <w:rPr>
                        <w:rFonts w:ascii="Cambria Math" w:hAnsi="Cambria Math"/>
                        <w:i/>
                      </w:rPr>
                    </m:ctrlPr>
                  </m:sSubPr>
                  <m:e>
                    <m:r>
                      <m:rPr>
                        <m:scr m:val="script"/>
                      </m:rPr>
                      <w:rPr>
                        <w:rFonts w:ascii="Cambria Math" w:hAnsi="Cambria Math"/>
                      </w:rPr>
                      <m:t>R</m:t>
                    </m:r>
                  </m:e>
                  <m:sub>
                    <m:r>
                      <w:rPr>
                        <w:rFonts w:ascii="Cambria Math" w:hAnsi="Cambria Math" w:hint="eastAsia"/>
                      </w:rPr>
                      <m:t>self</m:t>
                    </m:r>
                  </m:sub>
                </m:sSub>
                <m:r>
                  <w:rPr>
                    <w:rFonts w:ascii="Cambria Math" w:hAnsi="Cambria Math"/>
                  </w:rPr>
                  <m:t>=</m:t>
                </m:r>
                <m:r>
                  <m:rPr>
                    <m:lit/>
                  </m:rPr>
                  <w:rPr>
                    <w:rFonts w:ascii="Cambria Math" w:hAnsi="Cambria Math"/>
                  </w:rPr>
                  <m:t>{</m:t>
                </m:r>
                <m:r>
                  <w:rPr>
                    <w:rFonts w:ascii="Cambria Math" w:hAnsi="Cambria Math" w:hint="eastAsia"/>
                  </w:rPr>
                  <m:t>r</m:t>
                </m:r>
                <m:r>
                  <m:rPr>
                    <m:lit/>
                    <m:sty m:val="p"/>
                  </m:rPr>
                  <w:rPr>
                    <w:rFonts w:ascii="Cambria Math" w:hAnsi="Cambria Math"/>
                  </w:rPr>
                  <m:t>}</m:t>
                </m:r>
                <m:r>
                  <m:rPr>
                    <m:sty m:val="p"/>
                  </m:rPr>
                  <w:rPr>
                    <w:rFonts w:ascii="Cambria Math" w:hAnsi="Cambria Math"/>
                  </w:rPr>
                  <m:t>,if</m:t>
                </m:r>
                <m:r>
                  <w:rPr>
                    <w:rFonts w:ascii="Cambria Math" w:hAnsi="Cambria Math" w:hint="eastAsia"/>
                  </w:rPr>
                  <m:t>r</m:t>
                </m:r>
                <m:r>
                  <m:rPr>
                    <m:sty m:val="p"/>
                  </m:rPr>
                  <w:rPr>
                    <w:rFonts w:ascii="Cambria Math" w:hAnsi="Cambria Math" w:hint="eastAsia"/>
                  </w:rPr>
                  <m:t>∈</m:t>
                </m:r>
                <m:r>
                  <m:rPr>
                    <m:sty m:val="p"/>
                  </m:rPr>
                  <w:rPr>
                    <w:rFonts w:ascii="Cambria Math" w:hAnsi="Cambria Math"/>
                  </w:rPr>
                  <m:t>Τ</m:t>
                </m:r>
              </m:oMath>
            </m:oMathPara>
          </w:p>
        </w:tc>
        <w:tc>
          <w:tcPr>
            <w:tcW w:w="4244" w:type="dxa"/>
            <w:vAlign w:val="center"/>
          </w:tcPr>
          <w:p w14:paraId="1A6D37C2" w14:textId="77777777" w:rsidR="00070FE3" w:rsidRDefault="00070FE3" w:rsidP="00E71372">
            <w:pPr>
              <w:pStyle w:val="aff"/>
            </w:pPr>
            <w:r>
              <w:rPr>
                <w:rFonts w:hint="eastAsia"/>
              </w:rPr>
              <w:t>自循环边的关系集合</w:t>
            </w:r>
          </w:p>
        </w:tc>
      </w:tr>
      <w:tr w:rsidR="00070FE3" w14:paraId="08FC715D" w14:textId="77777777" w:rsidTr="00E71372">
        <w:trPr>
          <w:jc w:val="center"/>
        </w:trPr>
        <w:tc>
          <w:tcPr>
            <w:tcW w:w="2843" w:type="dxa"/>
            <w:vAlign w:val="center"/>
          </w:tcPr>
          <w:p w14:paraId="16226BE3" w14:textId="77777777" w:rsidR="00070FE3" w:rsidRDefault="007E366D" w:rsidP="00E71372">
            <w:pPr>
              <w:pStyle w:val="aff"/>
            </w:pPr>
            <m:oMathPara>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dir</m:t>
                    </m:r>
                    <m:d>
                      <m:dPr>
                        <m:ctrlPr>
                          <w:rPr>
                            <w:rFonts w:ascii="Cambria Math" w:hAnsi="Cambria Math"/>
                            <w:i/>
                          </w:rPr>
                        </m:ctrlPr>
                      </m:dPr>
                      <m:e>
                        <m:r>
                          <m:rPr>
                            <m:sty m:val="p"/>
                          </m:rPr>
                          <w:rPr>
                            <w:rFonts w:ascii="Cambria Math" w:hAnsi="Cambria Math"/>
                          </w:rPr>
                          <m:t>r</m:t>
                        </m:r>
                      </m:e>
                    </m:d>
                  </m:sub>
                </m:sSub>
              </m:oMath>
            </m:oMathPara>
          </w:p>
        </w:tc>
        <w:tc>
          <w:tcPr>
            <w:tcW w:w="4244" w:type="dxa"/>
            <w:vAlign w:val="center"/>
          </w:tcPr>
          <w:p w14:paraId="4191948B" w14:textId="77777777" w:rsidR="00070FE3" w:rsidRDefault="00070FE3" w:rsidP="00E71372">
            <w:pPr>
              <w:pStyle w:val="aff"/>
            </w:pPr>
            <w:r>
              <w:rPr>
                <w:rFonts w:hint="eastAsia"/>
              </w:rPr>
              <w:t>方向感知权值矩阵</w:t>
            </w:r>
          </w:p>
        </w:tc>
      </w:tr>
      <w:tr w:rsidR="00070FE3" w14:paraId="567094A5" w14:textId="77777777" w:rsidTr="00E71372">
        <w:trPr>
          <w:jc w:val="center"/>
        </w:trPr>
        <w:tc>
          <w:tcPr>
            <w:tcW w:w="2843" w:type="dxa"/>
            <w:vAlign w:val="center"/>
          </w:tcPr>
          <w:p w14:paraId="5795C098" w14:textId="77777777" w:rsidR="00070FE3" w:rsidRDefault="00070FE3" w:rsidP="00E71372">
            <w:pPr>
              <w:pStyle w:val="aff"/>
            </w:pPr>
            <m:oMath>
              <m:r>
                <w:rPr>
                  <w:rFonts w:ascii="Cambria Math" w:hAnsi="Cambria Math"/>
                </w:rPr>
                <m:t>O</m:t>
              </m:r>
            </m:oMath>
            <w:r>
              <w:rPr>
                <w:rFonts w:hint="eastAsia"/>
              </w:rPr>
              <w:t>，</w:t>
            </w:r>
            <m:oMath>
              <m:r>
                <w:rPr>
                  <w:rFonts w:ascii="Cambria Math" w:hAnsi="Cambria Math" w:hint="eastAsia"/>
                </w:rPr>
                <m:t>I</m:t>
              </m:r>
            </m:oMath>
            <w:r>
              <w:rPr>
                <w:rFonts w:hint="eastAsia"/>
              </w:rPr>
              <w:t>，</w:t>
            </w:r>
            <m:oMath>
              <m:r>
                <w:rPr>
                  <w:rFonts w:ascii="Cambria Math" w:hAnsi="Cambria Math" w:hint="eastAsia"/>
                </w:rPr>
                <m:t>S</m:t>
              </m:r>
            </m:oMath>
          </w:p>
        </w:tc>
        <w:tc>
          <w:tcPr>
            <w:tcW w:w="4244" w:type="dxa"/>
            <w:vAlign w:val="center"/>
          </w:tcPr>
          <w:p w14:paraId="270A6FD2" w14:textId="77777777" w:rsidR="00070FE3" w:rsidRDefault="00070FE3" w:rsidP="00E71372">
            <w:pPr>
              <w:pStyle w:val="aff"/>
            </w:pPr>
            <w:r>
              <w:rPr>
                <w:rFonts w:hint="eastAsia"/>
              </w:rPr>
              <w:t>出边、入边以及自循环边</w:t>
            </w:r>
          </w:p>
        </w:tc>
      </w:tr>
      <w:tr w:rsidR="00070FE3" w14:paraId="580050A3" w14:textId="77777777" w:rsidTr="00E71372">
        <w:trPr>
          <w:jc w:val="center"/>
        </w:trPr>
        <w:tc>
          <w:tcPr>
            <w:tcW w:w="2843" w:type="dxa"/>
            <w:vAlign w:val="center"/>
          </w:tcPr>
          <w:p w14:paraId="3803511D" w14:textId="77777777" w:rsidR="00070FE3" w:rsidRDefault="007E366D" w:rsidP="00E71372">
            <w:pPr>
              <w:pStyle w:val="aff"/>
            </w:pPr>
            <m:oMathPara>
              <m:oMath>
                <m:sSub>
                  <m:sSubPr>
                    <m:ctrlPr>
                      <w:rPr>
                        <w:rFonts w:ascii="Cambria Math" w:hAnsi="Cambria Math"/>
                        <w:i/>
                      </w:rPr>
                    </m:ctrlPr>
                  </m:sSubPr>
                  <m:e>
                    <m:r>
                      <w:rPr>
                        <w:rFonts w:ascii="Cambria Math" w:hAnsi="Cambria Math"/>
                      </w:rPr>
                      <m:t>W</m:t>
                    </m:r>
                  </m:e>
                  <m:sub>
                    <m:r>
                      <w:rPr>
                        <w:rFonts w:ascii="Cambria Math" w:hAnsi="Cambria Math"/>
                      </w:rPr>
                      <m:t>att</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1</m:t>
                    </m:r>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sup>
                </m:sSup>
              </m:oMath>
            </m:oMathPara>
          </w:p>
        </w:tc>
        <w:tc>
          <w:tcPr>
            <w:tcW w:w="4244" w:type="dxa"/>
            <w:vAlign w:val="center"/>
          </w:tcPr>
          <w:p w14:paraId="724B90D6" w14:textId="77777777" w:rsidR="00070FE3" w:rsidRDefault="00070FE3" w:rsidP="00E71372">
            <w:pPr>
              <w:pStyle w:val="aff"/>
            </w:pPr>
            <w:r>
              <w:rPr>
                <w:rFonts w:hint="eastAsia"/>
              </w:rPr>
              <w:t>注意力参数</w:t>
            </w:r>
          </w:p>
        </w:tc>
      </w:tr>
      <w:tr w:rsidR="00070FE3" w14:paraId="734DD67C" w14:textId="77777777" w:rsidTr="00E71372">
        <w:trPr>
          <w:jc w:val="center"/>
        </w:trPr>
        <w:tc>
          <w:tcPr>
            <w:tcW w:w="2843" w:type="dxa"/>
            <w:vAlign w:val="center"/>
          </w:tcPr>
          <w:p w14:paraId="1F225076" w14:textId="77777777" w:rsidR="00070FE3" w:rsidRDefault="007E366D" w:rsidP="00E71372">
            <w:pPr>
              <w:pStyle w:val="aff"/>
            </w:pPr>
            <m:oMathPara>
              <m:oMath>
                <m:sSub>
                  <m:sSubPr>
                    <m:ctrlPr>
                      <w:rPr>
                        <w:rFonts w:ascii="Cambria Math" w:hAnsi="Cambria Math"/>
                      </w:rPr>
                    </m:ctrlPr>
                  </m:sSubPr>
                  <m:e>
                    <m:r>
                      <w:rPr>
                        <w:rFonts w:ascii="Cambria Math" w:hAnsi="Cambria Math"/>
                      </w:rPr>
                      <m:t>α</m:t>
                    </m:r>
                  </m:e>
                  <m:sub>
                    <m:r>
                      <w:rPr>
                        <w:rFonts w:ascii="Cambria Math" w:hAnsi="Cambria Math"/>
                      </w:rPr>
                      <m:t>u,r</m:t>
                    </m:r>
                  </m:sub>
                </m:sSub>
              </m:oMath>
            </m:oMathPara>
          </w:p>
        </w:tc>
        <w:tc>
          <w:tcPr>
            <w:tcW w:w="4244" w:type="dxa"/>
            <w:vAlign w:val="center"/>
          </w:tcPr>
          <w:p w14:paraId="02759124" w14:textId="77777777" w:rsidR="00070FE3" w:rsidRDefault="00070FE3" w:rsidP="00E71372">
            <w:pPr>
              <w:pStyle w:val="aff"/>
            </w:pPr>
            <w:r>
              <w:rPr>
                <w:rFonts w:hint="eastAsia"/>
              </w:rPr>
              <w:t>邻居</w:t>
            </w:r>
            <m:oMath>
              <m:d>
                <m:dPr>
                  <m:ctrlPr>
                    <w:rPr>
                      <w:rFonts w:ascii="Cambria Math" w:hAnsi="Cambria Math"/>
                      <w:i/>
                    </w:rPr>
                  </m:ctrlPr>
                </m:dPr>
                <m:e>
                  <m:r>
                    <w:rPr>
                      <w:rFonts w:ascii="Cambria Math" w:hAnsi="Cambria Math"/>
                    </w:rPr>
                    <m:t>v,r,u</m:t>
                  </m:r>
                </m:e>
              </m:d>
            </m:oMath>
            <w:r>
              <w:rPr>
                <w:rFonts w:hint="eastAsia"/>
              </w:rPr>
              <w:t>的注意力权重</w:t>
            </w:r>
          </w:p>
        </w:tc>
      </w:tr>
      <w:tr w:rsidR="008F03EE" w14:paraId="21EE4053" w14:textId="77777777" w:rsidTr="00E71372">
        <w:trPr>
          <w:jc w:val="center"/>
        </w:trPr>
        <w:tc>
          <w:tcPr>
            <w:tcW w:w="2843" w:type="dxa"/>
            <w:vAlign w:val="center"/>
          </w:tcPr>
          <w:p w14:paraId="29D00B34" w14:textId="2D6D26B3" w:rsidR="008F03EE" w:rsidRDefault="007E366D" w:rsidP="008F03EE">
            <w:pPr>
              <w:pStyle w:val="aff"/>
            </w:pPr>
            <m:oMathPara>
              <m:oMath>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v</m:t>
                    </m:r>
                  </m:sub>
                  <m:sup>
                    <m:r>
                      <m:rPr>
                        <m:sty m:val="p"/>
                      </m:rPr>
                      <w:rPr>
                        <w:rFonts w:ascii="Cambria Math" w:hAnsi="Cambria Math" w:hint="eastAsia"/>
                      </w:rPr>
                      <m:t>'</m:t>
                    </m:r>
                  </m:sup>
                </m:sSubSup>
              </m:oMath>
            </m:oMathPara>
          </w:p>
        </w:tc>
        <w:tc>
          <w:tcPr>
            <w:tcW w:w="4244" w:type="dxa"/>
            <w:vAlign w:val="center"/>
          </w:tcPr>
          <w:p w14:paraId="2D4A9977" w14:textId="4F727060" w:rsidR="008F03EE" w:rsidRDefault="008F03EE" w:rsidP="008F03EE">
            <w:pPr>
              <w:pStyle w:val="aff"/>
            </w:pPr>
            <w:r>
              <w:rPr>
                <w:rFonts w:hint="eastAsia"/>
              </w:rPr>
              <w:t>实体</w:t>
            </w:r>
            <m:oMath>
              <m:r>
                <w:rPr>
                  <w:rFonts w:ascii="Cambria Math" w:hAnsi="Cambria Math" w:hint="eastAsia"/>
                </w:rPr>
                <m:t>v</m:t>
              </m:r>
            </m:oMath>
            <w:r>
              <w:rPr>
                <w:rFonts w:hint="eastAsia"/>
              </w:rPr>
              <w:t>更新后的表示</w:t>
            </w:r>
          </w:p>
        </w:tc>
      </w:tr>
      <w:tr w:rsidR="008F03EE" w14:paraId="33D36F64" w14:textId="77777777" w:rsidTr="00E71372">
        <w:trPr>
          <w:jc w:val="center"/>
        </w:trPr>
        <w:tc>
          <w:tcPr>
            <w:tcW w:w="2843" w:type="dxa"/>
            <w:vAlign w:val="center"/>
          </w:tcPr>
          <w:p w14:paraId="32A535A0" w14:textId="51650C65" w:rsidR="008F03EE" w:rsidRDefault="008F03EE" w:rsidP="008F03EE">
            <w:pPr>
              <w:pStyle w:val="aff"/>
              <w:rPr>
                <w:rFonts w:ascii="Calibri" w:hAnsi="Calibri"/>
              </w:rPr>
            </w:pPr>
            <m:oMathPara>
              <m:oMath>
                <m:r>
                  <w:rPr>
                    <w:rFonts w:ascii="Cambria Math" w:hAnsi="Cambria Math" w:hint="eastAsia"/>
                  </w:rPr>
                  <m:t>H</m:t>
                </m:r>
              </m:oMath>
            </m:oMathPara>
          </w:p>
        </w:tc>
        <w:tc>
          <w:tcPr>
            <w:tcW w:w="4244" w:type="dxa"/>
            <w:vAlign w:val="center"/>
          </w:tcPr>
          <w:p w14:paraId="0707083B" w14:textId="2C9959F5" w:rsidR="008F03EE" w:rsidRDefault="008F03EE" w:rsidP="008F03EE">
            <w:pPr>
              <w:pStyle w:val="aff"/>
            </w:pPr>
            <w:r>
              <w:rPr>
                <w:rFonts w:hint="eastAsia"/>
              </w:rPr>
              <w:t>多头子空间的数量</w:t>
            </w:r>
          </w:p>
        </w:tc>
      </w:tr>
      <w:tr w:rsidR="008F03EE" w14:paraId="5860A201" w14:textId="77777777" w:rsidTr="00E71372">
        <w:trPr>
          <w:jc w:val="center"/>
        </w:trPr>
        <w:tc>
          <w:tcPr>
            <w:tcW w:w="2843" w:type="dxa"/>
            <w:vAlign w:val="center"/>
          </w:tcPr>
          <w:p w14:paraId="19182A1D" w14:textId="0E33DA5B" w:rsidR="008F03EE" w:rsidRDefault="007E366D" w:rsidP="008F03EE">
            <w:pPr>
              <w:pStyle w:val="aff"/>
            </w:pPr>
            <m:oMathPara>
              <m:oMath>
                <m:sSubSup>
                  <m:sSubSupPr>
                    <m:ctrlPr>
                      <w:rPr>
                        <w:rFonts w:ascii="Cambria Math" w:hAnsi="Cambria Math"/>
                        <w:i/>
                      </w:rPr>
                    </m:ctrlPr>
                  </m:sSubSupPr>
                  <m:e>
                    <m:r>
                      <m:rPr>
                        <m:sty m:val="bi"/>
                      </m:rPr>
                      <w:rPr>
                        <w:rFonts w:ascii="Cambria Math" w:hAnsi="Cambria Math"/>
                      </w:rPr>
                      <m:t>e</m:t>
                    </m:r>
                    <m:ctrlPr>
                      <w:rPr>
                        <w:rFonts w:ascii="Cambria Math" w:hAnsi="Cambria Math"/>
                        <w:b/>
                        <w:bCs/>
                        <w:i/>
                      </w:rPr>
                    </m:ctrlPr>
                  </m:e>
                  <m:sub>
                    <m:r>
                      <m:rPr>
                        <m:sty m:val="bi"/>
                      </m:rPr>
                      <w:rPr>
                        <w:rFonts w:ascii="Cambria Math" w:hAnsi="Cambria Math"/>
                      </w:rPr>
                      <m:t>v</m:t>
                    </m:r>
                  </m:sub>
                  <m:sup>
                    <m:r>
                      <w:rPr>
                        <w:rFonts w:ascii="Cambria Math" w:hAnsi="Cambria Math"/>
                      </w:rPr>
                      <m:t>L</m:t>
                    </m:r>
                  </m:sup>
                </m:sSubSup>
              </m:oMath>
            </m:oMathPara>
          </w:p>
        </w:tc>
        <w:tc>
          <w:tcPr>
            <w:tcW w:w="4244" w:type="dxa"/>
            <w:vAlign w:val="center"/>
          </w:tcPr>
          <w:p w14:paraId="4F1449D0" w14:textId="764C8E4D" w:rsidR="008F03EE" w:rsidRDefault="008F03EE" w:rsidP="008F03EE">
            <w:pPr>
              <w:pStyle w:val="aff"/>
            </w:pPr>
            <w:r>
              <w:rPr>
                <w:rFonts w:hint="eastAsia"/>
              </w:rPr>
              <w:t>获取</w:t>
            </w:r>
            <w:r>
              <w:rPr>
                <w:rFonts w:hint="eastAsia"/>
              </w:rPr>
              <w:t>L</w:t>
            </w:r>
            <w:r>
              <w:rPr>
                <w:rFonts w:hint="eastAsia"/>
              </w:rPr>
              <w:t>阶邻居信息后实体</w:t>
            </w:r>
            <m:oMath>
              <m:r>
                <w:rPr>
                  <w:rFonts w:ascii="Cambria Math" w:hAnsi="Cambria Math" w:hint="eastAsia"/>
                </w:rPr>
                <m:t>v</m:t>
              </m:r>
            </m:oMath>
            <w:r>
              <w:rPr>
                <w:rFonts w:hint="eastAsia"/>
              </w:rPr>
              <w:t>的表示</w:t>
            </w:r>
          </w:p>
        </w:tc>
      </w:tr>
      <w:tr w:rsidR="008F03EE" w14:paraId="64F0B198" w14:textId="77777777" w:rsidTr="00E71372">
        <w:trPr>
          <w:jc w:val="center"/>
        </w:trPr>
        <w:tc>
          <w:tcPr>
            <w:tcW w:w="2843" w:type="dxa"/>
            <w:vAlign w:val="center"/>
          </w:tcPr>
          <w:p w14:paraId="6338EDD5" w14:textId="00DA0AFC" w:rsidR="008F03EE" w:rsidRDefault="008F03EE" w:rsidP="008F03EE">
            <w:pPr>
              <w:pStyle w:val="aff"/>
            </w:pPr>
            <m:oMathPara>
              <m:oMath>
                <m:r>
                  <w:rPr>
                    <w:rFonts w:ascii="Cambria Math" w:hAnsi="Cambria Math"/>
                  </w:rPr>
                  <m:t>LeakyReLU</m:t>
                </m:r>
                <m:d>
                  <m:dPr>
                    <m:ctrlPr>
                      <w:rPr>
                        <w:rFonts w:ascii="Cambria Math" w:hAnsi="Cambria Math"/>
                        <w:i/>
                      </w:rPr>
                    </m:ctrlPr>
                  </m:dPr>
                  <m:e>
                    <m:r>
                      <w:rPr>
                        <w:rFonts w:ascii="Cambria Math" w:hAnsi="Cambria Math"/>
                      </w:rPr>
                      <m:t>∙</m:t>
                    </m:r>
                  </m:e>
                </m:d>
              </m:oMath>
            </m:oMathPara>
          </w:p>
        </w:tc>
        <w:tc>
          <w:tcPr>
            <w:tcW w:w="4244" w:type="dxa"/>
            <w:vAlign w:val="center"/>
          </w:tcPr>
          <w:p w14:paraId="1A08F6CC" w14:textId="47E41533" w:rsidR="008F03EE" w:rsidRDefault="008F03EE" w:rsidP="008F03EE">
            <w:pPr>
              <w:pStyle w:val="aff"/>
            </w:pPr>
            <w:r>
              <w:t>L</w:t>
            </w:r>
            <w:r>
              <w:rPr>
                <w:rFonts w:hint="eastAsia"/>
              </w:rPr>
              <w:t>eaky</w:t>
            </w:r>
            <w:r>
              <w:t>ReLU</w:t>
            </w:r>
            <w:r>
              <w:rPr>
                <w:rFonts w:hint="eastAsia"/>
              </w:rPr>
              <w:t>激活函数</w:t>
            </w:r>
          </w:p>
        </w:tc>
      </w:tr>
      <w:tr w:rsidR="008F03EE" w14:paraId="023DE219" w14:textId="77777777" w:rsidTr="00E71372">
        <w:trPr>
          <w:jc w:val="center"/>
        </w:trPr>
        <w:tc>
          <w:tcPr>
            <w:tcW w:w="2843" w:type="dxa"/>
            <w:vAlign w:val="center"/>
          </w:tcPr>
          <w:p w14:paraId="32A43A97" w14:textId="1B179D32" w:rsidR="008F03EE" w:rsidRDefault="008F03EE" w:rsidP="008F03EE">
            <w:pPr>
              <w:pStyle w:val="aff"/>
            </w:pPr>
            <m:oMathPara>
              <m:oMath>
                <m:r>
                  <w:rPr>
                    <w:rFonts w:ascii="Cambria Math" w:hAnsi="Cambria Math"/>
                  </w:rPr>
                  <m:t>softmax</m:t>
                </m:r>
                <m:d>
                  <m:dPr>
                    <m:ctrlPr>
                      <w:rPr>
                        <w:rFonts w:ascii="Cambria Math" w:hAnsi="Cambria Math"/>
                        <w:i/>
                      </w:rPr>
                    </m:ctrlPr>
                  </m:dPr>
                  <m:e>
                    <m:r>
                      <m:rPr>
                        <m:sty m:val="p"/>
                      </m:rPr>
                      <w:rPr>
                        <w:rFonts w:ascii="Cambria Math" w:hAnsi="Cambria Math"/>
                      </w:rPr>
                      <m:t>∙</m:t>
                    </m:r>
                  </m:e>
                </m:d>
              </m:oMath>
            </m:oMathPara>
          </w:p>
        </w:tc>
        <w:tc>
          <w:tcPr>
            <w:tcW w:w="4244" w:type="dxa"/>
            <w:vAlign w:val="center"/>
          </w:tcPr>
          <w:p w14:paraId="61688832" w14:textId="73F63EE9" w:rsidR="008F03EE" w:rsidRDefault="008F03EE" w:rsidP="008F03EE">
            <w:pPr>
              <w:pStyle w:val="aff"/>
            </w:pPr>
            <w:r>
              <w:t>S</w:t>
            </w:r>
            <w:r>
              <w:rPr>
                <w:rFonts w:hint="eastAsia"/>
              </w:rPr>
              <w:t>oftmax</w:t>
            </w:r>
            <w:r>
              <w:rPr>
                <w:rFonts w:hint="eastAsia"/>
              </w:rPr>
              <w:t>归一化函数</w:t>
            </w:r>
          </w:p>
        </w:tc>
      </w:tr>
      <w:tr w:rsidR="008F03EE" w14:paraId="23187B44" w14:textId="77777777" w:rsidTr="00E71372">
        <w:trPr>
          <w:jc w:val="center"/>
        </w:trPr>
        <w:tc>
          <w:tcPr>
            <w:tcW w:w="2843" w:type="dxa"/>
            <w:vAlign w:val="center"/>
          </w:tcPr>
          <w:p w14:paraId="776D1888" w14:textId="7D3D95F3" w:rsidR="008F03EE" w:rsidRDefault="007E366D" w:rsidP="008F03EE">
            <w:pPr>
              <w:pStyle w:val="aff"/>
            </w:pPr>
            <m:oMathPara>
              <m:oMath>
                <m:sSub>
                  <m:sSubPr>
                    <m:ctrlPr>
                      <w:rPr>
                        <w:rFonts w:ascii="Cambria Math" w:hAnsi="Cambria Math"/>
                      </w:rPr>
                    </m:ctrlPr>
                  </m:sSubPr>
                  <m:e>
                    <m:r>
                      <w:rPr>
                        <w:rFonts w:ascii="Cambria Math" w:hAnsi="Cambria Math"/>
                      </w:rPr>
                      <m:t>α</m:t>
                    </m:r>
                  </m:e>
                  <m:sub>
                    <m:r>
                      <w:rPr>
                        <w:rFonts w:ascii="Cambria Math" w:hAnsi="Cambria Math"/>
                      </w:rPr>
                      <m:t>u,r</m:t>
                    </m:r>
                  </m:sub>
                </m:sSub>
              </m:oMath>
            </m:oMathPara>
          </w:p>
        </w:tc>
        <w:tc>
          <w:tcPr>
            <w:tcW w:w="4244" w:type="dxa"/>
            <w:vAlign w:val="center"/>
          </w:tcPr>
          <w:p w14:paraId="2F5320A7" w14:textId="3EAE7899" w:rsidR="008F03EE" w:rsidRDefault="008F03EE" w:rsidP="008F03EE">
            <w:pPr>
              <w:pStyle w:val="aff"/>
            </w:pPr>
            <w:r>
              <w:rPr>
                <w:rFonts w:hint="eastAsia"/>
              </w:rPr>
              <w:t>邻居</w:t>
            </w:r>
            <m:oMath>
              <m:d>
                <m:dPr>
                  <m:ctrlPr>
                    <w:rPr>
                      <w:rFonts w:ascii="Cambria Math" w:hAnsi="Cambria Math"/>
                      <w:i/>
                    </w:rPr>
                  </m:ctrlPr>
                </m:dPr>
                <m:e>
                  <m:r>
                    <w:rPr>
                      <w:rFonts w:ascii="Cambria Math" w:hAnsi="Cambria Math"/>
                    </w:rPr>
                    <m:t>v,r,u</m:t>
                  </m:r>
                </m:e>
              </m:d>
            </m:oMath>
            <w:r>
              <w:rPr>
                <w:rFonts w:hint="eastAsia"/>
              </w:rPr>
              <w:t>的注意力权重</w:t>
            </w:r>
          </w:p>
        </w:tc>
      </w:tr>
      <w:tr w:rsidR="008F03EE" w14:paraId="18993A4D" w14:textId="77777777" w:rsidTr="00E71372">
        <w:trPr>
          <w:jc w:val="center"/>
        </w:trPr>
        <w:tc>
          <w:tcPr>
            <w:tcW w:w="2843" w:type="dxa"/>
            <w:vAlign w:val="center"/>
          </w:tcPr>
          <w:p w14:paraId="3A77A0B9" w14:textId="36CBFA45" w:rsidR="008F03EE" w:rsidRDefault="007E366D" w:rsidP="008F03EE">
            <w:pPr>
              <w:pStyle w:val="aff"/>
            </w:pPr>
            <m:oMathPara>
              <m:oMath>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v</m:t>
                    </m:r>
                  </m:sub>
                  <m:sup>
                    <m:r>
                      <m:rPr>
                        <m:sty m:val="p"/>
                      </m:rPr>
                      <w:rPr>
                        <w:rFonts w:ascii="Cambria Math" w:hAnsi="Cambria Math" w:hint="eastAsia"/>
                      </w:rPr>
                      <m:t>'</m:t>
                    </m:r>
                  </m:sup>
                </m:sSubSup>
              </m:oMath>
            </m:oMathPara>
          </w:p>
        </w:tc>
        <w:tc>
          <w:tcPr>
            <w:tcW w:w="4244" w:type="dxa"/>
            <w:vAlign w:val="center"/>
          </w:tcPr>
          <w:p w14:paraId="1A5DB945" w14:textId="4A4CF56B" w:rsidR="008F03EE" w:rsidRDefault="008F03EE" w:rsidP="008F03EE">
            <w:pPr>
              <w:pStyle w:val="aff"/>
            </w:pPr>
            <w:r>
              <w:rPr>
                <w:rFonts w:hint="eastAsia"/>
              </w:rPr>
              <w:t>实体</w:t>
            </w:r>
            <m:oMath>
              <m:r>
                <w:rPr>
                  <w:rFonts w:ascii="Cambria Math" w:hAnsi="Cambria Math" w:hint="eastAsia"/>
                </w:rPr>
                <m:t>v</m:t>
              </m:r>
            </m:oMath>
            <w:r>
              <w:rPr>
                <w:rFonts w:hint="eastAsia"/>
              </w:rPr>
              <w:t>更新后的表示</w:t>
            </w:r>
          </w:p>
        </w:tc>
      </w:tr>
    </w:tbl>
    <w:p w14:paraId="0C2A4D09" w14:textId="6F5D6713" w:rsidR="00070FE3" w:rsidRPr="00C04E15" w:rsidRDefault="00070FE3" w:rsidP="00070FE3">
      <w:pPr>
        <w:pStyle w:val="afc"/>
        <w:rPr>
          <w:lang/>
        </w:rPr>
      </w:pPr>
      <w:r>
        <w:rPr>
          <w:lang/>
        </w:rPr>
        <w:lastRenderedPageBreak/>
        <w:fldChar w:fldCharType="begin"/>
      </w:r>
      <w:r>
        <w:rPr>
          <w:lang/>
        </w:rPr>
        <w:instrText xml:space="preserve"> REF _Ref97732820 \h </w:instrText>
      </w:r>
      <w:r>
        <w:rPr>
          <w:lang/>
        </w:rPr>
      </w:r>
      <w:r>
        <w:rPr>
          <w:lang/>
        </w:rPr>
        <w:fldChar w:fldCharType="separate"/>
      </w:r>
      <w:r w:rsidR="004D6817">
        <w:rPr>
          <w:rFonts w:hint="eastAsia"/>
        </w:rPr>
        <w:t>表</w:t>
      </w:r>
      <w:r w:rsidR="004D6817">
        <w:rPr>
          <w:noProof/>
        </w:rPr>
        <w:t>3</w:t>
      </w:r>
      <w:r w:rsidR="004D6817">
        <w:t xml:space="preserve">  RAGAT</w:t>
      </w:r>
      <w:r w:rsidR="004D6817">
        <w:rPr>
          <w:rFonts w:hint="eastAsia"/>
        </w:rPr>
        <w:t>中的符号定义</w:t>
      </w:r>
      <w:r>
        <w:rPr>
          <w:lang/>
        </w:rPr>
        <w:fldChar w:fldCharType="end"/>
      </w:r>
      <w:r>
        <w:rPr>
          <w:rFonts w:hint="eastAsia"/>
          <w:lang/>
        </w:rPr>
        <w:t>（续）</w:t>
      </w:r>
    </w:p>
    <w:tbl>
      <w:tblPr>
        <w:tblStyle w:val="a4"/>
        <w:tblW w:w="0" w:type="auto"/>
        <w:jc w:val="center"/>
        <w:tblLook w:val="04A0" w:firstRow="1" w:lastRow="0" w:firstColumn="1" w:lastColumn="0" w:noHBand="0" w:noVBand="1"/>
      </w:tblPr>
      <w:tblGrid>
        <w:gridCol w:w="2418"/>
        <w:gridCol w:w="4244"/>
      </w:tblGrid>
      <w:tr w:rsidR="00070FE3" w14:paraId="5CC44158" w14:textId="77777777" w:rsidTr="00E71372">
        <w:trPr>
          <w:jc w:val="center"/>
        </w:trPr>
        <w:tc>
          <w:tcPr>
            <w:tcW w:w="2418" w:type="dxa"/>
            <w:vAlign w:val="center"/>
          </w:tcPr>
          <w:p w14:paraId="4DDA11BC" w14:textId="77777777" w:rsidR="00070FE3" w:rsidRDefault="00070FE3" w:rsidP="00E71372">
            <w:pPr>
              <w:pStyle w:val="aff"/>
              <w:rPr>
                <w:rFonts w:ascii="宋体" w:hAnsi="宋体" w:cs="Arial"/>
              </w:rPr>
            </w:pPr>
            <w:r>
              <w:rPr>
                <w:rFonts w:hint="eastAsia"/>
              </w:rPr>
              <w:t>符号</w:t>
            </w:r>
          </w:p>
        </w:tc>
        <w:tc>
          <w:tcPr>
            <w:tcW w:w="4244" w:type="dxa"/>
            <w:vAlign w:val="center"/>
          </w:tcPr>
          <w:p w14:paraId="41E72D5E" w14:textId="77777777" w:rsidR="00070FE3" w:rsidRDefault="00070FE3" w:rsidP="00E71372">
            <w:pPr>
              <w:pStyle w:val="aff"/>
            </w:pPr>
            <w:r>
              <w:rPr>
                <w:rFonts w:hint="eastAsia"/>
              </w:rPr>
              <w:t>描述</w:t>
            </w:r>
          </w:p>
        </w:tc>
      </w:tr>
      <w:tr w:rsidR="00070FE3" w14:paraId="50F5F98C" w14:textId="77777777" w:rsidTr="00E71372">
        <w:trPr>
          <w:jc w:val="center"/>
        </w:trPr>
        <w:tc>
          <w:tcPr>
            <w:tcW w:w="2418" w:type="dxa"/>
            <w:vAlign w:val="center"/>
          </w:tcPr>
          <w:p w14:paraId="72BAB8D3" w14:textId="77777777" w:rsidR="00070FE3" w:rsidRDefault="007E366D" w:rsidP="00E71372">
            <w:pPr>
              <w:pStyle w:val="aff"/>
            </w:pPr>
            <m:oMathPara>
              <m:oMath>
                <m:sSub>
                  <m:sSubPr>
                    <m:ctrlPr>
                      <w:rPr>
                        <w:rFonts w:ascii="Cambria Math" w:hAnsi="Cambria Math"/>
                      </w:rPr>
                    </m:ctrlPr>
                  </m:sSubPr>
                  <m:e>
                    <m:r>
                      <m:rPr>
                        <m:sty m:val="b"/>
                      </m:rPr>
                      <w:rPr>
                        <w:rFonts w:ascii="Cambria Math" w:hAnsi="Cambria Math"/>
                      </w:rPr>
                      <m:t>e</m:t>
                    </m:r>
                  </m:e>
                  <m:sub>
                    <m:r>
                      <w:rPr>
                        <w:rFonts w:ascii="Cambria Math" w:hAnsi="Cambria Math"/>
                      </w:rPr>
                      <m:t>agg</m:t>
                    </m:r>
                  </m:sub>
                </m:sSub>
              </m:oMath>
            </m:oMathPara>
          </w:p>
        </w:tc>
        <w:tc>
          <w:tcPr>
            <w:tcW w:w="4244" w:type="dxa"/>
            <w:vAlign w:val="center"/>
          </w:tcPr>
          <w:p w14:paraId="00517B5B" w14:textId="77777777" w:rsidR="00070FE3" w:rsidRDefault="00070FE3" w:rsidP="00E71372">
            <w:pPr>
              <w:pStyle w:val="aff"/>
            </w:pPr>
            <w:r>
              <w:rPr>
                <w:rFonts w:hint="eastAsia"/>
              </w:rPr>
              <w:t>邻居信息聚合后的嵌入表示</w:t>
            </w:r>
          </w:p>
        </w:tc>
      </w:tr>
      <w:tr w:rsidR="00070FE3" w14:paraId="0DAF2602" w14:textId="77777777" w:rsidTr="00E71372">
        <w:trPr>
          <w:jc w:val="center"/>
        </w:trPr>
        <w:tc>
          <w:tcPr>
            <w:tcW w:w="2418" w:type="dxa"/>
            <w:vAlign w:val="center"/>
          </w:tcPr>
          <w:p w14:paraId="07733F24" w14:textId="77777777" w:rsidR="00070FE3" w:rsidRDefault="00070FE3" w:rsidP="00E71372">
            <w:pPr>
              <w:pStyle w:val="aff"/>
            </w:pPr>
            <m:oMathPara>
              <m:oMath>
                <m:r>
                  <w:rPr>
                    <w:rFonts w:ascii="Cambria Math" w:hAnsi="Cambria Math" w:hint="eastAsia"/>
                  </w:rPr>
                  <m:t>At</m:t>
                </m:r>
                <m:r>
                  <w:rPr>
                    <w:rFonts w:ascii="Cambria Math" w:hAnsi="Cambria Math"/>
                  </w:rPr>
                  <m:t>tention</m:t>
                </m:r>
                <m:d>
                  <m:dPr>
                    <m:ctrlPr>
                      <w:rPr>
                        <w:rFonts w:ascii="Cambria Math" w:hAnsi="Cambria Math"/>
                        <w:i/>
                      </w:rPr>
                    </m:ctrlPr>
                  </m:dPr>
                  <m:e>
                    <m:r>
                      <m:rPr>
                        <m:sty m:val="p"/>
                      </m:rPr>
                      <w:rPr>
                        <w:rFonts w:ascii="Cambria Math" w:hAnsi="Cambria Math"/>
                      </w:rPr>
                      <m:t>∙</m:t>
                    </m:r>
                  </m:e>
                </m:d>
              </m:oMath>
            </m:oMathPara>
          </w:p>
        </w:tc>
        <w:tc>
          <w:tcPr>
            <w:tcW w:w="4244" w:type="dxa"/>
            <w:vAlign w:val="center"/>
          </w:tcPr>
          <w:p w14:paraId="6B49EA51" w14:textId="77777777" w:rsidR="00070FE3" w:rsidRDefault="00070FE3" w:rsidP="00E71372">
            <w:pPr>
              <w:pStyle w:val="aff"/>
            </w:pPr>
            <w:r>
              <w:rPr>
                <w:rFonts w:hint="eastAsia"/>
              </w:rPr>
              <w:t>自注意力层</w:t>
            </w:r>
          </w:p>
        </w:tc>
      </w:tr>
      <w:tr w:rsidR="00070FE3" w14:paraId="102F50C3" w14:textId="77777777" w:rsidTr="00E71372">
        <w:trPr>
          <w:jc w:val="center"/>
        </w:trPr>
        <w:tc>
          <w:tcPr>
            <w:tcW w:w="2418" w:type="dxa"/>
            <w:vAlign w:val="center"/>
          </w:tcPr>
          <w:p w14:paraId="1351C284" w14:textId="77777777" w:rsidR="00070FE3" w:rsidRDefault="00070FE3" w:rsidP="00E71372">
            <w:pPr>
              <w:pStyle w:val="aff"/>
            </w:pPr>
            <m:oMathPara>
              <m:oMath>
                <m:r>
                  <m:rPr>
                    <m:nor/>
                  </m:rPr>
                  <m:t>Multi-Head</m:t>
                </m:r>
                <m:r>
                  <m:rPr>
                    <m:nor/>
                  </m:rPr>
                  <w:rPr>
                    <w:rFonts w:ascii="Cambria Math"/>
                  </w:rPr>
                  <m:t>(</m:t>
                </m:r>
                <m:r>
                  <m:rPr>
                    <m:nor/>
                  </m:rPr>
                  <w:rPr>
                    <w:rFonts w:ascii="Cambria Math" w:hAnsi="Cambria Math"/>
                  </w:rPr>
                  <m:t>∙</m:t>
                </m:r>
                <m:r>
                  <m:rPr>
                    <m:nor/>
                  </m:rPr>
                  <w:rPr>
                    <w:rFonts w:ascii="Cambria Math"/>
                  </w:rPr>
                  <m:t>)</m:t>
                </m:r>
              </m:oMath>
            </m:oMathPara>
          </w:p>
        </w:tc>
        <w:tc>
          <w:tcPr>
            <w:tcW w:w="4244" w:type="dxa"/>
            <w:vAlign w:val="center"/>
          </w:tcPr>
          <w:p w14:paraId="42A006BD" w14:textId="77777777" w:rsidR="00070FE3" w:rsidRDefault="00070FE3" w:rsidP="00E71372">
            <w:pPr>
              <w:pStyle w:val="aff"/>
            </w:pPr>
            <w:r>
              <w:rPr>
                <w:rFonts w:hint="eastAsia"/>
              </w:rPr>
              <w:t>多头聚合函数</w:t>
            </w:r>
          </w:p>
        </w:tc>
      </w:tr>
      <w:tr w:rsidR="00070FE3" w14:paraId="108D45BF" w14:textId="77777777" w:rsidTr="00E71372">
        <w:trPr>
          <w:jc w:val="center"/>
        </w:trPr>
        <w:tc>
          <w:tcPr>
            <w:tcW w:w="2418" w:type="dxa"/>
            <w:vAlign w:val="center"/>
          </w:tcPr>
          <w:p w14:paraId="023A02FD" w14:textId="77777777" w:rsidR="00070FE3" w:rsidRDefault="007E366D" w:rsidP="00E71372">
            <w:pPr>
              <w:pStyle w:val="aff"/>
            </w:pPr>
            <m:oMathPara>
              <m:oMath>
                <m:sSub>
                  <m:sSubPr>
                    <m:ctrlPr>
                      <w:rPr>
                        <w:rFonts w:ascii="Cambria Math" w:hAnsi="Cambria Math"/>
                        <w:i/>
                      </w:rPr>
                    </m:ctrlPr>
                  </m:sSubPr>
                  <m:e>
                    <m:r>
                      <w:rPr>
                        <w:rFonts w:ascii="Cambria Math" w:hAnsi="Cambria Math"/>
                      </w:rPr>
                      <m:t>W</m:t>
                    </m:r>
                  </m:e>
                  <m:sub>
                    <m:r>
                      <w:rPr>
                        <w:rFonts w:ascii="Cambria Math" w:hAnsi="Cambria Math"/>
                      </w:rPr>
                      <m:t>rel</m:t>
                    </m:r>
                  </m:sub>
                </m:sSub>
              </m:oMath>
            </m:oMathPara>
          </w:p>
        </w:tc>
        <w:tc>
          <w:tcPr>
            <w:tcW w:w="4244" w:type="dxa"/>
            <w:vAlign w:val="center"/>
          </w:tcPr>
          <w:p w14:paraId="06915597" w14:textId="77777777" w:rsidR="00070FE3" w:rsidRDefault="00070FE3" w:rsidP="00E71372">
            <w:pPr>
              <w:pStyle w:val="aff"/>
            </w:pPr>
            <w:r>
              <w:rPr>
                <w:rFonts w:hint="eastAsia"/>
              </w:rPr>
              <w:t>关系转换矩阵</w:t>
            </w:r>
          </w:p>
        </w:tc>
      </w:tr>
      <w:tr w:rsidR="00070FE3" w14:paraId="6E99D5D8" w14:textId="77777777" w:rsidTr="00E71372">
        <w:trPr>
          <w:jc w:val="center"/>
        </w:trPr>
        <w:tc>
          <w:tcPr>
            <w:tcW w:w="2418" w:type="dxa"/>
            <w:vAlign w:val="center"/>
          </w:tcPr>
          <w:p w14:paraId="16B96A3A" w14:textId="77777777" w:rsidR="00070FE3" w:rsidRDefault="00070FE3" w:rsidP="00E71372">
            <w:pPr>
              <w:pStyle w:val="aff"/>
            </w:pPr>
            <m:oMathPara>
              <m:oMath>
                <m:r>
                  <w:rPr>
                    <w:rFonts w:ascii="Cambria Math" w:hAnsi="Cambria Math"/>
                  </w:rPr>
                  <m:t>*</m:t>
                </m:r>
              </m:oMath>
            </m:oMathPara>
          </w:p>
        </w:tc>
        <w:tc>
          <w:tcPr>
            <w:tcW w:w="4244" w:type="dxa"/>
            <w:vAlign w:val="center"/>
          </w:tcPr>
          <w:p w14:paraId="622CDFFD" w14:textId="77777777" w:rsidR="00070FE3" w:rsidRDefault="00070FE3" w:rsidP="00E71372">
            <w:pPr>
              <w:pStyle w:val="aff"/>
            </w:pPr>
            <w:r>
              <w:rPr>
                <w:rFonts w:hint="eastAsia"/>
              </w:rPr>
              <w:t>卷积运算</w:t>
            </w:r>
          </w:p>
        </w:tc>
      </w:tr>
      <w:tr w:rsidR="00070FE3" w14:paraId="026E32E6" w14:textId="77777777" w:rsidTr="00E71372">
        <w:trPr>
          <w:jc w:val="center"/>
        </w:trPr>
        <w:tc>
          <w:tcPr>
            <w:tcW w:w="2418" w:type="dxa"/>
            <w:vAlign w:val="center"/>
          </w:tcPr>
          <w:p w14:paraId="1EADBB67" w14:textId="77777777" w:rsidR="00070FE3" w:rsidRDefault="00070FE3" w:rsidP="00E71372">
            <w:pPr>
              <w:pStyle w:val="aff"/>
            </w:pPr>
            <m:oMathPara>
              <m:oMath>
                <m:r>
                  <m:rPr>
                    <m:sty m:val="bi"/>
                  </m:rPr>
                  <w:rPr>
                    <w:rFonts w:ascii="Cambria Math" w:hAnsi="Cambria Math"/>
                  </w:rPr>
                  <m:t>ω</m:t>
                </m:r>
              </m:oMath>
            </m:oMathPara>
          </w:p>
        </w:tc>
        <w:tc>
          <w:tcPr>
            <w:tcW w:w="4244" w:type="dxa"/>
            <w:vAlign w:val="center"/>
          </w:tcPr>
          <w:p w14:paraId="09FB22AE" w14:textId="77777777" w:rsidR="00070FE3" w:rsidRDefault="00070FE3" w:rsidP="00E71372">
            <w:pPr>
              <w:pStyle w:val="aff"/>
            </w:pPr>
            <w:r>
              <w:rPr>
                <w:rFonts w:hint="eastAsia"/>
              </w:rPr>
              <w:t>卷积核</w:t>
            </w:r>
          </w:p>
        </w:tc>
      </w:tr>
      <w:tr w:rsidR="00070FE3" w14:paraId="3E5D9750" w14:textId="77777777" w:rsidTr="00E71372">
        <w:trPr>
          <w:jc w:val="center"/>
        </w:trPr>
        <w:tc>
          <w:tcPr>
            <w:tcW w:w="2418" w:type="dxa"/>
            <w:vAlign w:val="center"/>
          </w:tcPr>
          <w:p w14:paraId="58A3522F" w14:textId="77777777" w:rsidR="00070FE3" w:rsidRDefault="00070FE3" w:rsidP="00E71372">
            <w:pPr>
              <w:pStyle w:val="aff"/>
              <w:rPr>
                <w:b/>
              </w:rPr>
            </w:pPr>
            <m:oMathPara>
              <m:oMath>
                <m:r>
                  <w:rPr>
                    <w:rFonts w:ascii="Cambria Math" w:hAnsi="Cambria Math"/>
                  </w:rPr>
                  <m:t>vec</m:t>
                </m:r>
                <m:d>
                  <m:dPr>
                    <m:ctrlPr>
                      <w:rPr>
                        <w:rFonts w:ascii="Cambria Math" w:hAnsi="Cambria Math"/>
                        <w:i/>
                      </w:rPr>
                    </m:ctrlPr>
                  </m:dPr>
                  <m:e>
                    <m:r>
                      <m:rPr>
                        <m:sty m:val="p"/>
                      </m:rPr>
                      <w:rPr>
                        <w:rFonts w:ascii="Cambria Math" w:hAnsi="Cambria Math"/>
                      </w:rPr>
                      <m:t>⋅</m:t>
                    </m:r>
                  </m:e>
                </m:d>
              </m:oMath>
            </m:oMathPara>
          </w:p>
        </w:tc>
        <w:tc>
          <w:tcPr>
            <w:tcW w:w="4244" w:type="dxa"/>
            <w:vAlign w:val="center"/>
          </w:tcPr>
          <w:p w14:paraId="0C94AA80" w14:textId="77777777" w:rsidR="00070FE3" w:rsidRDefault="00070FE3" w:rsidP="00E71372">
            <w:pPr>
              <w:pStyle w:val="aff"/>
            </w:pPr>
            <w:r>
              <w:rPr>
                <w:rFonts w:hint="eastAsia"/>
              </w:rPr>
              <w:t>张量展开为一维向量</w:t>
            </w:r>
          </w:p>
        </w:tc>
      </w:tr>
      <w:tr w:rsidR="00070FE3" w14:paraId="67C9CD37" w14:textId="77777777" w:rsidTr="00E71372">
        <w:trPr>
          <w:jc w:val="center"/>
        </w:trPr>
        <w:tc>
          <w:tcPr>
            <w:tcW w:w="2418" w:type="dxa"/>
            <w:vAlign w:val="center"/>
          </w:tcPr>
          <w:p w14:paraId="2782B55A" w14:textId="77777777" w:rsidR="00070FE3" w:rsidRDefault="007E366D" w:rsidP="00E71372">
            <w:pPr>
              <w:pStyle w:val="aff"/>
            </w:pPr>
            <m:oMathPara>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s,r,o</m:t>
                        </m:r>
                      </m:e>
                    </m:d>
                  </m:sub>
                </m:sSub>
              </m:oMath>
            </m:oMathPara>
          </w:p>
        </w:tc>
        <w:tc>
          <w:tcPr>
            <w:tcW w:w="4244" w:type="dxa"/>
            <w:vAlign w:val="center"/>
          </w:tcPr>
          <w:p w14:paraId="5C73F6A4" w14:textId="77777777" w:rsidR="00070FE3" w:rsidRDefault="00070FE3" w:rsidP="00E71372">
            <w:pPr>
              <w:pStyle w:val="aff"/>
            </w:pPr>
            <w:r>
              <w:rPr>
                <w:rFonts w:hint="eastAsia"/>
              </w:rPr>
              <w:t>三元组</w:t>
            </w:r>
            <m:oMath>
              <m:d>
                <m:dPr>
                  <m:ctrlPr>
                    <w:rPr>
                      <w:rFonts w:ascii="Cambria Math" w:hAnsi="Cambria Math"/>
                      <w:i/>
                    </w:rPr>
                  </m:ctrlPr>
                </m:dPr>
                <m:e>
                  <m:r>
                    <w:rPr>
                      <w:rFonts w:ascii="Cambria Math" w:hAnsi="Cambria Math"/>
                    </w:rPr>
                    <m:t>s,r,o</m:t>
                  </m:r>
                </m:e>
              </m:d>
            </m:oMath>
            <w:r>
              <w:rPr>
                <w:rFonts w:hint="eastAsia"/>
              </w:rPr>
              <w:t>存在的概率</w:t>
            </w:r>
          </w:p>
        </w:tc>
      </w:tr>
      <w:tr w:rsidR="00070FE3" w14:paraId="00625190" w14:textId="77777777" w:rsidTr="00E71372">
        <w:trPr>
          <w:jc w:val="center"/>
        </w:trPr>
        <w:tc>
          <w:tcPr>
            <w:tcW w:w="2418" w:type="dxa"/>
            <w:vAlign w:val="center"/>
          </w:tcPr>
          <w:p w14:paraId="43D29670" w14:textId="77777777" w:rsidR="00070FE3" w:rsidRDefault="007E366D" w:rsidP="00E71372">
            <w:pPr>
              <w:pStyle w:val="aff"/>
            </w:pPr>
            <m:oMathPara>
              <m:oMath>
                <m:sSub>
                  <m:sSubPr>
                    <m:ctrlPr>
                      <w:rPr>
                        <w:rFonts w:ascii="Cambria Math" w:hAnsi="Cambria Math"/>
                        <w:i/>
                      </w:rPr>
                    </m:ctrlPr>
                  </m:sSubPr>
                  <m:e>
                    <m:r>
                      <m:rPr>
                        <m:scr m:val="script"/>
                      </m:rPr>
                      <w:rPr>
                        <w:rFonts w:ascii="Cambria Math" w:hAnsi="Cambria Math"/>
                      </w:rPr>
                      <m:t>P</m:t>
                    </m:r>
                  </m:e>
                  <m:sub>
                    <m:r>
                      <m:rPr>
                        <m:scr m:val="script"/>
                      </m:rPr>
                      <w:rPr>
                        <w:rFonts w:ascii="Cambria Math" w:hAnsi="Cambria Math"/>
                      </w:rPr>
                      <m:t>t</m:t>
                    </m:r>
                  </m:sub>
                </m:sSub>
              </m:oMath>
            </m:oMathPara>
          </w:p>
        </w:tc>
        <w:tc>
          <w:tcPr>
            <w:tcW w:w="4244" w:type="dxa"/>
            <w:vAlign w:val="center"/>
          </w:tcPr>
          <w:p w14:paraId="00E23044" w14:textId="77777777" w:rsidR="00070FE3" w:rsidRDefault="00070FE3" w:rsidP="00E71372">
            <w:pPr>
              <w:pStyle w:val="aff"/>
            </w:pPr>
            <m:oMath>
              <m:r>
                <w:rPr>
                  <w:rFonts w:ascii="Cambria Math" w:hAnsi="Cambria Math" w:hint="eastAsia"/>
                </w:rPr>
                <m:t>t</m:t>
              </m:r>
            </m:oMath>
            <w:r>
              <w:rPr>
                <w:rFonts w:hint="eastAsia"/>
              </w:rPr>
              <w:t>个随机特征排列</w:t>
            </w:r>
          </w:p>
        </w:tc>
      </w:tr>
      <w:tr w:rsidR="00070FE3" w14:paraId="4211016F" w14:textId="77777777" w:rsidTr="00E71372">
        <w:trPr>
          <w:jc w:val="center"/>
        </w:trPr>
        <w:tc>
          <w:tcPr>
            <w:tcW w:w="2418" w:type="dxa"/>
            <w:vAlign w:val="center"/>
          </w:tcPr>
          <w:p w14:paraId="56DF9EE9" w14:textId="77777777" w:rsidR="00070FE3" w:rsidRDefault="007E366D" w:rsidP="00E71372">
            <w:pPr>
              <w:pStyle w:val="aff"/>
            </w:pPr>
            <m:oMathPara>
              <m:oMath>
                <m:sSub>
                  <m:sSubPr>
                    <m:ctrlPr>
                      <w:rPr>
                        <w:rFonts w:ascii="Cambria Math" w:hAnsi="Cambria Math"/>
                        <w:i/>
                      </w:rPr>
                    </m:ctrlPr>
                  </m:sSubPr>
                  <m:e>
                    <m:r>
                      <m:rPr>
                        <m:sty m:val="p"/>
                      </m:rPr>
                      <w:rPr>
                        <w:rFonts w:ascii="Cambria Math" w:hAnsi="Cambria Math"/>
                      </w:rPr>
                      <m:t>ϕ</m:t>
                    </m:r>
                  </m:e>
                  <m:sub>
                    <m:r>
                      <w:rPr>
                        <w:rFonts w:ascii="Cambria Math" w:hAnsi="Cambria Math"/>
                      </w:rPr>
                      <m:t>chk</m:t>
                    </m:r>
                  </m:sub>
                </m:sSub>
                <m:d>
                  <m:dPr>
                    <m:ctrlPr>
                      <w:rPr>
                        <w:rFonts w:ascii="Cambria Math" w:hAnsi="Cambria Math"/>
                        <w:i/>
                      </w:rPr>
                    </m:ctrlPr>
                  </m:dPr>
                  <m:e>
                    <m:r>
                      <m:rPr>
                        <m:sty m:val="p"/>
                      </m:rPr>
                      <w:rPr>
                        <w:rFonts w:ascii="Cambria Math" w:hAnsi="Cambria Math"/>
                      </w:rPr>
                      <m:t>⋅</m:t>
                    </m:r>
                  </m:e>
                </m:d>
              </m:oMath>
            </m:oMathPara>
          </w:p>
        </w:tc>
        <w:tc>
          <w:tcPr>
            <w:tcW w:w="4244" w:type="dxa"/>
            <w:vAlign w:val="center"/>
          </w:tcPr>
          <w:p w14:paraId="5BE02C51" w14:textId="77777777" w:rsidR="00070FE3" w:rsidRDefault="00070FE3" w:rsidP="00E71372">
            <w:pPr>
              <w:pStyle w:val="aff"/>
            </w:pPr>
            <w:r>
              <w:rPr>
                <w:rFonts w:hint="eastAsia"/>
              </w:rPr>
              <w:t>棋盘形式特征重组</w:t>
            </w:r>
          </w:p>
        </w:tc>
      </w:tr>
      <w:tr w:rsidR="00070FE3" w14:paraId="6DC96007" w14:textId="77777777" w:rsidTr="00E71372">
        <w:trPr>
          <w:jc w:val="center"/>
        </w:trPr>
        <w:tc>
          <w:tcPr>
            <w:tcW w:w="2418" w:type="dxa"/>
            <w:vAlign w:val="center"/>
          </w:tcPr>
          <w:p w14:paraId="2170C948" w14:textId="77777777" w:rsidR="00070FE3" w:rsidRDefault="00070FE3" w:rsidP="00E71372">
            <w:pPr>
              <w:pStyle w:val="aff"/>
            </w:pPr>
            <m:oMathPara>
              <m:oMath>
                <m:r>
                  <w:rPr>
                    <w:rFonts w:ascii="Cambria Math" w:hAnsi="Cambria Math"/>
                  </w:rPr>
                  <m:t>⊛</m:t>
                </m:r>
              </m:oMath>
            </m:oMathPara>
          </w:p>
        </w:tc>
        <w:tc>
          <w:tcPr>
            <w:tcW w:w="4244" w:type="dxa"/>
            <w:vAlign w:val="center"/>
          </w:tcPr>
          <w:p w14:paraId="7EE68D58" w14:textId="77777777" w:rsidR="00070FE3" w:rsidRDefault="00070FE3" w:rsidP="00E71372">
            <w:pPr>
              <w:pStyle w:val="aff"/>
            </w:pPr>
            <w:r>
              <w:rPr>
                <w:rFonts w:hint="eastAsia"/>
              </w:rPr>
              <w:t>循环卷积运算</w:t>
            </w:r>
          </w:p>
        </w:tc>
      </w:tr>
      <w:tr w:rsidR="00070FE3" w14:paraId="7075BA7B" w14:textId="77777777" w:rsidTr="00E71372">
        <w:trPr>
          <w:jc w:val="center"/>
        </w:trPr>
        <w:tc>
          <w:tcPr>
            <w:tcW w:w="2418" w:type="dxa"/>
            <w:vAlign w:val="center"/>
          </w:tcPr>
          <w:p w14:paraId="6175DE82" w14:textId="77777777" w:rsidR="00070FE3" w:rsidRDefault="00070FE3" w:rsidP="00E71372">
            <w:pPr>
              <w:pStyle w:val="aff"/>
            </w:pPr>
            <m:oMath>
              <m:r>
                <w:rPr>
                  <w:rFonts w:ascii="Cambria Math" w:hAnsi="Cambria Math" w:hint="eastAsia"/>
                </w:rPr>
                <m:t>g</m:t>
              </m:r>
            </m:oMath>
            <w:r>
              <w:rPr>
                <w:rFonts w:hint="eastAsia"/>
              </w:rPr>
              <w:t>，</w:t>
            </w:r>
            <m:oMath>
              <m:r>
                <w:rPr>
                  <w:rFonts w:ascii="Cambria Math" w:hAnsi="Cambria Math" w:hint="eastAsia"/>
                </w:rPr>
                <m:t>f</m:t>
              </m:r>
            </m:oMath>
          </w:p>
        </w:tc>
        <w:tc>
          <w:tcPr>
            <w:tcW w:w="4244" w:type="dxa"/>
            <w:vAlign w:val="center"/>
          </w:tcPr>
          <w:p w14:paraId="01E605B6" w14:textId="77777777" w:rsidR="00070FE3" w:rsidRDefault="00070FE3" w:rsidP="00E71372">
            <w:pPr>
              <w:pStyle w:val="aff"/>
            </w:pPr>
            <w:r>
              <w:rPr>
                <w:rFonts w:hint="eastAsia"/>
              </w:rPr>
              <w:t>激活函数</w:t>
            </w:r>
          </w:p>
        </w:tc>
      </w:tr>
      <w:tr w:rsidR="00070FE3" w14:paraId="68640D58" w14:textId="77777777" w:rsidTr="00E71372">
        <w:trPr>
          <w:jc w:val="center"/>
        </w:trPr>
        <w:tc>
          <w:tcPr>
            <w:tcW w:w="2418" w:type="dxa"/>
            <w:vAlign w:val="center"/>
          </w:tcPr>
          <w:p w14:paraId="6F7FF6B2" w14:textId="77777777" w:rsidR="00070FE3" w:rsidRDefault="00070FE3" w:rsidP="00E71372">
            <w:pPr>
              <w:pStyle w:val="aff"/>
            </w:pPr>
            <m:oMathPara>
              <m:oMath>
                <m:r>
                  <w:rPr>
                    <w:rFonts w:ascii="Cambria Math" w:hAnsi="Cambria Math"/>
                  </w:rPr>
                  <m:t>σ</m:t>
                </m:r>
                <m:d>
                  <m:dPr>
                    <m:ctrlPr>
                      <w:rPr>
                        <w:rFonts w:ascii="Cambria Math" w:hAnsi="Cambria Math"/>
                      </w:rPr>
                    </m:ctrlPr>
                  </m:dPr>
                  <m:e>
                    <m:r>
                      <m:rPr>
                        <m:sty m:val="p"/>
                      </m:rPr>
                      <w:rPr>
                        <w:rFonts w:ascii="Cambria Math" w:hAnsi="Cambria Math"/>
                      </w:rPr>
                      <m:t>⋅</m:t>
                    </m:r>
                  </m:e>
                </m:d>
              </m:oMath>
            </m:oMathPara>
          </w:p>
        </w:tc>
        <w:tc>
          <w:tcPr>
            <w:tcW w:w="4244" w:type="dxa"/>
            <w:vAlign w:val="center"/>
          </w:tcPr>
          <w:p w14:paraId="1B27FEBB" w14:textId="77777777" w:rsidR="00070FE3" w:rsidRDefault="00070FE3" w:rsidP="00E71372">
            <w:pPr>
              <w:pStyle w:val="aff"/>
            </w:pPr>
            <w:r>
              <w:t>Sigmoid</w:t>
            </w:r>
            <w:r>
              <w:rPr>
                <w:rFonts w:hint="eastAsia"/>
              </w:rPr>
              <w:t>激活函数</w:t>
            </w:r>
          </w:p>
        </w:tc>
      </w:tr>
      <w:tr w:rsidR="00070FE3" w14:paraId="54A8865D" w14:textId="77777777" w:rsidTr="00E71372">
        <w:trPr>
          <w:jc w:val="center"/>
        </w:trPr>
        <w:tc>
          <w:tcPr>
            <w:tcW w:w="2418" w:type="dxa"/>
            <w:vAlign w:val="center"/>
          </w:tcPr>
          <w:p w14:paraId="6160D8C3" w14:textId="77777777" w:rsidR="00070FE3" w:rsidRDefault="00070FE3" w:rsidP="00E71372">
            <w:pPr>
              <w:pStyle w:val="aff"/>
            </w:pPr>
            <m:oMathPara>
              <m:oMath>
                <m:r>
                  <m:rPr>
                    <m:scr m:val="script"/>
                  </m:rPr>
                  <w:rPr>
                    <w:rFonts w:ascii="Cambria Math" w:hAnsi="Cambria Math"/>
                  </w:rPr>
                  <m:t>L</m:t>
                </m:r>
              </m:oMath>
            </m:oMathPara>
          </w:p>
        </w:tc>
        <w:tc>
          <w:tcPr>
            <w:tcW w:w="4244" w:type="dxa"/>
            <w:vAlign w:val="center"/>
          </w:tcPr>
          <w:p w14:paraId="5B688AFA" w14:textId="77777777" w:rsidR="00070FE3" w:rsidRDefault="00070FE3" w:rsidP="00E71372">
            <w:pPr>
              <w:pStyle w:val="aff"/>
            </w:pPr>
            <w:r>
              <w:rPr>
                <w:rFonts w:hint="eastAsia"/>
              </w:rPr>
              <w:t>损失函数</w:t>
            </w:r>
          </w:p>
        </w:tc>
      </w:tr>
    </w:tbl>
    <w:p w14:paraId="359501EC" w14:textId="14BD32BD" w:rsidR="00096361" w:rsidRDefault="00096361" w:rsidP="0091239A">
      <w:pPr>
        <w:pStyle w:val="3"/>
        <w:spacing w:before="163" w:after="163"/>
      </w:pPr>
      <w:bookmarkStart w:id="113" w:name="_Toc100257504"/>
      <w:r>
        <w:rPr>
          <w:rFonts w:hint="eastAsia"/>
        </w:rPr>
        <w:t>3</w:t>
      </w:r>
      <w:r>
        <w:t xml:space="preserve">.2.2 </w:t>
      </w:r>
      <w:r w:rsidR="00500F22">
        <w:rPr>
          <w:rFonts w:hint="eastAsia"/>
        </w:rPr>
        <w:t>网络结构</w:t>
      </w:r>
      <w:bookmarkEnd w:id="113"/>
    </w:p>
    <w:p w14:paraId="6405EE0E" w14:textId="74A9B531" w:rsidR="00770461" w:rsidRPr="00006CCF" w:rsidRDefault="00770461" w:rsidP="00770461">
      <w:pPr>
        <w:ind w:firstLine="480"/>
        <w:rPr>
          <w:lang/>
        </w:rPr>
      </w:pPr>
      <w:r w:rsidRPr="002B441E">
        <w:rPr>
          <w:rFonts w:hint="eastAsia"/>
          <w:lang/>
        </w:rPr>
        <w:t>本节提出知识图谱关系感知图注意力网络</w:t>
      </w:r>
      <w:r>
        <w:rPr>
          <w:rFonts w:hint="eastAsia"/>
          <w:lang/>
        </w:rPr>
        <w:t>R</w:t>
      </w:r>
      <w:r>
        <w:rPr>
          <w:lang/>
        </w:rPr>
        <w:t>AGAT</w:t>
      </w:r>
      <w:ins w:id="114" w:author="瀛 煜" w:date="2022-04-09T16:14:00Z">
        <w:r w:rsidR="00142545">
          <w:rPr>
            <w:rFonts w:hint="eastAsia"/>
            <w:lang/>
          </w:rPr>
          <w:t>，</w:t>
        </w:r>
      </w:ins>
      <w:r w:rsidRPr="002B441E">
        <w:rPr>
          <w:rFonts w:hint="eastAsia"/>
          <w:lang/>
        </w:rPr>
        <w:t>整体结构如</w:t>
      </w:r>
      <w:r>
        <w:rPr>
          <w:lang/>
        </w:rPr>
        <w:fldChar w:fldCharType="begin"/>
      </w:r>
      <w:r>
        <w:rPr>
          <w:lang/>
        </w:rPr>
        <w:instrText xml:space="preserve"> </w:instrText>
      </w:r>
      <w:r>
        <w:rPr>
          <w:rFonts w:hint="eastAsia"/>
          <w:lang/>
        </w:rPr>
        <w:instrText>REF _Ref74167025 \h</w:instrText>
      </w:r>
      <w:r>
        <w:rPr>
          <w:lang/>
        </w:rPr>
        <w:instrText xml:space="preserve"> </w:instrText>
      </w:r>
      <w:r>
        <w:rPr>
          <w:lang/>
        </w:rPr>
      </w:r>
      <w:r>
        <w:rPr>
          <w:lang/>
        </w:rPr>
        <w:fldChar w:fldCharType="separate"/>
      </w:r>
      <w:r w:rsidR="004D6817">
        <w:rPr>
          <w:rFonts w:hint="eastAsia"/>
        </w:rPr>
        <w:t>图</w:t>
      </w:r>
      <w:r w:rsidR="004D6817">
        <w:rPr>
          <w:noProof/>
        </w:rPr>
        <w:t>5</w:t>
      </w:r>
      <w:r>
        <w:rPr>
          <w:lang/>
        </w:rPr>
        <w:fldChar w:fldCharType="end"/>
      </w:r>
      <w:r w:rsidRPr="002B441E">
        <w:rPr>
          <w:rFonts w:hint="eastAsia"/>
          <w:lang/>
        </w:rPr>
        <w:t>所示。</w:t>
      </w:r>
      <w:r>
        <w:rPr>
          <w:rFonts w:hint="eastAsia"/>
        </w:rPr>
        <w:t>从整体来看，</w:t>
      </w:r>
      <w:ins w:id="115" w:author="瀛 煜" w:date="2022-04-09T16:14:00Z">
        <w:r w:rsidR="00142545">
          <w:rPr>
            <w:rFonts w:hint="eastAsia"/>
            <w:lang/>
          </w:rPr>
          <w:t>R</w:t>
        </w:r>
        <w:r w:rsidR="00142545">
          <w:rPr>
            <w:lang/>
          </w:rPr>
          <w:t>AGAT</w:t>
        </w:r>
      </w:ins>
      <w:r>
        <w:rPr>
          <w:rFonts w:hint="eastAsia"/>
        </w:rPr>
        <w:t>主要包括三个模块：数据预处理部分、</w:t>
      </w:r>
      <w:r>
        <w:rPr>
          <w:rFonts w:hint="eastAsia"/>
          <w:lang/>
        </w:rPr>
        <w:t>基于图神经网络的</w:t>
      </w:r>
      <w:r w:rsidRPr="00A314AD">
        <w:rPr>
          <w:rFonts w:hint="eastAsia"/>
          <w:lang/>
        </w:rPr>
        <w:t>编码器与基于卷积神经网络的解码器</w:t>
      </w:r>
      <w:r>
        <w:rPr>
          <w:rFonts w:hint="eastAsia"/>
        </w:rPr>
        <w:t>。</w:t>
      </w:r>
    </w:p>
    <w:p w14:paraId="528A8818" w14:textId="1FF3AE0A" w:rsidR="00770461" w:rsidRDefault="00770461" w:rsidP="00770461">
      <w:pPr>
        <w:ind w:firstLine="480"/>
      </w:pPr>
      <w:r>
        <w:rPr>
          <w:rFonts w:hint="eastAsia"/>
        </w:rPr>
        <w:t>在数据预处理部分，主要负责对知识图谱的原始文本形式进行处理，将其转换为适合模型处理的输入形式。具体而言，有两方面的任务：实体与关系编码和关系拓展。实体与关系编码指从原始形式三元组文本中识别关系和实体，并且赋予全局唯一的标识</w:t>
      </w:r>
      <w:r>
        <w:rPr>
          <w:rFonts w:hint="eastAsia"/>
        </w:rPr>
        <w:t>I</w:t>
      </w:r>
      <w:r>
        <w:t>D</w:t>
      </w:r>
      <w:r>
        <w:rPr>
          <w:rFonts w:hint="eastAsia"/>
        </w:rPr>
        <w:t>。关系拓展指为了更充分的利用知识图谱的关系信息，为每个关系都新建关联一个逆关系。</w:t>
      </w:r>
    </w:p>
    <w:p w14:paraId="125EA967" w14:textId="2F7D5146" w:rsidR="00DA3252" w:rsidRDefault="007B7FE7" w:rsidP="008D781F">
      <w:pPr>
        <w:ind w:firstLineChars="0" w:firstLine="0"/>
      </w:pPr>
      <w:r>
        <w:rPr>
          <w:rFonts w:hint="eastAsia"/>
        </w:rPr>
        <w:t>与</w:t>
      </w:r>
      <w:r w:rsidR="00DA3252">
        <w:rPr>
          <w:rFonts w:hint="eastAsia"/>
        </w:rPr>
        <w:t>C</w:t>
      </w:r>
      <w:r w:rsidR="00DA3252">
        <w:t>OMPGCN</w:t>
      </w:r>
      <w:r w:rsidR="00DA3252">
        <w:fldChar w:fldCharType="begin"/>
      </w:r>
      <w:r w:rsidR="00DA3252">
        <w:instrText xml:space="preserve"> ADDIN ZOTERO_ITEM CSL_CITATION {"citationID":"a1jle293lrd","properties":{"formattedCitation":"\\super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DA3252">
        <w:fldChar w:fldCharType="separate"/>
      </w:r>
      <w:r w:rsidR="00DA3252" w:rsidRPr="00DF30F1">
        <w:rPr>
          <w:vertAlign w:val="superscript"/>
        </w:rPr>
        <w:t>[3]</w:t>
      </w:r>
      <w:r w:rsidR="00DA3252">
        <w:fldChar w:fldCharType="end"/>
      </w:r>
      <w:r w:rsidR="00DA3252">
        <w:rPr>
          <w:rFonts w:hint="eastAsia"/>
        </w:rPr>
        <w:t>，</w:t>
      </w:r>
      <w:r w:rsidR="00DA3252">
        <w:rPr>
          <w:rFonts w:hint="eastAsia"/>
        </w:rPr>
        <w:t>R</w:t>
      </w:r>
      <w:r w:rsidR="00DA3252">
        <w:t>-GCN</w:t>
      </w:r>
      <w:r w:rsidR="00DA3252">
        <w:fldChar w:fldCharType="begin"/>
      </w:r>
      <w:r w:rsidR="00DA3252">
        <w:instrText xml:space="preserve"> ADDIN ZOTERO_ITEM CSL_CITATION {"citationID":"a1d5bh4ursp","properties":{"formattedCitation":"\\super [30]\\nosupersub{}","plainCitation":"[30]","noteIndex":0},"citationItems":[{"id":796,"uris":["http://zotero.org/users/5779008/items/TBDJNHQE"],"itemData":{"id":796,"type":"paper-conference","abstract":"Knowledge graphs enable a wide variety of applications, including question answering and information retrieval. Despite the great eﬀort invested in their creation and maintenance, even the largest (e.g., Yago, DBPedia or Wikidata) remain incomplete. We introduce Relational Graph Convolutional Networks (R-GCNs) and apply them to two standard knowledge base completion tasks: Link prediction (recovery of missing facts, i.e. subject-predicate-object triples) and entity classiﬁcation (recovery of missing entity attributes). R-GCNs are related to a recent class of neural networks operating on graphs, and are developed speciﬁcally to handle the highly multi-relational data characteristic of realistic knowledge bases. We demonstrate the eﬀectiveness of R-GCNs as a stand-alone model for entity classiﬁcation. We further show that factorization models for link prediction such as DistMult can be signiﬁcantly improved through the use of an R-GCN encoder model to accumulate evidence over multiple inference steps in the graph, demonstrating a large improvement of 29.8% on FB15k-237 over a decoder-only baseline.","archive":"R-GCN","archive_location":"ESWC 2018","collection-title":"Lecture Notes in Computer Science","container-title":"The Semantic Web - 15th International Conference","DOI":"10.1007/978-3-319-93417-4_38","event-place":"Heraklion, Crete, Greece","ISBN":"978-3-319-93416-7","language":"en","note":"1023 citations (Semantic Scholar/DOI) [2021-04-19]\n388","page":"593–607","publisher":"Springer","publisher-place":"Heraklion, Crete, Greece","source":"389","title":"Modeling Relational Data with Graph Convolutional Networks","URL":"https://doi.org/10.1007/978-3-319-93417-4_38","volume":"10843","author":[{"family":"Schlichtkrull","given":"Michael Sejr"},{"family":"Kipf","given":"Thomas N."},{"family":"Bloem","given":"Peter"},{"family":"Berg","given":"Rianne","dropping-particle":"van den"},{"family":"Titov","given":"Ivan"},{"family":"Welling","given":"Max"}],"editor":[{"family":"Gangemi","given":"Aldo"},{"family":"Navigli","given":"Roberto"},{"family":"Vidal","given":"Maria-Esther"},{"family":"Hitzler","given":"Pascal"},{"family":"Troncy","given":"Raphaël"},{"family":"Hollink","given":"Laura"},{"family":"Tordai","given":"Anna"},{"family":"Alam","given":"Mehwish"}],"issued":{"date-parts":[["2018",6,3]]},"citation-key":"schlichtkrullModelingRelationalData2018"}}],"schema":"https://github.com/citation-style-language/schema/raw/master/csl-citation.json"} </w:instrText>
      </w:r>
      <w:r w:rsidR="00DA3252">
        <w:fldChar w:fldCharType="separate"/>
      </w:r>
      <w:r w:rsidR="00DA3252" w:rsidRPr="00DF30F1">
        <w:rPr>
          <w:vertAlign w:val="superscript"/>
        </w:rPr>
        <w:t>[30]</w:t>
      </w:r>
      <w:r w:rsidR="00DA3252">
        <w:fldChar w:fldCharType="end"/>
      </w:r>
      <w:r w:rsidR="00DA3252">
        <w:rPr>
          <w:rFonts w:hint="eastAsia"/>
        </w:rPr>
        <w:t>等以前的工作一样，本文同样将关系拓展为初始关系、逆关系和自循环关系。逆关系是人为新增的初始关系的反方向关系。因此，新的关系集合为：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A3252" w14:paraId="20013BB8" w14:textId="77777777" w:rsidTr="00E71372">
        <w:trPr>
          <w:jc w:val="center"/>
        </w:trPr>
        <w:tc>
          <w:tcPr>
            <w:tcW w:w="1276" w:type="dxa"/>
            <w:vAlign w:val="center"/>
          </w:tcPr>
          <w:p w14:paraId="549593F5" w14:textId="77777777" w:rsidR="00DA3252" w:rsidRDefault="00DA3252" w:rsidP="00E71372">
            <w:pPr>
              <w:ind w:firstLineChars="0" w:firstLine="0"/>
              <w:jc w:val="center"/>
            </w:pPr>
          </w:p>
        </w:tc>
        <w:tc>
          <w:tcPr>
            <w:tcW w:w="6657" w:type="dxa"/>
            <w:vAlign w:val="center"/>
          </w:tcPr>
          <w:p w14:paraId="0959F90C" w14:textId="77777777" w:rsidR="00DA3252" w:rsidRPr="00222146" w:rsidRDefault="007E366D" w:rsidP="00E71372">
            <w:pPr>
              <w:ind w:firstLine="480"/>
            </w:pPr>
            <m:oMathPara>
              <m:oMath>
                <m:sSup>
                  <m:sSupPr>
                    <m:ctrlPr>
                      <w:rPr>
                        <w:rFonts w:ascii="Cambria Math" w:hAnsi="Cambria Math"/>
                        <w:i/>
                      </w:rPr>
                    </m:ctrlPr>
                  </m:sSupPr>
                  <m:e>
                    <m:r>
                      <m:rPr>
                        <m:scr m:val="script"/>
                      </m:rPr>
                      <w:rPr>
                        <w:rFonts w:ascii="Cambria Math" w:hAnsi="Cambria Math"/>
                      </w:rPr>
                      <m:t>R</m:t>
                    </m:r>
                  </m:e>
                  <m:sup>
                    <m:r>
                      <m:rPr>
                        <m:sty m:val="p"/>
                      </m:rPr>
                      <w:rPr>
                        <w:rFonts w:ascii="Cambria Math" w:hAnsi="Cambria Math" w:hint="eastAsia"/>
                      </w:rPr>
                      <m:t>'</m:t>
                    </m:r>
                  </m:sup>
                </m:sSup>
                <m:r>
                  <m:rPr>
                    <m:scr m:val="script"/>
                  </m:rPr>
                  <w:rPr>
                    <w:rFonts w:ascii="Cambria Math" w:hAnsi="Cambria Math"/>
                  </w:rPr>
                  <m:t>=R</m:t>
                </m:r>
                <m:r>
                  <m:rPr>
                    <m:sty m:val="p"/>
                  </m:rPr>
                  <w:rPr>
                    <w:rFonts w:ascii="Cambria Math" w:hAnsi="Cambria Math" w:hint="eastAsia"/>
                  </w:rPr>
                  <m:t>∪</m:t>
                </m:r>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inv</m:t>
                    </m:r>
                  </m:sub>
                </m:sSub>
                <m:r>
                  <m:rPr>
                    <m:sty m:val="p"/>
                  </m:rPr>
                  <w:rPr>
                    <w:rFonts w:ascii="Cambria Math" w:hAnsi="Cambria Math" w:hint="eastAsia"/>
                  </w:rPr>
                  <m:t>∪</m:t>
                </m:r>
                <m:r>
                  <m:rPr>
                    <m:lit/>
                  </m:rPr>
                  <w:rPr>
                    <w:rFonts w:ascii="Cambria Math" w:hAnsi="Cambria Math"/>
                  </w:rPr>
                  <m:t>{</m:t>
                </m:r>
                <m:r>
                  <m:rPr>
                    <m:sty m:val="p"/>
                  </m:rPr>
                  <w:rPr>
                    <w:rFonts w:ascii="Cambria Math" w:hAnsi="Cambria Math"/>
                  </w:rPr>
                  <m:t>⊤</m:t>
                </m:r>
                <m:r>
                  <m:rPr>
                    <m:lit/>
                  </m:rPr>
                  <w:rPr>
                    <w:rFonts w:ascii="Cambria Math" w:hAnsi="Cambria Math"/>
                  </w:rPr>
                  <m:t>}</m:t>
                </m:r>
              </m:oMath>
            </m:oMathPara>
          </w:p>
        </w:tc>
        <w:tc>
          <w:tcPr>
            <w:tcW w:w="1276" w:type="dxa"/>
            <w:vAlign w:val="center"/>
          </w:tcPr>
          <w:p w14:paraId="5BB3E912" w14:textId="5D469A54" w:rsidR="00DA3252" w:rsidRDefault="00DA3252" w:rsidP="00E71372">
            <w:pPr>
              <w:ind w:firstLineChars="0" w:firstLine="0"/>
              <w:jc w:val="right"/>
            </w:pPr>
            <w:r>
              <w:t>(</w:t>
            </w:r>
            <w:fldSimple w:instr=" SEQ chapter \c \* MERGEFORMAT ">
              <w:r w:rsidR="004D6817">
                <w:rPr>
                  <w:noProof/>
                </w:rPr>
                <w:t>3</w:t>
              </w:r>
            </w:fldSimple>
            <w:r>
              <w:t>.</w:t>
            </w:r>
            <w:fldSimple w:instr=" SEQ equation \* MERGEFORMAT ">
              <w:r w:rsidR="004D6817">
                <w:rPr>
                  <w:noProof/>
                </w:rPr>
                <w:t>1</w:t>
              </w:r>
            </w:fldSimple>
            <w:r>
              <w:t>)</w:t>
            </w:r>
          </w:p>
        </w:tc>
      </w:tr>
    </w:tbl>
    <w:p w14:paraId="6A5CD610" w14:textId="77777777" w:rsidR="00DA3252" w:rsidRDefault="00DA3252" w:rsidP="00DA3252">
      <w:pPr>
        <w:ind w:firstLineChars="0" w:firstLine="0"/>
      </w:pPr>
      <w:r>
        <w:rPr>
          <w:rFonts w:hint="eastAsia"/>
        </w:rPr>
        <w:t>其中，</w:t>
      </w:r>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inv</m:t>
            </m:r>
          </m:sub>
        </m:sSub>
        <m: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r>
                  <w:rPr>
                    <w:rFonts w:ascii="Cambria Math" w:hAnsi="Cambria Math"/>
                  </w:rPr>
                  <m:t>r</m:t>
                </m:r>
              </m:e>
              <m:sup>
                <m:r>
                  <w:rPr>
                    <w:rFonts w:ascii="Cambria Math" w:hAnsi="Cambria Math"/>
                  </w:rPr>
                  <m:t>-1</m:t>
                </m:r>
              </m:sup>
            </m:sSup>
            <m:ctrlPr>
              <w:rPr>
                <w:rFonts w:ascii="Cambria Math" w:hAnsi="Cambria Math"/>
                <w:i/>
              </w:rPr>
            </m:ctrlPr>
          </m:e>
          <m:e>
            <m:r>
              <w:rPr>
                <w:rFonts w:ascii="Cambria Math" w:hAnsi="Cambria Math"/>
              </w:rPr>
              <m:t>r</m:t>
            </m:r>
            <m:r>
              <m:rPr>
                <m:sty m:val="p"/>
              </m:rPr>
              <w:rPr>
                <w:rFonts w:ascii="Cambria Math" w:hAnsi="Cambria Math" w:hint="eastAsia"/>
              </w:rPr>
              <m:t>∈</m:t>
            </m:r>
            <m:r>
              <m:rPr>
                <m:scr m:val="script"/>
              </m:rPr>
              <w:rPr>
                <w:rFonts w:ascii="Cambria Math" w:hAnsi="Cambria Math"/>
              </w:rPr>
              <m:t>R</m:t>
            </m:r>
            <m:ctrlPr>
              <w:rPr>
                <w:rFonts w:ascii="Cambria Math" w:hAnsi="Cambria Math"/>
                <w:i/>
              </w:rPr>
            </m:ctrlPr>
          </m:e>
        </m:d>
      </m:oMath>
      <w:r>
        <w:rPr>
          <w:rFonts w:hint="eastAsia"/>
        </w:rPr>
        <w:t>是逆关系集合，</w:t>
      </w:r>
      <m:oMath>
        <m:r>
          <m:rPr>
            <m:lit/>
          </m:rPr>
          <w:rPr>
            <w:rFonts w:ascii="Cambria Math" w:hAnsi="Cambria Math"/>
          </w:rPr>
          <m:t>{</m:t>
        </m:r>
        <m:r>
          <m:rPr>
            <m:sty m:val="p"/>
          </m:rPr>
          <w:rPr>
            <w:rFonts w:ascii="Cambria Math" w:hAnsi="Cambria Math"/>
          </w:rPr>
          <m:t>⊤</m:t>
        </m:r>
        <m:r>
          <m:rPr>
            <m:lit/>
          </m:rPr>
          <w:rPr>
            <w:rFonts w:ascii="Cambria Math" w:hAnsi="Cambria Math"/>
          </w:rPr>
          <m:t>}</m:t>
        </m:r>
      </m:oMath>
      <w:r>
        <w:rPr>
          <w:rFonts w:hint="eastAsia"/>
        </w:rPr>
        <w:t>是自循环关系集合。新的边集合为：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663"/>
        <w:gridCol w:w="1412"/>
      </w:tblGrid>
      <w:tr w:rsidR="00DA3252" w14:paraId="16C7F8F9" w14:textId="77777777" w:rsidTr="00E71372">
        <w:trPr>
          <w:jc w:val="center"/>
        </w:trPr>
        <w:tc>
          <w:tcPr>
            <w:tcW w:w="1134" w:type="dxa"/>
            <w:vAlign w:val="center"/>
          </w:tcPr>
          <w:p w14:paraId="068D03F3" w14:textId="77777777" w:rsidR="00DA3252" w:rsidRDefault="00DA3252" w:rsidP="00E71372">
            <w:pPr>
              <w:ind w:firstLineChars="0" w:firstLine="0"/>
              <w:jc w:val="center"/>
            </w:pPr>
          </w:p>
        </w:tc>
        <w:tc>
          <w:tcPr>
            <w:tcW w:w="6663" w:type="dxa"/>
            <w:vAlign w:val="center"/>
          </w:tcPr>
          <w:p w14:paraId="6ADD3679" w14:textId="77777777" w:rsidR="00DA3252" w:rsidRPr="00222146" w:rsidRDefault="007E366D" w:rsidP="00E71372">
            <w:pPr>
              <w:ind w:firstLineChars="0" w:firstLine="0"/>
            </w:pPr>
            <m:oMathPara>
              <m:oMath>
                <m:sSup>
                  <m:sSupPr>
                    <m:ctrlPr>
                      <w:rPr>
                        <w:rFonts w:ascii="Cambria Math" w:hAnsi="Cambria Math"/>
                        <w:i/>
                      </w:rPr>
                    </m:ctrlPr>
                  </m:sSupPr>
                  <m:e>
                    <m:r>
                      <m:rPr>
                        <m:scr m:val="script"/>
                      </m:rPr>
                      <w:rPr>
                        <w:rFonts w:ascii="Cambria Math" w:hAnsi="Cambria Math"/>
                      </w:rPr>
                      <m:t>T</m:t>
                    </m:r>
                  </m:e>
                  <m:sup>
                    <m:r>
                      <m:rPr>
                        <m:sty m:val="p"/>
                      </m:rPr>
                      <w:rPr>
                        <w:rFonts w:ascii="Cambria Math" w:hAnsi="Cambria Math" w:hint="eastAsia"/>
                      </w:rPr>
                      <m:t>'</m:t>
                    </m:r>
                  </m:sup>
                </m:sSup>
                <m:r>
                  <m:rPr>
                    <m:scr m:val="script"/>
                  </m:rPr>
                  <w:rPr>
                    <w:rFonts w:ascii="Cambria Math" w:hAnsi="Cambria Math"/>
                  </w:rPr>
                  <m:t>=T</m:t>
                </m:r>
                <m:r>
                  <m:rPr>
                    <m:sty m:val="p"/>
                  </m:rPr>
                  <w:rPr>
                    <w:rFonts w:ascii="Cambria Math" w:hAnsi="Cambria Math" w:hint="eastAsia"/>
                  </w:rPr>
                  <m:t>∪</m:t>
                </m:r>
                <m:d>
                  <m:dPr>
                    <m:begChr m:val="{"/>
                    <m:endChr m:val="}"/>
                    <m:ctrlPr>
                      <w:rPr>
                        <w:rFonts w:ascii="Cambria Math" w:hAnsi="Cambria Math"/>
                      </w:rPr>
                    </m:ctrlPr>
                  </m:dPr>
                  <m:e>
                    <m:r>
                      <w:rPr>
                        <w:rFonts w:ascii="Cambria Math" w:hAnsi="Cambria Math"/>
                      </w:rPr>
                      <m:t>s,r,</m:t>
                    </m:r>
                    <m:sSup>
                      <m:sSupPr>
                        <m:ctrlPr>
                          <w:rPr>
                            <w:rFonts w:ascii="Cambria Math" w:hAnsi="Cambria Math"/>
                            <w:i/>
                          </w:rPr>
                        </m:ctrlPr>
                      </m:sSupPr>
                      <m:e>
                        <m:r>
                          <w:rPr>
                            <w:rFonts w:ascii="Cambria Math" w:hAnsi="Cambria Math"/>
                          </w:rPr>
                          <m:t>o</m:t>
                        </m:r>
                      </m:e>
                      <m:sup>
                        <m:r>
                          <w:rPr>
                            <w:rFonts w:ascii="Cambria Math" w:hAnsi="Cambria Math"/>
                          </w:rPr>
                          <m:t>-1</m:t>
                        </m:r>
                      </m:sup>
                    </m:sSup>
                    <m:r>
                      <w:rPr>
                        <w:rFonts w:ascii="Cambria Math" w:hAnsi="Cambria Math"/>
                      </w:rPr>
                      <m:t> </m:t>
                    </m:r>
                    <m:ctrlPr>
                      <w:rPr>
                        <w:rFonts w:ascii="Cambria Math" w:hAnsi="Cambria Math"/>
                        <w:i/>
                      </w:rPr>
                    </m:ctrlPr>
                  </m:e>
                  <m:e>
                    <m:r>
                      <w:rPr>
                        <w:rFonts w:ascii="Cambria Math" w:hAnsi="Cambria Math"/>
                      </w:rPr>
                      <m:t> </m:t>
                    </m:r>
                    <m:d>
                      <m:dPr>
                        <m:ctrlPr>
                          <w:rPr>
                            <w:rFonts w:ascii="Cambria Math" w:hAnsi="Cambria Math"/>
                            <w:i/>
                          </w:rPr>
                        </m:ctrlPr>
                      </m:dPr>
                      <m:e>
                        <m:r>
                          <w:rPr>
                            <w:rFonts w:ascii="Cambria Math" w:hAnsi="Cambria Math"/>
                          </w:rPr>
                          <m:t>s,r,o</m:t>
                        </m:r>
                      </m:e>
                    </m:d>
                    <m:r>
                      <m:rPr>
                        <m:sty m:val="p"/>
                      </m:rPr>
                      <w:rPr>
                        <w:rFonts w:ascii="Cambria Math" w:hAnsi="Cambria Math" w:hint="eastAsia"/>
                      </w:rPr>
                      <m:t>∈</m:t>
                    </m:r>
                    <m:r>
                      <m:rPr>
                        <m:lit/>
                      </m:rPr>
                      <w:rPr>
                        <w:rFonts w:ascii="Cambria Math" w:hAnsi="Cambria Math"/>
                      </w:rPr>
                      <m:t>{</m:t>
                    </m:r>
                    <m:r>
                      <m:rPr>
                        <m:scr m:val="script"/>
                      </m:rPr>
                      <w:rPr>
                        <w:rFonts w:ascii="Cambria Math" w:hAnsi="Cambria Math"/>
                      </w:rPr>
                      <m:t>T</m:t>
                    </m:r>
                    <m:r>
                      <m:rPr>
                        <m:lit/>
                      </m:rPr>
                      <w:rPr>
                        <w:rFonts w:ascii="Cambria Math" w:hAnsi="Cambria Math"/>
                      </w:rPr>
                      <m:t>}</m:t>
                    </m:r>
                    <m:ctrlPr>
                      <w:rPr>
                        <w:rFonts w:ascii="Cambria Math" w:hAnsi="Cambria Math"/>
                        <w:i/>
                      </w:rPr>
                    </m:ctrlPr>
                  </m:e>
                </m:d>
                <m:r>
                  <m:rPr>
                    <m:sty m:val="p"/>
                  </m:rPr>
                  <w:rPr>
                    <w:rFonts w:ascii="Cambria Math" w:hAnsi="Cambria Math" w:hint="eastAsia"/>
                  </w:rPr>
                  <m:t>∪</m:t>
                </m:r>
                <m:d>
                  <m:dPr>
                    <m:begChr m:val="{"/>
                    <m:endChr m:val="}"/>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,s </m:t>
                    </m:r>
                    <m:ctrlPr>
                      <w:rPr>
                        <w:rFonts w:ascii="Cambria Math" w:hAnsi="Cambria Math"/>
                        <w:i/>
                      </w:rPr>
                    </m:ctrlPr>
                  </m:e>
                  <m:e>
                    <m:r>
                      <w:rPr>
                        <w:rFonts w:ascii="Cambria Math" w:hAnsi="Cambria Math"/>
                      </w:rPr>
                      <m:t> </m:t>
                    </m:r>
                    <m:r>
                      <w:rPr>
                        <w:rFonts w:ascii="Cambria Math" w:hAnsi="Cambria Math" w:hint="eastAsia"/>
                      </w:rPr>
                      <m:t>s</m:t>
                    </m:r>
                    <m:r>
                      <m:rPr>
                        <m:sty m:val="p"/>
                      </m:rPr>
                      <w:rPr>
                        <w:rFonts w:ascii="Cambria Math" w:hAnsi="Cambria Math" w:hint="eastAsia"/>
                      </w:rPr>
                      <m:t>∈</m:t>
                    </m:r>
                    <m:r>
                      <m:rPr>
                        <m:scr m:val="script"/>
                      </m:rPr>
                      <w:rPr>
                        <w:rFonts w:ascii="Cambria Math" w:hAnsi="Cambria Math"/>
                      </w:rPr>
                      <m:t>E</m:t>
                    </m:r>
                    <m:ctrlPr>
                      <w:rPr>
                        <w:rFonts w:ascii="Cambria Math" w:hAnsi="Cambria Math"/>
                        <w:i/>
                      </w:rPr>
                    </m:ctrlPr>
                  </m:e>
                </m:d>
              </m:oMath>
            </m:oMathPara>
          </w:p>
        </w:tc>
        <w:tc>
          <w:tcPr>
            <w:tcW w:w="1412" w:type="dxa"/>
            <w:vAlign w:val="center"/>
          </w:tcPr>
          <w:p w14:paraId="437FBED0" w14:textId="3B50BB37" w:rsidR="00DA3252" w:rsidRDefault="00DA3252" w:rsidP="00E71372">
            <w:pPr>
              <w:ind w:firstLineChars="0" w:firstLine="0"/>
              <w:jc w:val="right"/>
            </w:pPr>
            <w:r>
              <w:t>(</w:t>
            </w:r>
            <w:fldSimple w:instr=" SEQ chapter \c \* MERGEFORMAT ">
              <w:r w:rsidR="004D6817">
                <w:rPr>
                  <w:noProof/>
                </w:rPr>
                <w:t>3</w:t>
              </w:r>
            </w:fldSimple>
            <w:r>
              <w:t>.</w:t>
            </w:r>
            <w:fldSimple w:instr=" SEQ equation \* MERGEFORMAT ">
              <w:r w:rsidR="004D6817">
                <w:rPr>
                  <w:noProof/>
                </w:rPr>
                <w:t>2</w:t>
              </w:r>
            </w:fldSimple>
            <w:r>
              <w:t>)</w:t>
            </w:r>
          </w:p>
        </w:tc>
      </w:tr>
    </w:tbl>
    <w:p w14:paraId="31BA8802" w14:textId="738C3F2C" w:rsidR="00DA3252" w:rsidRDefault="00DA3252" w:rsidP="00DA3252">
      <w:pPr>
        <w:ind w:firstLine="480"/>
      </w:pPr>
      <w:r>
        <w:rPr>
          <w:rFonts w:hint="eastAsia"/>
        </w:rPr>
        <w:t>编码器用于编码知识三元组，输入知识图谱，输出实体与关系的表示集合，属于本</w:t>
      </w:r>
      <w:r w:rsidR="00500733">
        <w:rPr>
          <w:rFonts w:hint="eastAsia"/>
        </w:rPr>
        <w:t>文</w:t>
      </w:r>
      <w:r>
        <w:rPr>
          <w:rFonts w:hint="eastAsia"/>
        </w:rPr>
        <w:t>研究的核心部分，主要负责在知识图谱形成的异质网络下，学习知识图谱实体和关系的嵌入表示。学习实体和关系表示的目的在于将原来没有意义的</w:t>
      </w:r>
      <w:r>
        <w:rPr>
          <w:rFonts w:hint="eastAsia"/>
        </w:rPr>
        <w:t>I</w:t>
      </w:r>
      <w:r>
        <w:t>D</w:t>
      </w:r>
      <w:r>
        <w:rPr>
          <w:rFonts w:hint="eastAsia"/>
        </w:rPr>
        <w:t>编码，转化为能够</w:t>
      </w:r>
      <w:r>
        <w:rPr>
          <w:rFonts w:hint="eastAsia"/>
        </w:rPr>
        <w:lastRenderedPageBreak/>
        <w:t>预测图结构的多维数值形式，学习到的表示能够用作更多的下游任务，比如知识图谱补全、实体识别、知识图谱对齐、推荐系统等众多领域。编码器可进一步细分为消息构造层和消息聚合层，消息构造层使用基于关系感知的邻居消息构造方法，对单个知识图谱三元组进行表示学习；消息聚合层使用基于注意力的多方向邻居信息聚合方法。</w:t>
      </w:r>
    </w:p>
    <w:p w14:paraId="5C007B75" w14:textId="77777777" w:rsidR="00DA3252" w:rsidRDefault="00DA3252" w:rsidP="00DA3252">
      <w:pPr>
        <w:ind w:firstLine="480"/>
      </w:pPr>
      <w:r>
        <w:rPr>
          <w:rFonts w:hint="eastAsia"/>
        </w:rPr>
        <w:t>解码器用于针对特定的预测任务，使用上一部分的学习算法得到的知识表示，评估预测任务下的各项性能指标。在本研究中，使用在学术界最常见的链路预测任务作为预测目标，使用</w:t>
      </w:r>
      <w:proofErr w:type="spellStart"/>
      <w:r>
        <w:rPr>
          <w:rFonts w:hint="eastAsia"/>
        </w:rPr>
        <w:t>ConvE</w:t>
      </w:r>
      <w:proofErr w:type="spellEnd"/>
      <w:r>
        <w:fldChar w:fldCharType="begin"/>
      </w:r>
      <w:r>
        <w:instrText xml:space="preserve"> ADDIN ZOTERO_ITEM CSL_CITATION {"citationID":"BYqSw3UW","properties":{"formattedCitation":"\\super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fldChar w:fldCharType="separate"/>
      </w:r>
      <w:r w:rsidRPr="00DF30F1">
        <w:rPr>
          <w:vertAlign w:val="superscript"/>
        </w:rPr>
        <w:t>[25]</w:t>
      </w:r>
      <w:r>
        <w:fldChar w:fldCharType="end"/>
      </w:r>
      <w:r>
        <w:rPr>
          <w:rFonts w:hint="eastAsia"/>
        </w:rPr>
        <w:t>和</w:t>
      </w:r>
      <w:proofErr w:type="spellStart"/>
      <w:r>
        <w:t>InteractE</w:t>
      </w:r>
      <w:proofErr w:type="spellEnd"/>
      <w:r>
        <w:fldChar w:fldCharType="begin"/>
      </w:r>
      <w:r>
        <w:instrText xml:space="preserve"> ADDIN ZOTERO_ITEM CSL_CITATION {"citationID":"OTgqeLPW","properties":{"formattedCitation":"\\super [29]\\nosupersub{}","plainCitation":"[29]","noteIndex":0},"citationItems":[{"id":756,"uris":["http://zotero.org/users/5779008/items/BK9448K9"],"itemData":{"id":756,"type":"paper-conference","archive":"InteractE","archive_location":"AAAI 2020","container-title":"The Thirty-Fourth AAAI Conference on Artificial Intelligence","event-place":"New York, NK, USA","note":"11","page":"3009–3016","publisher":"AAAI Press","publisher-place":"New York, NK, USA","title":"InteractE: Improving Convolution-Based Knowledge Graph Embeddings by Increasing Feature Interactions","URL":"https://aaai.org/ojs/index.php/AAAI/article/view/5694","author":[{"family":"Vashishth","given":"Shikhar"},{"family":"Sanyal","given":"Soumya"},{"family":"Nitin","given":"Vikram"},{"family":"Agrawal","given":"Nilesh"},{"family":"Talukdar","given":"Partha P."}],"issued":{"date-parts":[["2020",2]]},"citation-key":"vashishthInteractEImprovingConvolutionBased2020"}}],"schema":"https://github.com/citation-style-language/schema/raw/master/csl-citation.json"} </w:instrText>
      </w:r>
      <w:r>
        <w:fldChar w:fldCharType="separate"/>
      </w:r>
      <w:r w:rsidRPr="00DF30F1">
        <w:rPr>
          <w:vertAlign w:val="superscript"/>
        </w:rPr>
        <w:t>[29]</w:t>
      </w:r>
      <w:r>
        <w:fldChar w:fldCharType="end"/>
      </w:r>
      <w:r>
        <w:rPr>
          <w:rFonts w:hint="eastAsia"/>
        </w:rPr>
        <w:t>两种不同的解码器评估学习算法性能。编码器加解码器一起实现端到端的模型训练。</w:t>
      </w:r>
    </w:p>
    <w:p w14:paraId="2793E7F9" w14:textId="77777777" w:rsidR="00770461" w:rsidRDefault="00770461" w:rsidP="00770461">
      <w:pPr>
        <w:keepNext/>
        <w:ind w:firstLineChars="0" w:firstLine="0"/>
        <w:jc w:val="center"/>
      </w:pPr>
      <w:r w:rsidRPr="00926957">
        <w:rPr>
          <w:noProof/>
        </w:rPr>
        <w:drawing>
          <wp:inline distT="0" distB="0" distL="0" distR="0" wp14:anchorId="10CFDD7F" wp14:editId="117117A6">
            <wp:extent cx="4348975" cy="5929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6017" cy="5966551"/>
                    </a:xfrm>
                    <a:prstGeom prst="rect">
                      <a:avLst/>
                    </a:prstGeom>
                  </pic:spPr>
                </pic:pic>
              </a:graphicData>
            </a:graphic>
          </wp:inline>
        </w:drawing>
      </w:r>
    </w:p>
    <w:p w14:paraId="211A29D7" w14:textId="2C3AD46D" w:rsidR="00531E5C" w:rsidRPr="00632B7D" w:rsidRDefault="00770461" w:rsidP="00632B7D">
      <w:pPr>
        <w:pStyle w:val="afd"/>
        <w:rPr>
          <w:lang/>
        </w:rPr>
      </w:pPr>
      <w:bookmarkStart w:id="116" w:name="_Ref74167025"/>
      <w:bookmarkStart w:id="117" w:name="_Toc10025929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5</w:t>
      </w:r>
      <w:r>
        <w:fldChar w:fldCharType="end"/>
      </w:r>
      <w:bookmarkEnd w:id="116"/>
      <w:r>
        <w:t xml:space="preserve">  RAGAT</w:t>
      </w:r>
      <w:r>
        <w:rPr>
          <w:rFonts w:hint="eastAsia"/>
        </w:rPr>
        <w:t>整体结构</w:t>
      </w:r>
      <w:bookmarkEnd w:id="117"/>
    </w:p>
    <w:p w14:paraId="091EEE72" w14:textId="73B35AB9" w:rsidR="007B28DF" w:rsidRDefault="000366B6" w:rsidP="0018568F">
      <w:pPr>
        <w:pStyle w:val="2"/>
        <w:spacing w:before="163" w:after="163"/>
      </w:pPr>
      <w:bookmarkStart w:id="118" w:name="_Toc100257505"/>
      <w:r>
        <w:lastRenderedPageBreak/>
        <w:t xml:space="preserve">3.2 </w:t>
      </w:r>
      <w:r w:rsidR="00674A88">
        <w:t>RAGAT</w:t>
      </w:r>
      <w:r w:rsidR="006C28A3">
        <w:rPr>
          <w:rFonts w:hint="eastAsia"/>
        </w:rPr>
        <w:t>关键步骤</w:t>
      </w:r>
      <w:bookmarkEnd w:id="118"/>
    </w:p>
    <w:p w14:paraId="46089972" w14:textId="6101CBB6" w:rsidR="00410DBD" w:rsidRDefault="00410DBD" w:rsidP="00391DA0">
      <w:pPr>
        <w:pStyle w:val="3"/>
        <w:spacing w:before="163" w:after="163"/>
      </w:pPr>
      <w:bookmarkStart w:id="119" w:name="_Toc100257506"/>
      <w:r>
        <w:t>3.2.</w:t>
      </w:r>
      <w:r w:rsidR="00500A85">
        <w:t>1</w:t>
      </w:r>
      <w:r>
        <w:t xml:space="preserve"> </w:t>
      </w:r>
      <w:r w:rsidR="004C1C2B">
        <w:rPr>
          <w:rFonts w:hint="eastAsia"/>
        </w:rPr>
        <w:t>基于</w:t>
      </w:r>
      <w:r w:rsidR="00AF51A7">
        <w:rPr>
          <w:rFonts w:hint="eastAsia"/>
        </w:rPr>
        <w:t>关系感知</w:t>
      </w:r>
      <w:r w:rsidR="004C1C2B">
        <w:rPr>
          <w:rFonts w:hint="eastAsia"/>
        </w:rPr>
        <w:t>的</w:t>
      </w:r>
      <w:r w:rsidR="00AF51A7">
        <w:rPr>
          <w:rFonts w:hint="eastAsia"/>
        </w:rPr>
        <w:t>消息构造</w:t>
      </w:r>
      <w:bookmarkEnd w:id="119"/>
    </w:p>
    <w:p w14:paraId="1DE1429A" w14:textId="062251EC" w:rsidR="00047C5B" w:rsidRDefault="00047C5B" w:rsidP="00047C5B">
      <w:pPr>
        <w:ind w:firstLine="480"/>
      </w:pPr>
      <w:r>
        <w:rPr>
          <w:rFonts w:hint="eastAsia"/>
        </w:rPr>
        <w:t>本文设计了一种新的基于关系感知的邻居信息构造函数，用来对单个邻居信息进行编码。如</w:t>
      </w:r>
      <w:r>
        <w:fldChar w:fldCharType="begin"/>
      </w:r>
      <w:r>
        <w:instrText xml:space="preserve"> </w:instrText>
      </w:r>
      <w:r>
        <w:rPr>
          <w:rFonts w:hint="eastAsia"/>
        </w:rPr>
        <w:instrText>REF _Ref74126875 \h</w:instrText>
      </w:r>
      <w:r>
        <w:instrText xml:space="preserve"> </w:instrText>
      </w:r>
      <w:r>
        <w:fldChar w:fldCharType="separate"/>
      </w:r>
      <w:r w:rsidR="004D6817">
        <w:rPr>
          <w:rFonts w:hint="eastAsia"/>
        </w:rPr>
        <w:t>图</w:t>
      </w:r>
      <w:r w:rsidR="004D6817">
        <w:rPr>
          <w:noProof/>
        </w:rPr>
        <w:t>6</w:t>
      </w:r>
      <w:r>
        <w:fldChar w:fldCharType="end"/>
      </w:r>
      <w:r>
        <w:rPr>
          <w:rFonts w:hint="eastAsia"/>
        </w:rPr>
        <w:t>所示。</w:t>
      </w:r>
    </w:p>
    <w:p w14:paraId="65C4E0E4" w14:textId="77777777" w:rsidR="00047C5B" w:rsidRDefault="00047C5B" w:rsidP="00047C5B">
      <w:pPr>
        <w:keepNext/>
        <w:ind w:firstLineChars="0" w:firstLine="0"/>
        <w:jc w:val="center"/>
      </w:pPr>
      <w:r w:rsidRPr="00FA0555">
        <w:rPr>
          <w:noProof/>
        </w:rPr>
        <w:drawing>
          <wp:inline distT="0" distB="0" distL="0" distR="0" wp14:anchorId="3A7C32A6" wp14:editId="49AFE33F">
            <wp:extent cx="4251960" cy="2977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4430" cy="2993185"/>
                    </a:xfrm>
                    <a:prstGeom prst="rect">
                      <a:avLst/>
                    </a:prstGeom>
                  </pic:spPr>
                </pic:pic>
              </a:graphicData>
            </a:graphic>
          </wp:inline>
        </w:drawing>
      </w:r>
    </w:p>
    <w:p w14:paraId="4CF46797" w14:textId="5416A24A" w:rsidR="00047C5B" w:rsidRDefault="00047C5B" w:rsidP="00047C5B">
      <w:pPr>
        <w:pStyle w:val="afd"/>
      </w:pPr>
      <w:bookmarkStart w:id="120" w:name="_Ref74126875"/>
      <w:bookmarkStart w:id="121" w:name="_Toc10025929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6</w:t>
      </w:r>
      <w:r>
        <w:fldChar w:fldCharType="end"/>
      </w:r>
      <w:bookmarkEnd w:id="120"/>
      <w:r>
        <w:t xml:space="preserve">  </w:t>
      </w:r>
      <w:r>
        <w:rPr>
          <w:rFonts w:hint="eastAsia"/>
        </w:rPr>
        <w:t>基于关系感知的消息构造函数</w:t>
      </w:r>
      <w:bookmarkEnd w:id="121"/>
    </w:p>
    <w:p w14:paraId="5736E0C0" w14:textId="0EBF8747" w:rsidR="00047C5B" w:rsidRDefault="00047C5B" w:rsidP="00047C5B">
      <w:pPr>
        <w:ind w:firstLine="480"/>
        <w:rPr>
          <w:lang/>
        </w:rPr>
      </w:pPr>
      <w:r>
        <w:rPr>
          <w:rFonts w:hint="eastAsia"/>
        </w:rPr>
        <w:t>首先，本文使用一种泛化的统一形式概括在</w:t>
      </w:r>
      <w:r>
        <w:rPr>
          <w:lang/>
        </w:rPr>
        <w:fldChar w:fldCharType="begin"/>
      </w:r>
      <w:r>
        <w:rPr>
          <w:lang/>
        </w:rPr>
        <w:instrText xml:space="preserve"> </w:instrText>
      </w:r>
      <w:r>
        <w:rPr>
          <w:rFonts w:hint="eastAsia"/>
          <w:lang/>
        </w:rPr>
        <w:instrText>REF _Ref73437030 \h</w:instrText>
      </w:r>
      <w:r>
        <w:rPr>
          <w:lang/>
        </w:rPr>
        <w:instrText xml:space="preserve"> </w:instrText>
      </w:r>
      <w:r>
        <w:rPr>
          <w:lang/>
        </w:rPr>
      </w:r>
      <w:r>
        <w:rPr>
          <w:lang/>
        </w:rPr>
        <w:fldChar w:fldCharType="separate"/>
      </w:r>
      <w:r w:rsidR="004D6817">
        <w:rPr>
          <w:rFonts w:hint="eastAsia"/>
        </w:rPr>
        <w:t>表</w:t>
      </w:r>
      <w:r w:rsidR="004D6817">
        <w:rPr>
          <w:noProof/>
        </w:rPr>
        <w:t>2</w:t>
      </w:r>
      <w:r>
        <w:rPr>
          <w:lang/>
        </w:rPr>
        <w:fldChar w:fldCharType="end"/>
      </w:r>
      <w:r>
        <w:rPr>
          <w:rFonts w:hint="eastAsia"/>
          <w:lang/>
        </w:rPr>
        <w:t>中调研的现有的各类消息构造函数。假设实体</w:t>
      </w:r>
      <m:oMath>
        <m:r>
          <w:rPr>
            <w:rFonts w:ascii="Cambria Math" w:hAnsi="Cambria Math" w:hint="eastAsia"/>
            <w:lang/>
          </w:rPr>
          <m:t>u</m:t>
        </m:r>
      </m:oMath>
      <w:r>
        <w:rPr>
          <w:rFonts w:hint="eastAsia"/>
          <w:lang/>
        </w:rPr>
        <w:t>和关系</w:t>
      </w:r>
      <m:oMath>
        <m:r>
          <w:rPr>
            <w:rFonts w:ascii="Cambria Math" w:hAnsi="Cambria Math" w:hint="eastAsia"/>
            <w:lang/>
          </w:rPr>
          <m:t>r</m:t>
        </m:r>
      </m:oMath>
      <w:r>
        <w:rPr>
          <w:rFonts w:hint="eastAsia"/>
          <w:lang/>
        </w:rPr>
        <w:t>相连作为中心实体</w:t>
      </w:r>
      <m:oMath>
        <m:r>
          <w:rPr>
            <w:rFonts w:ascii="Cambria Math" w:hAnsi="Cambria Math" w:hint="eastAsia"/>
            <w:lang/>
          </w:rPr>
          <m:t>v</m:t>
        </m:r>
      </m:oMath>
      <w:r>
        <w:rPr>
          <w:rFonts w:hint="eastAsia"/>
          <w:lang/>
        </w:rPr>
        <w:t>的邻居，经过实体</w:t>
      </w:r>
      <w:r>
        <w:rPr>
          <w:rFonts w:hint="eastAsia"/>
          <w:lang/>
        </w:rPr>
        <w:t>-</w:t>
      </w:r>
      <w:r>
        <w:rPr>
          <w:rFonts w:hint="eastAsia"/>
          <w:lang/>
        </w:rPr>
        <w:t>关系合并函数</w:t>
      </w:r>
      <m:oMath>
        <m:r>
          <w:rPr>
            <w:rFonts w:ascii="Cambria Math" w:hAnsi="Cambria Math"/>
            <w:lang/>
          </w:rPr>
          <m:t>ϕ</m:t>
        </m:r>
      </m:oMath>
      <w:r>
        <w:rPr>
          <w:rFonts w:hint="eastAsia"/>
          <w:lang/>
        </w:rPr>
        <w:t>融合关系表示与实体的表示。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745BCC88" w14:textId="77777777" w:rsidTr="00AC3F7F">
        <w:trPr>
          <w:jc w:val="center"/>
        </w:trPr>
        <w:tc>
          <w:tcPr>
            <w:tcW w:w="1276" w:type="dxa"/>
            <w:vAlign w:val="center"/>
          </w:tcPr>
          <w:p w14:paraId="6F58F7DE" w14:textId="77777777" w:rsidR="00047C5B" w:rsidRDefault="00047C5B" w:rsidP="00AC3F7F">
            <w:pPr>
              <w:ind w:firstLineChars="0" w:firstLine="0"/>
              <w:jc w:val="center"/>
            </w:pPr>
          </w:p>
        </w:tc>
        <w:tc>
          <w:tcPr>
            <w:tcW w:w="6657" w:type="dxa"/>
            <w:vAlign w:val="center"/>
          </w:tcPr>
          <w:p w14:paraId="432A02D9" w14:textId="011B7A02" w:rsidR="00047C5B" w:rsidRPr="004A6522" w:rsidRDefault="007E366D" w:rsidP="00AC3F7F">
            <w:pPr>
              <w:ind w:firstLine="480"/>
              <w:rPr>
                <w:i/>
              </w:rPr>
            </w:pPr>
            <m:oMathPara>
              <m:oMath>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u,r,v</m:t>
                        </m:r>
                      </m:e>
                    </m:d>
                  </m:sub>
                </m:sSub>
                <m:r>
                  <w:rPr>
                    <w:rFonts w:ascii="Cambria Math" w:hAnsi="Cambria Math"/>
                  </w:rPr>
                  <m:t>=</m:t>
                </m:r>
                <m:r>
                  <m:rPr>
                    <m:sty m:val="p"/>
                  </m:rP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v</m:t>
                        </m:r>
                      </m:sub>
                    </m:sSub>
                  </m:e>
                </m:d>
              </m:oMath>
            </m:oMathPara>
          </w:p>
        </w:tc>
        <w:tc>
          <w:tcPr>
            <w:tcW w:w="1276" w:type="dxa"/>
            <w:vAlign w:val="center"/>
          </w:tcPr>
          <w:p w14:paraId="3DBC1AC5" w14:textId="6D6A1982"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w:t>
              </w:r>
            </w:fldSimple>
            <w:r>
              <w:t>)</w:t>
            </w:r>
          </w:p>
        </w:tc>
      </w:tr>
    </w:tbl>
    <w:p w14:paraId="00C27CDD" w14:textId="77777777" w:rsidR="00047C5B" w:rsidRDefault="007E366D" w:rsidP="00047C5B">
      <w:pPr>
        <w:ind w:firstLineChars="0" w:firstLine="0"/>
      </w:pPr>
      <m:oMath>
        <m:sSub>
          <m:sSubPr>
            <m:ctrlPr>
              <w:rPr>
                <w:rFonts w:ascii="Cambria Math" w:hAnsi="Cambria Math"/>
                <w:i/>
              </w:rPr>
            </m:ctrlPr>
          </m:sSubPr>
          <m:e>
            <m:r>
              <m:rPr>
                <m:sty m:val="bi"/>
              </m:rPr>
              <w:rPr>
                <w:rFonts w:ascii="Cambria Math" w:hAnsi="Cambria Math"/>
              </w:rPr>
              <m:t>c</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sidR="00047C5B">
        <w:rPr>
          <w:rFonts w:hint="eastAsia"/>
        </w:rPr>
        <w:t>表示实体</w:t>
      </w:r>
      <w:r w:rsidR="00047C5B">
        <w:rPr>
          <w:rFonts w:hint="eastAsia"/>
        </w:rPr>
        <w:t>-</w:t>
      </w:r>
      <w:r w:rsidR="00047C5B">
        <w:rPr>
          <w:rFonts w:hint="eastAsia"/>
        </w:rPr>
        <w:t>关系融合后的向量输出。之后，</w:t>
      </w:r>
      <m:oMath>
        <m:sSub>
          <m:sSubPr>
            <m:ctrlPr>
              <w:rPr>
                <w:rFonts w:ascii="Cambria Math" w:hAnsi="Cambria Math"/>
                <w:i/>
              </w:rPr>
            </m:ctrlPr>
          </m:sSubPr>
          <m:e>
            <m:r>
              <m:rPr>
                <m:sty m:val="bi"/>
              </m:rPr>
              <w:rPr>
                <w:rFonts w:ascii="Cambria Math" w:hAnsi="Cambria Math"/>
              </w:rPr>
              <m:t>c</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sidR="00047C5B">
        <w:rPr>
          <w:rFonts w:hint="eastAsia"/>
        </w:rPr>
        <w:t>作为输入，经过网络参数</w:t>
      </w:r>
      <m:oMath>
        <m:sSub>
          <m:sSubPr>
            <m:ctrlPr>
              <w:rPr>
                <w:rFonts w:ascii="Cambria Math" w:hAnsi="Cambria Math"/>
                <w:i/>
              </w:rPr>
            </m:ctrlPr>
          </m:sSubPr>
          <m:e>
            <m:r>
              <m:rPr>
                <m:sty m:val="bi"/>
              </m:rPr>
              <w:rPr>
                <w:rFonts w:ascii="Cambria Math" w:hAnsi="Cambria Math"/>
              </w:rPr>
              <m:t>θ</m:t>
            </m:r>
          </m:e>
          <m:sub>
            <m:r>
              <w:rPr>
                <w:rFonts w:ascii="Cambria Math" w:hAnsi="Cambria Math" w:hint="eastAsia"/>
              </w:rPr>
              <m:t>g</m:t>
            </m:r>
          </m:sub>
        </m:sSub>
      </m:oMath>
      <w:r w:rsidR="00047C5B">
        <w:rPr>
          <w:rFonts w:hint="eastAsia"/>
        </w:rPr>
        <w:t>，得到最终的消息：</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63E251C8" w14:textId="77777777" w:rsidTr="00AC3F7F">
        <w:trPr>
          <w:jc w:val="center"/>
        </w:trPr>
        <w:tc>
          <w:tcPr>
            <w:tcW w:w="1276" w:type="dxa"/>
            <w:vAlign w:val="center"/>
          </w:tcPr>
          <w:p w14:paraId="403CDCB6" w14:textId="77777777" w:rsidR="00047C5B" w:rsidRDefault="00047C5B" w:rsidP="00AC3F7F">
            <w:pPr>
              <w:ind w:firstLineChars="0" w:firstLine="0"/>
              <w:jc w:val="center"/>
            </w:pPr>
          </w:p>
        </w:tc>
        <w:tc>
          <w:tcPr>
            <w:tcW w:w="6657" w:type="dxa"/>
            <w:vAlign w:val="center"/>
          </w:tcPr>
          <w:p w14:paraId="79EC1552" w14:textId="77777777" w:rsidR="00047C5B" w:rsidRPr="0053696E" w:rsidRDefault="007E366D" w:rsidP="00AC3F7F">
            <w:pPr>
              <w:ind w:firstLineChars="0" w:firstLine="0"/>
            </w:pPr>
            <m:oMathPara>
              <m:oMath>
                <m:sSub>
                  <m:sSubPr>
                    <m:ctrlPr>
                      <w:rPr>
                        <w:rFonts w:ascii="Cambria Math" w:hAnsi="Cambria Math"/>
                        <w:i/>
                      </w:rPr>
                    </m:ctrlPr>
                  </m:sSubPr>
                  <m:e>
                    <m:r>
                      <w:rPr>
                        <w:rFonts w:ascii="Cambria Math" w:hAnsi="Cambria Math"/>
                      </w:rPr>
                      <m:t>m</m:t>
                    </m:r>
                  </m:e>
                  <m:sub>
                    <m:d>
                      <m:dPr>
                        <m:ctrlPr>
                          <w:rPr>
                            <w:rFonts w:ascii="Cambria Math" w:hAnsi="Cambria Math"/>
                            <w:i/>
                          </w:rPr>
                        </m:ctrlPr>
                      </m:dPr>
                      <m:e>
                        <m:r>
                          <w:rPr>
                            <w:rFonts w:ascii="Cambria Math" w:hAnsi="Cambria Math"/>
                          </w:rPr>
                          <m:t>u,r,v</m:t>
                        </m:r>
                      </m:e>
                    </m:d>
                  </m:sub>
                </m:sSub>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u,r,v</m:t>
                            </m:r>
                          </m:e>
                        </m:d>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g</m:t>
                        </m:r>
                      </m:sub>
                    </m:sSub>
                  </m:e>
                </m:d>
              </m:oMath>
            </m:oMathPara>
          </w:p>
        </w:tc>
        <w:tc>
          <w:tcPr>
            <w:tcW w:w="1276" w:type="dxa"/>
            <w:vAlign w:val="center"/>
          </w:tcPr>
          <w:p w14:paraId="70FAE2F9" w14:textId="0B36D8C7"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4</w:t>
              </w:r>
            </w:fldSimple>
            <w:r>
              <w:t>)</w:t>
            </w:r>
          </w:p>
        </w:tc>
      </w:tr>
    </w:tbl>
    <w:p w14:paraId="7C685213" w14:textId="77777777" w:rsidR="00047C5B" w:rsidRDefault="007E366D" w:rsidP="00047C5B">
      <w:pPr>
        <w:ind w:firstLineChars="0" w:firstLine="0"/>
      </w:pPr>
      <m:oMath>
        <m:sSub>
          <m:sSubPr>
            <m:ctrlPr>
              <w:rPr>
                <w:rFonts w:ascii="Cambria Math" w:hAnsi="Cambria Math"/>
                <w:i/>
              </w:rPr>
            </m:ctrlPr>
          </m:sSubPr>
          <m:e>
            <m:r>
              <m:rPr>
                <m:sty m:val="bi"/>
              </m:rPr>
              <w:rPr>
                <w:rFonts w:ascii="Cambria Math" w:hAnsi="Cambria Math"/>
              </w:rPr>
              <m:t>m</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sidR="00047C5B">
        <w:rPr>
          <w:rFonts w:hint="eastAsia"/>
        </w:rPr>
        <w:t>就表示邻居</w:t>
      </w:r>
      <w:r w:rsidR="00047C5B">
        <w:rPr>
          <w:rFonts w:hint="eastAsia"/>
          <w:lang/>
        </w:rPr>
        <w:t>实体</w:t>
      </w:r>
      <m:oMath>
        <m:r>
          <w:rPr>
            <w:rFonts w:ascii="Cambria Math" w:hAnsi="Cambria Math" w:hint="eastAsia"/>
            <w:lang/>
          </w:rPr>
          <m:t>u</m:t>
        </m:r>
      </m:oMath>
      <w:r w:rsidR="00047C5B">
        <w:rPr>
          <w:rFonts w:hint="eastAsia"/>
          <w:lang/>
        </w:rPr>
        <w:t>经过关系</w:t>
      </w:r>
      <m:oMath>
        <m:r>
          <w:rPr>
            <w:rFonts w:ascii="Cambria Math" w:hAnsi="Cambria Math" w:hint="eastAsia"/>
            <w:lang/>
          </w:rPr>
          <m:t>r</m:t>
        </m:r>
      </m:oMath>
      <w:r w:rsidR="00047C5B">
        <w:rPr>
          <w:rFonts w:hint="eastAsia"/>
          <w:lang/>
        </w:rPr>
        <w:t>传递给实体</w:t>
      </w:r>
      <m:oMath>
        <m:r>
          <w:rPr>
            <w:rFonts w:ascii="Cambria Math" w:hAnsi="Cambria Math" w:hint="eastAsia"/>
            <w:lang/>
          </w:rPr>
          <m:t>v</m:t>
        </m:r>
      </m:oMath>
      <w:r w:rsidR="00047C5B">
        <w:rPr>
          <w:rFonts w:hint="eastAsia"/>
          <w:lang/>
        </w:rPr>
        <w:t>的信息。</w:t>
      </w:r>
      <w:r w:rsidR="00047C5B">
        <w:rPr>
          <w:rFonts w:hint="eastAsia"/>
        </w:rPr>
        <w:t>参数</w:t>
      </w:r>
      <m:oMath>
        <m:sSub>
          <m:sSubPr>
            <m:ctrlPr>
              <w:rPr>
                <w:rFonts w:ascii="Cambria Math" w:hAnsi="Cambria Math"/>
                <w:i/>
              </w:rPr>
            </m:ctrlPr>
          </m:sSubPr>
          <m:e>
            <m:r>
              <m:rPr>
                <m:sty m:val="bi"/>
              </m:rPr>
              <w:rPr>
                <w:rFonts w:ascii="Cambria Math" w:hAnsi="Cambria Math"/>
              </w:rPr>
              <m:t>θ</m:t>
            </m:r>
          </m:e>
          <m:sub>
            <m:r>
              <w:rPr>
                <w:rFonts w:ascii="Cambria Math" w:hAnsi="Cambria Math" w:hint="eastAsia"/>
              </w:rPr>
              <m:t>g</m:t>
            </m:r>
          </m:sub>
        </m:sSub>
      </m:oMath>
      <w:r w:rsidR="00047C5B">
        <w:rPr>
          <w:rFonts w:hint="eastAsia"/>
        </w:rPr>
        <w:t>在整个图上共享。在通常情况下</w:t>
      </w:r>
      <m:oMath>
        <m:sSub>
          <m:sSubPr>
            <m:ctrlPr>
              <w:rPr>
                <w:rFonts w:ascii="Cambria Math" w:hAnsi="Cambria Math"/>
                <w:i/>
              </w:rPr>
            </m:ctrlPr>
          </m:sSubPr>
          <m:e>
            <m:r>
              <m:rPr>
                <m:sty m:val="bi"/>
              </m:rPr>
              <w:rPr>
                <w:rFonts w:ascii="Cambria Math" w:hAnsi="Cambria Math"/>
              </w:rPr>
              <m:t>θ</m:t>
            </m:r>
          </m:e>
          <m:sub>
            <m:r>
              <w:rPr>
                <w:rFonts w:ascii="Cambria Math" w:hAnsi="Cambria Math" w:hint="eastAsia"/>
              </w:rPr>
              <m:t>g</m:t>
            </m:r>
          </m:sub>
        </m:sSub>
      </m:oMath>
      <w:r w:rsidR="00047C5B">
        <w:rPr>
          <w:rFonts w:hint="eastAsia"/>
        </w:rPr>
        <w:t>都是一个权值矩阵，表示对于输入</w:t>
      </w:r>
      <m:oMath>
        <m:sSub>
          <m:sSubPr>
            <m:ctrlPr>
              <w:rPr>
                <w:rFonts w:ascii="Cambria Math" w:hAnsi="Cambria Math"/>
                <w:i/>
              </w:rPr>
            </m:ctrlPr>
          </m:sSubPr>
          <m:e>
            <m:r>
              <m:rPr>
                <m:sty m:val="bi"/>
              </m:rPr>
              <w:rPr>
                <w:rFonts w:ascii="Cambria Math" w:hAnsi="Cambria Math"/>
              </w:rPr>
              <m:t>c</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sidR="00047C5B">
        <w:rPr>
          <w:rFonts w:hint="eastAsia"/>
        </w:rPr>
        <w:t>进行线性的投影。为了不同关系能够反映实体的不同方面，引入关系特定的参数</w:t>
      </w:r>
      <m:oMath>
        <m:sSub>
          <m:sSubPr>
            <m:ctrlPr>
              <w:rPr>
                <w:rFonts w:ascii="Cambria Math" w:hAnsi="Cambria Math"/>
                <w:i/>
              </w:rPr>
            </m:ctrlPr>
          </m:sSubPr>
          <m:e>
            <m:r>
              <m:rPr>
                <m:sty m:val="p"/>
              </m:rPr>
              <w:rPr>
                <w:rFonts w:ascii="Cambria Math" w:hAnsi="Cambria Math"/>
              </w:rPr>
              <m:t>θ</m:t>
            </m:r>
          </m:e>
          <m:sub>
            <m:r>
              <w:rPr>
                <w:rFonts w:ascii="Cambria Math" w:hAnsi="Cambria Math"/>
              </w:rPr>
              <m:t>r</m:t>
            </m:r>
          </m:sub>
        </m:sSub>
      </m:oMath>
      <w:r w:rsidR="00047C5B">
        <w:rPr>
          <w:rFonts w:hint="eastAsia"/>
        </w:rPr>
        <w:t>。因此，在本文中获取消息的方法变为：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02B9B5AD" w14:textId="77777777" w:rsidTr="00AC3F7F">
        <w:trPr>
          <w:jc w:val="center"/>
        </w:trPr>
        <w:tc>
          <w:tcPr>
            <w:tcW w:w="1276" w:type="dxa"/>
            <w:vAlign w:val="center"/>
          </w:tcPr>
          <w:p w14:paraId="49219CBC" w14:textId="77777777" w:rsidR="00047C5B" w:rsidRDefault="00047C5B" w:rsidP="00AC3F7F">
            <w:pPr>
              <w:ind w:firstLineChars="0" w:firstLine="0"/>
              <w:jc w:val="center"/>
            </w:pPr>
          </w:p>
        </w:tc>
        <w:tc>
          <w:tcPr>
            <w:tcW w:w="6657" w:type="dxa"/>
            <w:vAlign w:val="center"/>
          </w:tcPr>
          <w:p w14:paraId="2986BFA0" w14:textId="7FBFC826" w:rsidR="00047C5B" w:rsidRPr="0053696E" w:rsidRDefault="007E366D" w:rsidP="00AC3F7F">
            <w:pPr>
              <w:ind w:firstLineChars="0" w:firstLine="0"/>
            </w:pPr>
            <m:oMathPara>
              <m:oMath>
                <m:m>
                  <m:mPr>
                    <m:plcHide m:val="1"/>
                    <m:cGpRule m:val="4"/>
                    <m:mcs>
                      <m:mc>
                        <m:mcPr>
                          <m:count m:val="1"/>
                          <m:mcJc m:val="center"/>
                        </m:mcPr>
                      </m:mc>
                      <m:mc>
                        <m:mcPr>
                          <m:count m:val="1"/>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e>
                    <m:e>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r</m:t>
                          </m:r>
                        </m:sub>
                      </m:sSub>
                      <m:d>
                        <m:dPr>
                          <m:ctrlPr>
                            <w:rPr>
                              <w:rFonts w:ascii="Cambria Math" w:hAnsi="Cambria Math"/>
                              <w:i/>
                            </w:rPr>
                          </m:ctrlPr>
                        </m:dPr>
                        <m:e>
                          <m:sSub>
                            <m:sSubPr>
                              <m:ctrlPr>
                                <w:rPr>
                                  <w:rFonts w:ascii="Cambria Math" w:hAnsi="Cambria Math"/>
                                </w:rPr>
                              </m:ctrlPr>
                            </m:sSubPr>
                            <m:e>
                              <m:r>
                                <m:rPr>
                                  <m:sty m:val="b"/>
                                </m:rP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v</m:t>
                              </m:r>
                            </m:sub>
                          </m:sSub>
                          <m:r>
                            <w:rPr>
                              <w:rFonts w:ascii="Cambria Math" w:hAnsi="Cambria Math"/>
                            </w:rPr>
                            <m:t>,</m:t>
                          </m:r>
                          <m:sSub>
                            <m:sSubPr>
                              <m:ctrlPr>
                                <w:rPr>
                                  <w:rFonts w:ascii="Cambria Math" w:hAnsi="Cambria Math"/>
                                </w:rPr>
                              </m:ctrlPr>
                            </m:sSubPr>
                            <m:e>
                              <m:r>
                                <m:rPr>
                                  <m:sty m:val="bi"/>
                                </m:rPr>
                                <w:rPr>
                                  <w:rFonts w:ascii="Cambria Math" w:hAnsi="Cambria Math"/>
                                </w:rPr>
                                <m:t>θ</m:t>
                              </m:r>
                            </m:e>
                            <m:sub>
                              <m:r>
                                <w:rPr>
                                  <w:rFonts w:ascii="Cambria Math" w:hAnsi="Cambria Math"/>
                                </w:rPr>
                                <m:t>r</m:t>
                              </m:r>
                            </m:sub>
                          </m:sSub>
                        </m:e>
                      </m:d>
                    </m:e>
                  </m:mr>
                  <m:mr>
                    <m:e>
                      <m:sSub>
                        <m:sSubPr>
                          <m:ctrlPr>
                            <w:rPr>
                              <w:rFonts w:ascii="Cambria Math" w:hAnsi="Cambria Math"/>
                            </w:rPr>
                          </m:ctrlPr>
                        </m:sSubPr>
                        <m:e>
                          <m:r>
                            <m:rPr>
                              <m:sty m:val="b"/>
                            </m:rPr>
                            <w:rPr>
                              <w:rFonts w:ascii="Cambria Math" w:hAnsi="Cambria Math"/>
                            </w:rPr>
                            <m:t>m</m:t>
                          </m:r>
                        </m:e>
                        <m:sub>
                          <m:d>
                            <m:dPr>
                              <m:ctrlPr>
                                <w:rPr>
                                  <w:rFonts w:ascii="Cambria Math" w:hAnsi="Cambria Math"/>
                                  <w:i/>
                                </w:rPr>
                              </m:ctrlPr>
                            </m:dPr>
                            <m:e>
                              <m:r>
                                <w:rPr>
                                  <w:rFonts w:ascii="Cambria Math" w:hAnsi="Cambria Math"/>
                                </w:rPr>
                                <m:t>u,r,v</m:t>
                              </m:r>
                            </m:e>
                          </m:d>
                        </m:sub>
                      </m:sSub>
                    </m:e>
                    <m:e>
                      <m:r>
                        <w:rPr>
                          <w:rFonts w:ascii="Cambria Math" w:hAnsi="Cambria Math"/>
                        </w:rPr>
                        <m:t>=M</m:t>
                      </m:r>
                      <m:d>
                        <m:dPr>
                          <m:ctrlPr>
                            <w:rPr>
                              <w:rFonts w:ascii="Cambria Math" w:hAnsi="Cambria Math"/>
                              <w:i/>
                            </w:rPr>
                          </m:ctrlPr>
                        </m:dPr>
                        <m:e>
                          <m:sSubSup>
                            <m:sSubSupPr>
                              <m:ctrlPr>
                                <w:rPr>
                                  <w:rFonts w:ascii="Cambria Math" w:hAnsi="Cambria Math"/>
                                </w:rPr>
                              </m:ctrlPr>
                            </m:sSubSupPr>
                            <m:e>
                              <m:r>
                                <m:rPr>
                                  <m:sty m:val="b"/>
                                </m:rP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r>
                            <w:rPr>
                              <w:rFonts w:ascii="Cambria Math" w:hAnsi="Cambria Math"/>
                            </w:rPr>
                            <m:t>,</m:t>
                          </m:r>
                          <m:sSub>
                            <m:sSubPr>
                              <m:ctrlPr>
                                <w:rPr>
                                  <w:rFonts w:ascii="Cambria Math" w:hAnsi="Cambria Math"/>
                                </w:rPr>
                              </m:ctrlPr>
                            </m:sSubPr>
                            <m:e>
                              <m:r>
                                <m:rPr>
                                  <m:sty m:val="bi"/>
                                </m:rPr>
                                <w:rPr>
                                  <w:rFonts w:ascii="Cambria Math" w:hAnsi="Cambria Math"/>
                                </w:rPr>
                                <m:t>θ</m:t>
                              </m:r>
                            </m:e>
                            <m:sub>
                              <m:r>
                                <w:rPr>
                                  <w:rFonts w:ascii="Cambria Math" w:hAnsi="Cambria Math"/>
                                </w:rPr>
                                <m:t>g</m:t>
                              </m:r>
                            </m:sub>
                          </m:sSub>
                        </m:e>
                      </m:d>
                    </m:e>
                  </m:mr>
                </m:m>
              </m:oMath>
            </m:oMathPara>
          </w:p>
        </w:tc>
        <w:tc>
          <w:tcPr>
            <w:tcW w:w="1276" w:type="dxa"/>
            <w:vAlign w:val="center"/>
          </w:tcPr>
          <w:p w14:paraId="3172231C" w14:textId="7B5DB331"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5</w:t>
              </w:r>
            </w:fldSimple>
            <w:r>
              <w:t>)</w:t>
            </w:r>
          </w:p>
        </w:tc>
      </w:tr>
    </w:tbl>
    <w:p w14:paraId="297B72C9" w14:textId="77777777" w:rsidR="00047C5B" w:rsidRDefault="00047C5B" w:rsidP="00047C5B">
      <w:pPr>
        <w:ind w:firstLineChars="0" w:firstLine="0"/>
      </w:pPr>
      <w:r>
        <w:rPr>
          <w:rFonts w:hint="eastAsia"/>
        </w:rPr>
        <w:lastRenderedPageBreak/>
        <w:t>通过上面的公式，实际上为每个关系都构造了不同的消息函数，同时</w:t>
      </w:r>
      <m:oMath>
        <m:sSub>
          <m:sSubPr>
            <m:ctrlPr>
              <w:rPr>
                <w:rFonts w:ascii="Cambria Math" w:hAnsi="Cambria Math"/>
                <w:i/>
              </w:rPr>
            </m:ctrlPr>
          </m:sSubPr>
          <m:e>
            <m:r>
              <m:rPr>
                <m:sty m:val="bi"/>
              </m:rPr>
              <w:rPr>
                <w:rFonts w:ascii="Cambria Math" w:hAnsi="Cambria Math"/>
              </w:rPr>
              <m:t>θ</m:t>
            </m:r>
          </m:e>
          <m:sub>
            <m:r>
              <w:rPr>
                <w:rFonts w:ascii="Cambria Math" w:hAnsi="Cambria Math" w:hint="eastAsia"/>
              </w:rPr>
              <m:t>g</m:t>
            </m:r>
          </m:sub>
        </m:sSub>
      </m:oMath>
      <w:r>
        <w:rPr>
          <w:rFonts w:hint="eastAsia"/>
        </w:rPr>
        <w:t>能够用来捕获关系之间的通用特征。</w:t>
      </w:r>
    </w:p>
    <w:p w14:paraId="7FEF40B1" w14:textId="77777777" w:rsidR="00047C5B" w:rsidRDefault="00047C5B" w:rsidP="00047C5B">
      <w:pPr>
        <w:ind w:firstLine="480"/>
      </w:pPr>
      <w:r>
        <w:rPr>
          <w:rFonts w:hint="eastAsia"/>
        </w:rPr>
        <w:t>最直接定义</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r</m:t>
            </m:r>
          </m:sub>
        </m:sSub>
      </m:oMath>
      <w:r>
        <w:rPr>
          <w:rFonts w:hint="eastAsia"/>
        </w:rPr>
        <w:t>的形式是假设其为一个权值矩阵，用来导出不同关系的独有特征。但是，类似于</w:t>
      </w:r>
      <w:r>
        <w:rPr>
          <w:rFonts w:hint="eastAsia"/>
        </w:rPr>
        <w:t>R</w:t>
      </w:r>
      <w:r>
        <w:t>-GCN</w:t>
      </w:r>
      <w:r>
        <w:rPr>
          <w:rFonts w:hint="eastAsia"/>
        </w:rPr>
        <w:t>的弊端，这样的形式可能会导致过度参数化。为了保证各个关系拥有自己的参数，同时保持较低的计算复杂度，在本研究中考虑限制</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r</m:t>
            </m:r>
          </m:sub>
        </m:sSub>
      </m:oMath>
      <w:r>
        <w:rPr>
          <w:rFonts w:hint="eastAsia"/>
        </w:rPr>
        <w:t>为对角矩阵。</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6155802F" w14:textId="77777777" w:rsidTr="00AC3F7F">
        <w:trPr>
          <w:jc w:val="center"/>
        </w:trPr>
        <w:tc>
          <w:tcPr>
            <w:tcW w:w="1276" w:type="dxa"/>
            <w:vAlign w:val="center"/>
          </w:tcPr>
          <w:p w14:paraId="1891B592" w14:textId="77777777" w:rsidR="00047C5B" w:rsidRDefault="00047C5B" w:rsidP="00AC3F7F">
            <w:pPr>
              <w:ind w:firstLineChars="0" w:firstLine="0"/>
              <w:jc w:val="center"/>
            </w:pPr>
          </w:p>
        </w:tc>
        <w:tc>
          <w:tcPr>
            <w:tcW w:w="6657" w:type="dxa"/>
            <w:vAlign w:val="center"/>
          </w:tcPr>
          <w:p w14:paraId="28EF71D7" w14:textId="77777777" w:rsidR="00047C5B" w:rsidRPr="0053696E" w:rsidRDefault="007E366D" w:rsidP="00AC3F7F">
            <w:pPr>
              <w:ind w:firstLineChars="0" w:firstLine="0"/>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m:t>
                    </m:r>
                  </m:sub>
                </m:sSub>
                <m: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e>
                </m:d>
              </m:oMath>
            </m:oMathPara>
          </w:p>
        </w:tc>
        <w:tc>
          <w:tcPr>
            <w:tcW w:w="1276" w:type="dxa"/>
            <w:vAlign w:val="center"/>
          </w:tcPr>
          <w:p w14:paraId="04EF09BE" w14:textId="1931967E"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6</w:t>
              </w:r>
            </w:fldSimple>
            <w:r>
              <w:t>)</w:t>
            </w:r>
          </w:p>
        </w:tc>
      </w:tr>
    </w:tbl>
    <w:p w14:paraId="282373D3" w14:textId="24AC502E" w:rsidR="00047C5B" w:rsidRDefault="00047C5B" w:rsidP="00047C5B">
      <w:pPr>
        <w:ind w:firstLineChars="0" w:firstLine="0"/>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r</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0</m:t>
                </m:r>
              </m:sub>
            </m:sSub>
          </m:sup>
        </m:sSup>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r</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0</m:t>
                </m:r>
              </m:sub>
            </m:sSub>
            <m:r>
              <m:rPr>
                <m:sty m:val="p"/>
              </m:rPr>
              <w:rPr>
                <w:rFonts w:ascii="Cambria Math" w:hAnsi="Cambria Math"/>
              </w:rPr>
              <m:t>×</m:t>
            </m:r>
            <m:r>
              <w:rPr>
                <w:rFonts w:ascii="Cambria Math" w:hAnsi="Cambria Math"/>
              </w:rPr>
              <m:t>1</m:t>
            </m:r>
          </m:sup>
        </m:sSup>
      </m:oMath>
      <w:r>
        <w:rPr>
          <w:rFonts w:hint="eastAsia"/>
        </w:rPr>
        <w:t>。实际上，</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r</m:t>
            </m:r>
          </m:sub>
        </m:sSub>
      </m:oMath>
      <w:r>
        <w:rPr>
          <w:rFonts w:hint="eastAsia"/>
        </w:rPr>
        <w:t>可以被拓展到更多的形式，比如卷积核。但是考虑到</w:t>
      </w:r>
      <w:r w:rsidR="00450D04">
        <w:rPr>
          <w:rFonts w:hint="eastAsia"/>
        </w:rPr>
        <w:t>模型训练的复杂度以及</w:t>
      </w:r>
      <w:r w:rsidR="00863561">
        <w:rPr>
          <w:rFonts w:hint="eastAsia"/>
        </w:rPr>
        <w:t>R</w:t>
      </w:r>
      <w:r w:rsidR="00863561">
        <w:t>AGAT</w:t>
      </w:r>
      <w:r w:rsidR="00863561">
        <w:rPr>
          <w:rFonts w:hint="eastAsia"/>
        </w:rPr>
        <w:t>的目的</w:t>
      </w:r>
      <w:r>
        <w:rPr>
          <w:rFonts w:hint="eastAsia"/>
        </w:rPr>
        <w:t>主要是探究实现关系感知对于消息构造函数的影响，因此，</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r</m:t>
            </m:r>
          </m:sub>
        </m:sSub>
      </m:oMath>
      <w:r>
        <w:rPr>
          <w:rFonts w:hint="eastAsia"/>
        </w:rPr>
        <w:t>在本文中的定义都是对角矩阵。</w:t>
      </w:r>
    </w:p>
    <w:p w14:paraId="731F3CF1" w14:textId="77777777" w:rsidR="00047C5B" w:rsidRDefault="00047C5B" w:rsidP="00047C5B">
      <w:pPr>
        <w:ind w:firstLine="480"/>
      </w:pPr>
      <w:r>
        <w:rPr>
          <w:rFonts w:hint="eastAsia"/>
        </w:rPr>
        <w:t>为了捕获统一关系下的独有特征，对相应的实体进行转换操作：</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4CC63C2B" w14:textId="77777777" w:rsidTr="00AC3F7F">
        <w:trPr>
          <w:jc w:val="center"/>
        </w:trPr>
        <w:tc>
          <w:tcPr>
            <w:tcW w:w="1276" w:type="dxa"/>
            <w:vAlign w:val="center"/>
          </w:tcPr>
          <w:p w14:paraId="1071DAD8" w14:textId="77777777" w:rsidR="00047C5B" w:rsidRDefault="00047C5B" w:rsidP="00AC3F7F">
            <w:pPr>
              <w:ind w:firstLineChars="0" w:firstLine="0"/>
              <w:jc w:val="center"/>
            </w:pPr>
          </w:p>
        </w:tc>
        <w:tc>
          <w:tcPr>
            <w:tcW w:w="6657" w:type="dxa"/>
            <w:vAlign w:val="center"/>
          </w:tcPr>
          <w:p w14:paraId="7AE55C85" w14:textId="77777777" w:rsidR="00047C5B" w:rsidRPr="0053696E" w:rsidRDefault="007E366D" w:rsidP="00AC3F7F">
            <w:pPr>
              <w:ind w:firstLine="480"/>
            </w:pPr>
            <m:oMathPara>
              <m:oMath>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ru</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u</m:t>
                    </m:r>
                  </m:sub>
                </m:sSub>
              </m:oMath>
            </m:oMathPara>
          </w:p>
        </w:tc>
        <w:tc>
          <w:tcPr>
            <w:tcW w:w="1276" w:type="dxa"/>
            <w:vAlign w:val="center"/>
          </w:tcPr>
          <w:p w14:paraId="4C1B422B" w14:textId="7EEFE5C9"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7</w:t>
              </w:r>
            </w:fldSimple>
            <w:r>
              <w:t>)</w:t>
            </w:r>
          </w:p>
        </w:tc>
      </w:tr>
    </w:tbl>
    <w:p w14:paraId="6BFF2193" w14:textId="212434FC" w:rsidR="00047C5B" w:rsidRDefault="00047C5B" w:rsidP="00047C5B">
      <w:pPr>
        <w:ind w:firstLine="480"/>
      </w:pPr>
      <w:r>
        <w:rPr>
          <w:rFonts w:hint="eastAsia"/>
        </w:rPr>
        <w:t>接下来，为了融合关系的表示，在前人工作的基础上，本文设计了</w:t>
      </w:r>
      <w:r w:rsidR="00B2366E">
        <w:rPr>
          <w:rFonts w:hint="eastAsia"/>
        </w:rPr>
        <w:t>五种</w:t>
      </w:r>
      <w:r>
        <w:rPr>
          <w:rFonts w:hint="eastAsia"/>
        </w:rPr>
        <w:t>不同的消息构造函数。</w:t>
      </w:r>
    </w:p>
    <w:p w14:paraId="35B7EA15" w14:textId="77777777" w:rsidR="00047C5B" w:rsidRDefault="00047C5B" w:rsidP="00047C5B">
      <w:pPr>
        <w:ind w:firstLine="480"/>
      </w:pPr>
      <w:r>
        <w:rPr>
          <w:rFonts w:hint="eastAsia"/>
        </w:rPr>
        <w:t>（</w:t>
      </w:r>
      <w:r>
        <w:rPr>
          <w:rFonts w:hint="eastAsia"/>
        </w:rPr>
        <w:t>1</w:t>
      </w:r>
      <w:r>
        <w:rPr>
          <w:rFonts w:hint="eastAsia"/>
        </w:rPr>
        <w:t>）基于翻译的消息函数</w:t>
      </w:r>
    </w:p>
    <w:p w14:paraId="6B9BEDD6" w14:textId="24805279" w:rsidR="00047C5B" w:rsidRDefault="00047C5B" w:rsidP="00047C5B">
      <w:pPr>
        <w:ind w:firstLine="480"/>
      </w:pPr>
      <w:r>
        <w:rPr>
          <w:rFonts w:hint="eastAsia"/>
        </w:rPr>
        <w:t>在知识表示学习的经典算法</w:t>
      </w:r>
      <w:proofErr w:type="spellStart"/>
      <w:r w:rsidR="00A61874" w:rsidRPr="00293BA0">
        <w:rPr>
          <w:rFonts w:hint="eastAsia"/>
        </w:rPr>
        <w:t>TransE</w:t>
      </w:r>
      <w:proofErr w:type="spellEnd"/>
      <w:r w:rsidR="00A61874">
        <w:fldChar w:fldCharType="begin"/>
      </w:r>
      <w:r w:rsidR="00DF30F1">
        <w:instrText xml:space="preserve"> ADDIN ZOTERO_ITEM CSL_CITATION {"citationID":"6yCA03AT","properties":{"formattedCitation":"\\super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A61874">
        <w:fldChar w:fldCharType="separate"/>
      </w:r>
      <w:r w:rsidR="00DF30F1" w:rsidRPr="00DF30F1">
        <w:rPr>
          <w:vertAlign w:val="superscript"/>
        </w:rPr>
        <w:t>[1]</w:t>
      </w:r>
      <w:r w:rsidR="00A61874">
        <w:fldChar w:fldCharType="end"/>
      </w:r>
      <w:r>
        <w:rPr>
          <w:rFonts w:hint="eastAsia"/>
        </w:rPr>
        <w:t>中，知识图谱中的关系被视为实体到实体的翻译，即假设头实体加上关系等于尾实体，这一转换操作被称作翻译（</w:t>
      </w:r>
      <w:r>
        <w:t>T</w:t>
      </w:r>
      <w:r>
        <w:rPr>
          <w:rFonts w:hint="eastAsia"/>
        </w:rPr>
        <w:t>ranslation</w:t>
      </w:r>
      <w:r>
        <w:rPr>
          <w:rFonts w:hint="eastAsia"/>
        </w:rPr>
        <w:t>）。同时，基于翻译的思想在</w:t>
      </w:r>
      <w:r w:rsidR="001830B3" w:rsidRPr="00DF5427">
        <w:rPr>
          <w:rFonts w:hint="eastAsia"/>
        </w:rPr>
        <w:t>V</w:t>
      </w:r>
      <w:r w:rsidR="001830B3" w:rsidRPr="00DF5427">
        <w:t>R-GC</w:t>
      </w:r>
      <w:r w:rsidR="001830B3">
        <w:t>N</w:t>
      </w:r>
      <w:r w:rsidR="001830B3">
        <w:fldChar w:fldCharType="begin"/>
      </w:r>
      <w:r w:rsidR="00DF30F1">
        <w:instrText xml:space="preserve"> ADDIN ZOTERO_ITEM CSL_CITATION {"citationID":"aIpj2v4p","properties":{"formattedCitation":"\\super [33]\\nosupersub{}","plainCitation":"[33]","noteIndex":0},"citationItems":[{"id":795,"uris":["http://zotero.org/users/5779008/items/D5K29TIH"],"itemData":{"id":795,"type":"paper-conference","archive":"VR-GCN","archive_location":"IJCAI 2019","container-title":"Proceedings of the Twenty-Eighth International Joint Conference on Artificial Intelligence","DOI":"10.24963/ijcai.2019/574","event-place":"Macao, China","note":"27 citations (Semantic Scholar/DOI) [2021-04-19]\n9","page":"4135–4141","publisher":"ijcai.org","publisher-place":"Macao, China","title":"A Vectorized Relational Graph Convolutional Network for Multi-Relational Network Alignment","URL":"https://doi.org/10.24963/ijcai.2019/574","author":[{"family":"Ye","given":"Rui"},{"family":"Li","given":"Xin"},{"family":"Fang","given":"Yujie"},{"family":"Zang","given":"Hongyu"},{"family":"Wang","given":"Mingzhong"}],"editor":[{"family":"Kraus","given":"Sarit"}],"issued":{"date-parts":[["2019",8,10]]},"citation-key":"yeVectorizedRelationalGraph2019"}}],"schema":"https://github.com/citation-style-language/schema/raw/master/csl-citation.json"} </w:instrText>
      </w:r>
      <w:r w:rsidR="001830B3">
        <w:fldChar w:fldCharType="separate"/>
      </w:r>
      <w:r w:rsidR="00DF30F1" w:rsidRPr="00DF30F1">
        <w:rPr>
          <w:vertAlign w:val="superscript"/>
        </w:rPr>
        <w:t>[33]</w:t>
      </w:r>
      <w:r w:rsidR="001830B3">
        <w:fldChar w:fldCharType="end"/>
      </w:r>
      <w:r>
        <w:rPr>
          <w:rFonts w:hint="eastAsia"/>
        </w:rPr>
        <w:t>，</w:t>
      </w:r>
      <w:proofErr w:type="spellStart"/>
      <w:r>
        <w:rPr>
          <w:rFonts w:hint="eastAsia"/>
        </w:rPr>
        <w:t>TransGCN</w:t>
      </w:r>
      <w:proofErr w:type="spellEnd"/>
      <w:r w:rsidR="0050274A">
        <w:fldChar w:fldCharType="begin"/>
      </w:r>
      <w:r w:rsidR="00DF30F1">
        <w:instrText xml:space="preserve"> ADDIN ZOTERO_ITEM CSL_CITATION {"citationID":"a2ge31q7h0q","properties":{"formattedCitation":"\\super [34]\\nosupersub{}","plainCitation":"[34]","noteIndex":0},"citationItems":[{"id":703,"uris":["http://zotero.org/users/5779008/items/J2WQW4QM"],"itemData":{"id":703,"type":"paper-conference","archive":"TransGCN","archive_location":"K-CAP 2019","container-title":"Proceedings of the 10th International Conference on Knowledge Capture","DOI":"10.1145/3360901.3364441","event-place":"New York, NY, USA","note":"6 citations (Semantic Scholar/DOI) [2021-04-19]\n3","page":"131–138","publisher":"ACM","publisher-place":"New York, NY, USA","title":"TransGCN: Coupling Transformation Assumptions with Graph Convolutional Networks for Link Prediction","URL":"https://doi.org/10.1145/3360901.3364441","author":[{"family":"Cai","given":"Ling"},{"family":"Yan","given":"Bo"},{"family":"Mai","given":"Gengchen"},{"family":"Janowicz","given":"Krzysztof"},{"family":"Zhu","given":"Rui"}],"editor":[{"family":"Kejriwal","given":"Mayank"},{"family":"Szekely","given":"Pedro A."},{"family":"Troncy","given":"Raphaël"}],"issued":{"date-parts":[["2019",11,19]]},"citation-key":"caiTransGCNCouplingTransformation2019"}}],"schema":"https://github.com/citation-style-language/schema/raw/master/csl-citation.json"} </w:instrText>
      </w:r>
      <w:r w:rsidR="0050274A">
        <w:fldChar w:fldCharType="separate"/>
      </w:r>
      <w:r w:rsidR="00DF30F1" w:rsidRPr="00DF30F1">
        <w:rPr>
          <w:vertAlign w:val="superscript"/>
        </w:rPr>
        <w:t>[34]</w:t>
      </w:r>
      <w:r w:rsidR="0050274A">
        <w:fldChar w:fldCharType="end"/>
      </w:r>
      <w:r>
        <w:rPr>
          <w:rFonts w:hint="eastAsia"/>
        </w:rPr>
        <w:t>等基于图</w:t>
      </w:r>
      <w:r w:rsidR="00884E1F">
        <w:rPr>
          <w:rFonts w:hint="eastAsia"/>
        </w:rPr>
        <w:t>神经</w:t>
      </w:r>
      <w:r>
        <w:rPr>
          <w:rFonts w:hint="eastAsia"/>
        </w:rPr>
        <w:t>网络的知识表示学习算法中也得到了应用，具体定义为：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21AC5EFE" w14:textId="77777777" w:rsidTr="00AC3F7F">
        <w:trPr>
          <w:jc w:val="center"/>
        </w:trPr>
        <w:tc>
          <w:tcPr>
            <w:tcW w:w="1276" w:type="dxa"/>
            <w:vAlign w:val="center"/>
          </w:tcPr>
          <w:p w14:paraId="58000C26" w14:textId="77777777" w:rsidR="00047C5B" w:rsidRDefault="00047C5B" w:rsidP="00AC3F7F">
            <w:pPr>
              <w:ind w:firstLineChars="0" w:firstLine="0"/>
              <w:jc w:val="center"/>
            </w:pPr>
          </w:p>
        </w:tc>
        <w:tc>
          <w:tcPr>
            <w:tcW w:w="6657" w:type="dxa"/>
            <w:vAlign w:val="center"/>
          </w:tcPr>
          <w:p w14:paraId="14DEECBE" w14:textId="77777777" w:rsidR="00047C5B" w:rsidRPr="0053696E" w:rsidRDefault="007E366D" w:rsidP="00AC3F7F">
            <w:pPr>
              <w:ind w:firstLine="480"/>
            </w:pPr>
            <m:oMathPara>
              <m:oMath>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u,r,v</m:t>
                        </m:r>
                      </m:e>
                    </m:d>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oMath>
            </m:oMathPara>
          </w:p>
        </w:tc>
        <w:tc>
          <w:tcPr>
            <w:tcW w:w="1276" w:type="dxa"/>
            <w:vAlign w:val="center"/>
          </w:tcPr>
          <w:p w14:paraId="472CEDD2" w14:textId="01978744"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8</w:t>
              </w:r>
            </w:fldSimple>
            <w:r>
              <w:t>)</w:t>
            </w:r>
          </w:p>
        </w:tc>
      </w:tr>
    </w:tbl>
    <w:p w14:paraId="6CC4F79C" w14:textId="77777777" w:rsidR="00047C5B" w:rsidRDefault="00047C5B" w:rsidP="00047C5B">
      <w:pPr>
        <w:ind w:firstLine="480"/>
      </w:pPr>
      <w:r>
        <w:rPr>
          <w:rFonts w:hint="eastAsia"/>
        </w:rPr>
        <w:t>为了在这一基础上学习关系特定的特征，本文使用</w:t>
      </w:r>
      <m:oMath>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ru</m:t>
                </m:r>
              </m:e>
            </m:d>
          </m:sub>
        </m:sSub>
      </m:oMath>
      <w:r>
        <w:rPr>
          <w:rFonts w:hint="eastAsia"/>
        </w:rPr>
        <w:t>替换</w:t>
      </w:r>
      <m:oMath>
        <m:sSub>
          <m:sSubPr>
            <m:ctrlPr>
              <w:rPr>
                <w:rFonts w:ascii="Cambria Math" w:hAnsi="Cambria Math"/>
                <w:i/>
              </w:rPr>
            </m:ctrlPr>
          </m:sSubPr>
          <m:e>
            <m:r>
              <w:rPr>
                <w:rFonts w:ascii="Cambria Math" w:hAnsi="Cambria Math"/>
              </w:rPr>
              <m:t>e</m:t>
            </m:r>
          </m:e>
          <m:sub>
            <m:r>
              <w:rPr>
                <w:rFonts w:ascii="Cambria Math" w:hAnsi="Cambria Math"/>
              </w:rPr>
              <m:t>u</m:t>
            </m:r>
          </m:sub>
        </m:sSub>
      </m:oMath>
      <w:r>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77A571C0" w14:textId="77777777" w:rsidTr="00AC3F7F">
        <w:trPr>
          <w:jc w:val="center"/>
        </w:trPr>
        <w:tc>
          <w:tcPr>
            <w:tcW w:w="1276" w:type="dxa"/>
            <w:vAlign w:val="center"/>
          </w:tcPr>
          <w:p w14:paraId="5B5C047F" w14:textId="77777777" w:rsidR="00047C5B" w:rsidRDefault="00047C5B" w:rsidP="00AC3F7F">
            <w:pPr>
              <w:ind w:firstLineChars="0" w:firstLine="0"/>
            </w:pPr>
          </w:p>
        </w:tc>
        <w:tc>
          <w:tcPr>
            <w:tcW w:w="6657" w:type="dxa"/>
            <w:vAlign w:val="center"/>
          </w:tcPr>
          <w:p w14:paraId="74255A78" w14:textId="77777777" w:rsidR="00047C5B" w:rsidRPr="0053696E" w:rsidRDefault="007E366D" w:rsidP="00AC3F7F">
            <w:pPr>
              <w:ind w:firstLine="480"/>
            </w:pPr>
            <m:oMathPara>
              <m:oMath>
                <m:sSubSup>
                  <m:sSubSupPr>
                    <m:ctrlPr>
                      <w:rPr>
                        <w:rFonts w:ascii="Cambria Math" w:hAnsi="Cambria Math"/>
                        <w:i/>
                      </w:rPr>
                    </m:ctrlPr>
                  </m:sSubSupPr>
                  <m:e>
                    <m: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oMath>
            </m:oMathPara>
          </w:p>
        </w:tc>
        <w:tc>
          <w:tcPr>
            <w:tcW w:w="1276" w:type="dxa"/>
            <w:vAlign w:val="center"/>
          </w:tcPr>
          <w:p w14:paraId="580CA1BB" w14:textId="06963A82"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9</w:t>
              </w:r>
            </w:fldSimple>
            <w:r>
              <w:t>)</w:t>
            </w:r>
          </w:p>
        </w:tc>
      </w:tr>
    </w:tbl>
    <w:p w14:paraId="2109C564" w14:textId="77777777" w:rsidR="00047C5B" w:rsidRDefault="00047C5B" w:rsidP="00047C5B">
      <w:pPr>
        <w:ind w:firstLine="480"/>
      </w:pPr>
      <w:r>
        <w:rPr>
          <w:rFonts w:hint="eastAsia"/>
        </w:rPr>
        <w:t>这一改变使得关系和实体之间能够拥有更丰富的交互，在</w:t>
      </w:r>
      <m:oMath>
        <m:sSub>
          <m:sSubPr>
            <m:ctrlPr>
              <w:rPr>
                <w:rFonts w:ascii="Cambria Math" w:hAnsi="Cambria Math"/>
                <w:i/>
              </w:rPr>
            </m:ctrlPr>
          </m:sSubPr>
          <m:e>
            <m:r>
              <w:rPr>
                <w:rFonts w:ascii="Cambria Math" w:hAnsi="Cambria Math"/>
              </w:rPr>
              <m:t>e</m:t>
            </m:r>
          </m:e>
          <m:sub>
            <m:r>
              <w:rPr>
                <w:rFonts w:ascii="Cambria Math" w:hAnsi="Cambria Math"/>
              </w:rPr>
              <m:t>u</m:t>
            </m:r>
          </m:sub>
        </m:sSub>
      </m:oMath>
      <w:r>
        <w:rPr>
          <w:rFonts w:hint="eastAsia"/>
        </w:rPr>
        <w:t>中的每个元素</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相乘然后减去</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w:t>
      </w:r>
    </w:p>
    <w:p w14:paraId="0EE663E0" w14:textId="77777777" w:rsidR="00047C5B" w:rsidRDefault="00047C5B" w:rsidP="00047C5B">
      <w:pPr>
        <w:ind w:firstLine="480"/>
      </w:pPr>
      <w:r>
        <w:rPr>
          <w:rFonts w:hint="eastAsia"/>
        </w:rPr>
        <w:t>（</w:t>
      </w:r>
      <w:r>
        <w:rPr>
          <w:rFonts w:hint="eastAsia"/>
        </w:rPr>
        <w:t>2</w:t>
      </w:r>
      <w:r>
        <w:rPr>
          <w:rFonts w:hint="eastAsia"/>
        </w:rPr>
        <w:t>）基于向量乘法的消息函数</w:t>
      </w:r>
    </w:p>
    <w:p w14:paraId="379233FC" w14:textId="7F1F055E" w:rsidR="00047C5B" w:rsidRDefault="00047C5B" w:rsidP="00047C5B">
      <w:pPr>
        <w:ind w:firstLine="480"/>
      </w:pPr>
      <w:r>
        <w:rPr>
          <w:rFonts w:hint="eastAsia"/>
        </w:rPr>
        <w:t>受到</w:t>
      </w:r>
      <w:proofErr w:type="spellStart"/>
      <w:r w:rsidR="00EB4FC2" w:rsidRPr="00DF5427">
        <w:rPr>
          <w:rFonts w:hint="eastAsia"/>
        </w:rPr>
        <w:t>DistMult</w:t>
      </w:r>
      <w:proofErr w:type="spellEnd"/>
      <w:r w:rsidR="00EB4FC2">
        <w:fldChar w:fldCharType="begin"/>
      </w:r>
      <w:r w:rsidR="00DF30F1">
        <w:instrText xml:space="preserve"> ADDIN ZOTERO_ITEM CSL_CITATION {"citationID":"2P7L75jI","properties":{"formattedCitation":"\\super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EB4FC2">
        <w:fldChar w:fldCharType="separate"/>
      </w:r>
      <w:r w:rsidR="00DF30F1" w:rsidRPr="00DF30F1">
        <w:rPr>
          <w:vertAlign w:val="superscript"/>
        </w:rPr>
        <w:t>[17]</w:t>
      </w:r>
      <w:r w:rsidR="00EB4FC2">
        <w:fldChar w:fldCharType="end"/>
      </w:r>
      <w:r>
        <w:rPr>
          <w:rFonts w:hint="eastAsia"/>
        </w:rPr>
        <w:t>的启发，基于向量相乘的方法在</w:t>
      </w:r>
      <w:r w:rsidR="009A407F">
        <w:rPr>
          <w:rFonts w:hint="eastAsia"/>
        </w:rPr>
        <w:t>C</w:t>
      </w:r>
      <w:r w:rsidR="009A407F">
        <w:t>OMPGCN</w:t>
      </w:r>
      <w:r w:rsidR="009A407F">
        <w:fldChar w:fldCharType="begin"/>
      </w:r>
      <w:r w:rsidR="00DF30F1">
        <w:instrText xml:space="preserve"> ADDIN ZOTERO_ITEM CSL_CITATION {"citationID":"i9yQxUGM","properties":{"formattedCitation":"\\super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9A407F">
        <w:fldChar w:fldCharType="separate"/>
      </w:r>
      <w:r w:rsidR="00DF30F1" w:rsidRPr="00DF30F1">
        <w:rPr>
          <w:vertAlign w:val="superscript"/>
        </w:rPr>
        <w:t>[3]</w:t>
      </w:r>
      <w:r w:rsidR="009A407F">
        <w:fldChar w:fldCharType="end"/>
      </w:r>
      <w:r>
        <w:rPr>
          <w:rFonts w:hint="eastAsia"/>
        </w:rPr>
        <w:t>中采用：</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75138BED" w14:textId="77777777" w:rsidTr="00AC3F7F">
        <w:trPr>
          <w:jc w:val="center"/>
        </w:trPr>
        <w:tc>
          <w:tcPr>
            <w:tcW w:w="1276" w:type="dxa"/>
            <w:vAlign w:val="center"/>
          </w:tcPr>
          <w:p w14:paraId="7EE11971" w14:textId="77777777" w:rsidR="00047C5B" w:rsidRDefault="00047C5B" w:rsidP="00AC3F7F">
            <w:pPr>
              <w:ind w:firstLineChars="0" w:firstLine="0"/>
            </w:pPr>
          </w:p>
        </w:tc>
        <w:tc>
          <w:tcPr>
            <w:tcW w:w="6657" w:type="dxa"/>
            <w:vAlign w:val="center"/>
          </w:tcPr>
          <w:p w14:paraId="1C9A0E85" w14:textId="77777777" w:rsidR="00047C5B" w:rsidRPr="0053696E" w:rsidRDefault="007E366D" w:rsidP="00AC3F7F">
            <w:pPr>
              <w:ind w:firstLine="480"/>
            </w:pPr>
            <m:oMathPara>
              <m:oMath>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u,r,v</m:t>
                        </m:r>
                      </m:e>
                    </m:d>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u</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oMath>
            </m:oMathPara>
          </w:p>
        </w:tc>
        <w:tc>
          <w:tcPr>
            <w:tcW w:w="1276" w:type="dxa"/>
            <w:vAlign w:val="center"/>
          </w:tcPr>
          <w:p w14:paraId="5D2BD191" w14:textId="2D8231C1"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10</w:t>
              </w:r>
            </w:fldSimple>
            <w:r>
              <w:t>)</w:t>
            </w:r>
          </w:p>
        </w:tc>
      </w:tr>
    </w:tbl>
    <w:p w14:paraId="09EC04A7" w14:textId="77777777" w:rsidR="00047C5B" w:rsidRDefault="00047C5B" w:rsidP="00047C5B">
      <w:pPr>
        <w:ind w:firstLine="480"/>
      </w:pPr>
      <w:r>
        <w:rPr>
          <w:rFonts w:hint="eastAsia"/>
        </w:rPr>
        <w:t>其中，</w:t>
      </w:r>
      <m:oMath>
        <m:r>
          <m:rPr>
            <m:sty m:val="p"/>
          </m:rPr>
          <w:rPr>
            <w:rFonts w:ascii="Cambria Math" w:hAnsi="Cambria Math"/>
          </w:rPr>
          <m:t>∘</m:t>
        </m:r>
      </m:oMath>
      <w:r>
        <w:rPr>
          <w:rFonts w:hint="eastAsia"/>
        </w:rPr>
        <w:t>表示哈德曼乘法。和前面对基于翻译的消息函数的改进方法一样，使用</w:t>
      </w:r>
      <m:oMath>
        <m:sSub>
          <m:sSubPr>
            <m:ctrlPr>
              <w:rPr>
                <w:rFonts w:ascii="Cambria Math" w:hAnsi="Cambria Math"/>
                <w:i/>
              </w:rPr>
            </m:ctrlPr>
          </m:sSubPr>
          <m:e>
            <m:r>
              <m:rPr>
                <m:sty m:val="bi"/>
              </m:rPr>
              <w:rPr>
                <w:rFonts w:ascii="Cambria Math" w:hAnsi="Cambria Math"/>
              </w:rPr>
              <m:t>e</m:t>
            </m:r>
          </m:e>
          <m:sub>
            <m:d>
              <m:dPr>
                <m:ctrlPr>
                  <w:rPr>
                    <w:rFonts w:ascii="Cambria Math" w:hAnsi="Cambria Math"/>
                    <w:i/>
                  </w:rPr>
                </m:ctrlPr>
              </m:dPr>
              <m:e>
                <m:r>
                  <m:rPr>
                    <m:sty m:val="bi"/>
                  </m:rPr>
                  <w:rPr>
                    <w:rFonts w:ascii="Cambria Math" w:hAnsi="Cambria Math"/>
                  </w:rPr>
                  <m:t>ru</m:t>
                </m:r>
              </m:e>
            </m:d>
          </m:sub>
        </m:sSub>
      </m:oMath>
      <w:r>
        <w:rPr>
          <w:rFonts w:hint="eastAsia"/>
        </w:rPr>
        <w:t>替换</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u</m:t>
            </m:r>
          </m:sub>
        </m:sSub>
      </m:oMath>
      <w:r>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72127067" w14:textId="77777777" w:rsidTr="00AC3F7F">
        <w:trPr>
          <w:jc w:val="center"/>
        </w:trPr>
        <w:tc>
          <w:tcPr>
            <w:tcW w:w="1276" w:type="dxa"/>
            <w:vAlign w:val="center"/>
          </w:tcPr>
          <w:p w14:paraId="3E7B3064" w14:textId="77777777" w:rsidR="00047C5B" w:rsidRDefault="00047C5B" w:rsidP="00AC3F7F">
            <w:pPr>
              <w:ind w:firstLineChars="0" w:firstLine="0"/>
            </w:pPr>
          </w:p>
        </w:tc>
        <w:tc>
          <w:tcPr>
            <w:tcW w:w="6657" w:type="dxa"/>
            <w:vAlign w:val="center"/>
          </w:tcPr>
          <w:p w14:paraId="16FC4F3C" w14:textId="77777777" w:rsidR="00047C5B" w:rsidRPr="0053696E" w:rsidRDefault="007E366D" w:rsidP="00AC3F7F">
            <w:pPr>
              <w:ind w:firstLine="480"/>
            </w:pPr>
            <m:oMathPara>
              <m:oMath>
                <m:sSubSup>
                  <m:sSubSupPr>
                    <m:ctrlPr>
                      <w:rPr>
                        <w:rFonts w:ascii="Cambria Math" w:hAnsi="Cambria Math"/>
                        <w:i/>
                      </w:rPr>
                    </m:ctrlPr>
                  </m:sSubSupPr>
                  <m:e>
                    <m: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u</m:t>
                        </m:r>
                      </m:sub>
                    </m:sSub>
                  </m:e>
                </m:d>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oMath>
            </m:oMathPara>
          </w:p>
        </w:tc>
        <w:tc>
          <w:tcPr>
            <w:tcW w:w="1276" w:type="dxa"/>
            <w:vAlign w:val="center"/>
          </w:tcPr>
          <w:p w14:paraId="687881A4" w14:textId="0F36B00C"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11</w:t>
              </w:r>
            </w:fldSimple>
            <w:r>
              <w:t>)</w:t>
            </w:r>
          </w:p>
        </w:tc>
      </w:tr>
    </w:tbl>
    <w:p w14:paraId="486F1AF9" w14:textId="77777777" w:rsidR="00047C5B" w:rsidRDefault="00047C5B" w:rsidP="00047C5B">
      <w:pPr>
        <w:ind w:firstLine="480"/>
      </w:pPr>
      <w:r>
        <w:rPr>
          <w:rFonts w:hint="eastAsia"/>
        </w:rPr>
        <w:t>（</w:t>
      </w:r>
      <w:r>
        <w:t>3</w:t>
      </w:r>
      <w:r>
        <w:rPr>
          <w:rFonts w:hint="eastAsia"/>
        </w:rPr>
        <w:t>）基于循环相关的消息函数</w:t>
      </w:r>
    </w:p>
    <w:p w14:paraId="696AB086" w14:textId="1EC32519" w:rsidR="00047C5B" w:rsidRDefault="00047C5B" w:rsidP="00047C5B">
      <w:pPr>
        <w:ind w:firstLine="480"/>
      </w:pPr>
      <w:r>
        <w:rPr>
          <w:rFonts w:hint="eastAsia"/>
        </w:rPr>
        <w:t>为了捕获实体与关系之间的特征交互，一种直接的办法是使用张量乘法，利用实体和关系的向量嵌入表示，构造实体</w:t>
      </w:r>
      <w:r>
        <w:rPr>
          <w:rFonts w:hint="eastAsia"/>
        </w:rPr>
        <w:t>-</w:t>
      </w:r>
      <w:r>
        <w:rPr>
          <w:rFonts w:hint="eastAsia"/>
        </w:rPr>
        <w:t>关系的二维矩阵。但是这种办法会急剧的增加参数量以及计算复杂度，因此，在</w:t>
      </w:r>
      <w:proofErr w:type="spellStart"/>
      <w:r w:rsidR="005151BB">
        <w:rPr>
          <w:rFonts w:hint="eastAsia"/>
        </w:rPr>
        <w:t>Ho</w:t>
      </w:r>
      <w:r w:rsidR="005151BB">
        <w:t>lE</w:t>
      </w:r>
      <w:proofErr w:type="spellEnd"/>
      <w:r w:rsidR="005151BB">
        <w:fldChar w:fldCharType="begin"/>
      </w:r>
      <w:r w:rsidR="00DF30F1">
        <w:instrText xml:space="preserve"> ADDIN ZOTERO_ITEM CSL_CITATION {"citationID":"NrpmTK0L","properties":{"formattedCitation":"\\super [18]\\nosupersub{}","plainCitation":"[18]","noteIndex":0},"citationItems":[{"id":782,"uris":["http://zotero.org/users/5779008/items/H5A5MR88"],"itemData":{"id":782,"type":"paper-conference","archive":"HOLE","archive_location":"AAAI 2016","container-title":"Proceedings of the Thirtieth AAAI Conference on Artificial Intelligence","event-place":"Phoenix, Arizona, USA","note":"ZSCC: NoCitationData[s0]","page":"1955–1961","publisher":"AAAI Press","publisher-place":"Phoenix, Arizona, USA","title":"Holographic Embeddings of Knowledge Graphs","URL":"http://www.aaai.org/ocs/index.php/AAAI/AAAI16/paper/view/12484","author":[{"family":"Nickel","given":"Maximilian"},{"family":"Rosasco","given":"Lorenzo"},{"family":"Poggio","given":"Tomaso A."}],"editor":[{"family":"Schuurmans","given":"Dale"},{"family":"Wellman","given":"Michael P."}],"issued":{"date-parts":[["2016",2,12]]},"citation-key":"nickelHolographicEmbeddingsKnowledge2016"}}],"schema":"https://github.com/citation-style-language/schema/raw/master/csl-citation.json"} </w:instrText>
      </w:r>
      <w:r w:rsidR="005151BB">
        <w:fldChar w:fldCharType="separate"/>
      </w:r>
      <w:r w:rsidR="00DF30F1" w:rsidRPr="00DF30F1">
        <w:rPr>
          <w:vertAlign w:val="superscript"/>
        </w:rPr>
        <w:t>[18]</w:t>
      </w:r>
      <w:r w:rsidR="005151BB">
        <w:fldChar w:fldCharType="end"/>
      </w:r>
      <w:r>
        <w:rPr>
          <w:rFonts w:hint="eastAsia"/>
        </w:rPr>
        <w:t>中使用循环相关方法压缩实体</w:t>
      </w:r>
      <w:r>
        <w:rPr>
          <w:rFonts w:hint="eastAsia"/>
        </w:rPr>
        <w:t>-</w:t>
      </w:r>
      <w:r>
        <w:rPr>
          <w:rFonts w:hint="eastAsia"/>
        </w:rPr>
        <w:t>关系的二维矩阵，得到向量化的表示形式。基于循环相关的消息函数在</w:t>
      </w:r>
      <w:r w:rsidR="005B61A7">
        <w:rPr>
          <w:rFonts w:hint="eastAsia"/>
        </w:rPr>
        <w:t>C</w:t>
      </w:r>
      <w:r w:rsidR="005B61A7">
        <w:t>OMPGCN</w:t>
      </w:r>
      <w:r w:rsidR="005B61A7">
        <w:fldChar w:fldCharType="begin"/>
      </w:r>
      <w:r w:rsidR="00DF30F1">
        <w:instrText xml:space="preserve"> ADDIN ZOTERO_ITEM CSL_CITATION {"citationID":"EWKD4Srt","properties":{"formattedCitation":"\\super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5B61A7">
        <w:fldChar w:fldCharType="separate"/>
      </w:r>
      <w:r w:rsidR="00DF30F1" w:rsidRPr="00DF30F1">
        <w:rPr>
          <w:vertAlign w:val="superscript"/>
        </w:rPr>
        <w:t>[3]</w:t>
      </w:r>
      <w:r w:rsidR="005B61A7">
        <w:fldChar w:fldCharType="end"/>
      </w:r>
      <w:r>
        <w:rPr>
          <w:rFonts w:hint="eastAsia"/>
        </w:rPr>
        <w:t>中也得到了采用。在本研究中，和前面的改进类似：</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6263A25F" w14:textId="77777777" w:rsidTr="00AC3F7F">
        <w:trPr>
          <w:jc w:val="center"/>
        </w:trPr>
        <w:tc>
          <w:tcPr>
            <w:tcW w:w="1276" w:type="dxa"/>
            <w:vAlign w:val="center"/>
          </w:tcPr>
          <w:p w14:paraId="3D02FE5D" w14:textId="77777777" w:rsidR="00047C5B" w:rsidRDefault="00047C5B" w:rsidP="00AC3F7F">
            <w:pPr>
              <w:ind w:firstLineChars="0" w:firstLine="0"/>
            </w:pPr>
          </w:p>
        </w:tc>
        <w:tc>
          <w:tcPr>
            <w:tcW w:w="6657" w:type="dxa"/>
            <w:vAlign w:val="center"/>
          </w:tcPr>
          <w:p w14:paraId="36E50F07" w14:textId="77777777" w:rsidR="00047C5B" w:rsidRPr="0053696E" w:rsidRDefault="007E366D" w:rsidP="00AC3F7F">
            <w:pPr>
              <w:ind w:firstLine="480"/>
            </w:pPr>
            <m:oMathPara>
              <m:oMath>
                <m:sSubSup>
                  <m:sSubSupPr>
                    <m:ctrlPr>
                      <w:rPr>
                        <w:rFonts w:ascii="Cambria Math" w:hAnsi="Cambria Math"/>
                        <w:i/>
                      </w:rPr>
                    </m:ctrlPr>
                  </m:sSubSupPr>
                  <m:e>
                    <m: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u</m:t>
                        </m:r>
                      </m:sub>
                    </m:sSub>
                  </m:e>
                </m:d>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oMath>
            </m:oMathPara>
          </w:p>
        </w:tc>
        <w:tc>
          <w:tcPr>
            <w:tcW w:w="1276" w:type="dxa"/>
            <w:vAlign w:val="center"/>
          </w:tcPr>
          <w:p w14:paraId="0C7E3FD6" w14:textId="297FED66"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12</w:t>
              </w:r>
            </w:fldSimple>
            <w:r>
              <w:t>)</w:t>
            </w:r>
          </w:p>
        </w:tc>
      </w:tr>
    </w:tbl>
    <w:p w14:paraId="2359081B" w14:textId="77777777" w:rsidR="00047C5B" w:rsidRDefault="00047C5B" w:rsidP="00047C5B">
      <w:pPr>
        <w:ind w:firstLine="480"/>
      </w:pPr>
      <w:r>
        <w:rPr>
          <w:rFonts w:hint="eastAsia"/>
        </w:rPr>
        <w:t>其中，</w:t>
      </w:r>
      <m:oMath>
        <m:r>
          <m:rPr>
            <m:sty m:val="p"/>
          </m:rPr>
          <w:rPr>
            <w:rFonts w:ascii="Cambria Math" w:hAnsi="Cambria Math"/>
          </w:rPr>
          <m:t>⋆</m:t>
        </m:r>
      </m:oMath>
      <w:r>
        <w:rPr>
          <w:rFonts w:hint="eastAsia"/>
        </w:rPr>
        <w:t>表示循环相关操作。</w:t>
      </w:r>
    </w:p>
    <w:p w14:paraId="2998B55F" w14:textId="77777777" w:rsidR="00047C5B" w:rsidRDefault="00047C5B" w:rsidP="00047C5B">
      <w:pPr>
        <w:ind w:firstLine="480"/>
      </w:pPr>
      <w:r>
        <w:rPr>
          <w:rFonts w:hint="eastAsia"/>
        </w:rPr>
        <w:t>（</w:t>
      </w:r>
      <w:r>
        <w:rPr>
          <w:rFonts w:hint="eastAsia"/>
        </w:rPr>
        <w:t>4</w:t>
      </w:r>
      <w:r>
        <w:rPr>
          <w:rFonts w:hint="eastAsia"/>
        </w:rPr>
        <w:t>）基于向量拼接的消息函数</w:t>
      </w:r>
    </w:p>
    <w:p w14:paraId="6272D4E0" w14:textId="722A9A7C" w:rsidR="00047C5B" w:rsidRDefault="00047C5B" w:rsidP="00047C5B">
      <w:pPr>
        <w:ind w:firstLine="480"/>
      </w:pPr>
      <w:r>
        <w:rPr>
          <w:rFonts w:hint="eastAsia"/>
        </w:rPr>
        <w:t>很多基于图</w:t>
      </w:r>
      <w:r w:rsidR="005A097F">
        <w:rPr>
          <w:rFonts w:hint="eastAsia"/>
        </w:rPr>
        <w:t>神经</w:t>
      </w:r>
      <w:r>
        <w:rPr>
          <w:rFonts w:hint="eastAsia"/>
        </w:rPr>
        <w:t>网络的知识表示学习算法直接拼接实体嵌入和关系嵌入作为神经网络的输入，例如</w:t>
      </w:r>
      <w:r w:rsidR="001B1BCB" w:rsidRPr="00DF5427">
        <w:rPr>
          <w:rFonts w:hint="eastAsia"/>
        </w:rPr>
        <w:t>A</w:t>
      </w:r>
      <w:r w:rsidR="001B1BCB" w:rsidRPr="00DF5427">
        <w:t>2</w:t>
      </w:r>
      <w:r w:rsidR="001B1BCB">
        <w:t>N</w:t>
      </w:r>
      <w:r w:rsidR="001B1BCB">
        <w:fldChar w:fldCharType="begin"/>
      </w:r>
      <w:r w:rsidR="00DF30F1">
        <w:instrText xml:space="preserve"> ADDIN ZOTERO_ITEM CSL_CITATION {"citationID":"1atieR7b","properties":{"formattedCitation":"\\super [52]\\nosupersub{}","plainCitation":"[52]","noteIndex":0},"citationItems":[{"id":699,"uris":["http://zotero.org/users/5779008/items/RWQ89PH8"],"itemData":{"id":699,"type":"paper-conference","abstract":"State-of-the-art models for knowledge graph completion aim at learning a fixed embedding representation of entities in a multi-relational graph which can generalize to infer unseen entity relationships at test time. This can be sub-optimal as it requires memorizing and generalizing to all possible entity relationships using these fixed representations. We thus propose a novel attention-based method to learn query-dependent representation of entities which adaptively combines the relevant graph neighborhood of an entity leading to more accurate KG completion. The proposed method is evaluated on two benchmark datasets for knowledge graph completion, and experimental results show that the proposed model performs competitively or better than existing state-of-the-art, including recent methods for explicit multi-hop reasoning. Qualitative probing offers insight into how the model can reason about facts involving multiple hops in the knowledge graph, through the use of neighborhood attention.","archive":"A2N","archive_location":"ACL 2019","container-title":"Proceedings of the 57th Annual Meeting of the Association for Computational Linguistics","DOI":"10.18653/v1/P19-1431","event-place":"Florence, Italy","note":"24 citations (Semantic Scholar/DOI) [2021-04-19]\n11","page":"4387–4392","publisher":"Association for Computational Linguistics","publisher-place":"Florence, Italy","title":"A2N: Attending to Neighbors for Knowledge Graph Inference","URL":"https://www.aclweb.org/anthology/P19-1431","author":[{"family":"Bansal","given":"Trapit"},{"family":"Juan","given":"Da-Cheng"},{"family":"Ravi","given":"Sujith"},{"family":"McCallum","given":"Andrew"}],"issued":{"date-parts":[["2019",7]]},"citation-key":"bansalA2NAttendingNeighbors2019"}}],"schema":"https://github.com/citation-style-language/schema/raw/master/csl-citation.json"} </w:instrText>
      </w:r>
      <w:r w:rsidR="001B1BCB">
        <w:fldChar w:fldCharType="separate"/>
      </w:r>
      <w:r w:rsidR="00DF30F1" w:rsidRPr="00DF30F1">
        <w:rPr>
          <w:vertAlign w:val="superscript"/>
        </w:rPr>
        <w:t>[52]</w:t>
      </w:r>
      <w:r w:rsidR="001B1BCB">
        <w:fldChar w:fldCharType="end"/>
      </w:r>
      <w:r>
        <w:rPr>
          <w:rFonts w:hint="eastAsia"/>
        </w:rPr>
        <w:t>，</w:t>
      </w:r>
      <w:r w:rsidR="00371E08" w:rsidRPr="00DF5427">
        <w:rPr>
          <w:rFonts w:hint="eastAsia"/>
        </w:rPr>
        <w:t>Graph</w:t>
      </w:r>
      <w:r w:rsidR="00371E08" w:rsidRPr="00DF5427">
        <w:t>2</w:t>
      </w:r>
      <w:r w:rsidR="00371E08" w:rsidRPr="00DF5427">
        <w:rPr>
          <w:rFonts w:hint="eastAsia"/>
        </w:rPr>
        <w:t>Se</w:t>
      </w:r>
      <w:r w:rsidR="00371E08">
        <w:rPr>
          <w:rFonts w:hint="eastAsia"/>
        </w:rPr>
        <w:t>q</w:t>
      </w:r>
      <w:r w:rsidR="00371E08">
        <w:fldChar w:fldCharType="begin"/>
      </w:r>
      <w:r w:rsidR="00DF30F1">
        <w:instrText xml:space="preserve"> ADDIN ZOTERO_ITEM CSL_CITATION {"citationID":"BDIxxobw","properties":{"formattedCitation":"\\super [54]\\nosupersub{}","plainCitation":"[54]","noteIndex":0},"citationItems":[{"id":691,"uris":["http://zotero.org/users/5779008/items/UZ59MLZ5"],"itemData":{"id":691,"type":"article-journal","archive":"Graph2Seq","archive_location":"IEEE Access","container-title":"IEEE Access","DOI":"10.1109/ACCESS.2019.2950230","note":"2 citations (Semantic Scholar/DOI) [2021-04-19]\n1","page":"157960–157971","title":"Graph2Seq: Fusion Embedding Learning for Knowledge Graph Completion","volume":"7","author":[{"family":"Li","given":"Weidong"},{"family":"Zhang","given":"Xinyu"},{"family":"Wang","given":"Yaqian"},{"family":"Yan","given":"Zhihuan"},{"family":"Peng","given":"Rong"}],"issued":{"date-parts":[["2019"]]},"citation-key":"liGraph2SeqFusionEmbedding2019"}}],"schema":"https://github.com/citation-style-language/schema/raw/master/csl-citation.json"} </w:instrText>
      </w:r>
      <w:r w:rsidR="00371E08">
        <w:fldChar w:fldCharType="separate"/>
      </w:r>
      <w:r w:rsidR="00DF30F1" w:rsidRPr="00DF30F1">
        <w:rPr>
          <w:vertAlign w:val="superscript"/>
        </w:rPr>
        <w:t>[54]</w:t>
      </w:r>
      <w:r w:rsidR="00371E08">
        <w:fldChar w:fldCharType="end"/>
      </w:r>
      <w:r>
        <w:rPr>
          <w:rFonts w:hint="eastAsia"/>
        </w:rPr>
        <w:t>，</w:t>
      </w:r>
      <w:r w:rsidR="00BB06EF" w:rsidRPr="00DF5427">
        <w:rPr>
          <w:rFonts w:hint="eastAsia"/>
        </w:rPr>
        <w:t>K</w:t>
      </w:r>
      <w:r w:rsidR="00BB06EF" w:rsidRPr="00DF5427">
        <w:t>BGA</w:t>
      </w:r>
      <w:r w:rsidR="00BB06EF">
        <w:t>T</w:t>
      </w:r>
      <w:r w:rsidR="00BB06EF">
        <w:fldChar w:fldCharType="begin"/>
      </w:r>
      <w:r w:rsidR="00DF30F1">
        <w:instrText xml:space="preserve"> ADDIN ZOTERO_ITEM CSL_CITATION {"citationID":"ghyg1OEm","properties":{"formattedCitation":"\\super [51]\\nosupersub{}","plainCitation":"[51]","noteIndex":0},"citationItems":[{"id":794,"uris":["http://zotero.org/users/5779008/items/ZHMKT9K7"],"itemData":{"id":794,"type":"paper-conference","abstract":"The recent proliferation of knowledge graphs (KGs) coupled with incomplete or partial information, in the form of missing relations (links) between entities, has fueled a lot of research on knowledge base completion (also known as relation prediction). Several recent works suggest that convolutional neural network (CNN) based models generate richer and more expressive feature embeddings and hence also perform well on relation prediction. However, we observe that these KG embeddings treat triples independently and thus fail to cover the complex and hidden information that is inherently implicit in the local neighborhood surrounding a triple. To this effect, our paper proposes a novel attention-based feature embedding that captures both entity and relation features in any given entity’s neighborhood. Additionally, we also encapsulate relation clusters and multi-hop relations in our model. Our empirical study offers insights into the efﬁcacy of our attention-based model and we show marked performance gains in comparison to state-of-the-art methods on all datasets.","archive":"KBGAT","archive_location":"ACL 2019","container-title":"Proceedings of the 57th Conference of the Association for Computational Linguistics","DOI":"10.18653/v1/p19-1466","event-place":"Florence, Italy","language":"en","note":"85 citations (Semantic Scholar/DOI) [2021-04-19]\n9","page":"4710–4723","publisher":"Association for Computational Linguistics","publisher-place":"Florence, Italy","title":"Learning Attention-based Embeddings for Relation Prediction in Knowledge Graphs","URL":"https://doi.org/10.18653/v1/p19-1466","volume":"Volume 1: Long Papers","author":[{"family":"Nathani","given":"Deepak"},{"family":"Chauhan","given":"Jatin"},{"family":"Sharma","given":"Charu"},{"family":"Kaul","given":"Manohar"}],"editor":[{"family":"Korhonen","given":"Anna"},{"family":"Traum","given":"David R."},{"family":"Màrquez","given":"Lluís"}],"issued":{"date-parts":[["2019",8,28]]},"citation-key":"nathaniLearningAttentionbasedEmbeddings28"}}],"schema":"https://github.com/citation-style-language/schema/raw/master/csl-citation.json"} </w:instrText>
      </w:r>
      <w:r w:rsidR="00BB06EF">
        <w:fldChar w:fldCharType="separate"/>
      </w:r>
      <w:r w:rsidR="00DF30F1" w:rsidRPr="00DF30F1">
        <w:rPr>
          <w:vertAlign w:val="superscript"/>
        </w:rPr>
        <w:t>[51]</w:t>
      </w:r>
      <w:r w:rsidR="00BB06EF">
        <w:fldChar w:fldCharType="end"/>
      </w:r>
      <w:r>
        <w:rPr>
          <w:rFonts w:hint="eastAsia"/>
        </w:rPr>
        <w:t>等。拼接这一操作会扩大权值矩阵的维度，导致网络参数量变为前面三种消息函数的两倍。类似的，定义基于函数拼接的消息函数如下：</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623F91FF" w14:textId="77777777" w:rsidTr="00AC3F7F">
        <w:trPr>
          <w:jc w:val="center"/>
        </w:trPr>
        <w:tc>
          <w:tcPr>
            <w:tcW w:w="1276" w:type="dxa"/>
            <w:vAlign w:val="center"/>
          </w:tcPr>
          <w:p w14:paraId="6A5D8DA2" w14:textId="77777777" w:rsidR="00047C5B" w:rsidRDefault="00047C5B" w:rsidP="00AC3F7F">
            <w:pPr>
              <w:ind w:firstLineChars="0" w:firstLine="0"/>
            </w:pPr>
          </w:p>
        </w:tc>
        <w:tc>
          <w:tcPr>
            <w:tcW w:w="6657" w:type="dxa"/>
            <w:vAlign w:val="center"/>
          </w:tcPr>
          <w:p w14:paraId="220F6E26" w14:textId="77777777" w:rsidR="00047C5B" w:rsidRPr="0053696E" w:rsidRDefault="007E366D" w:rsidP="00AC3F7F">
            <w:pPr>
              <w:ind w:firstLine="480"/>
            </w:pPr>
            <m:oMathPara>
              <m:oMath>
                <m:sSubSup>
                  <m:sSubSupPr>
                    <m:ctrlPr>
                      <w:rPr>
                        <w:rFonts w:ascii="Cambria Math" w:hAnsi="Cambria Math"/>
                        <w:i/>
                      </w:rPr>
                    </m:ctrlPr>
                  </m:sSubSupPr>
                  <m:e>
                    <m: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e>
                </m:d>
              </m:oMath>
            </m:oMathPara>
          </w:p>
        </w:tc>
        <w:tc>
          <w:tcPr>
            <w:tcW w:w="1276" w:type="dxa"/>
            <w:vAlign w:val="center"/>
          </w:tcPr>
          <w:p w14:paraId="450169AB" w14:textId="4F066F84"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13</w:t>
              </w:r>
            </w:fldSimple>
            <w:r>
              <w:t>)</w:t>
            </w:r>
          </w:p>
        </w:tc>
      </w:tr>
    </w:tbl>
    <w:p w14:paraId="3BD0CB6A" w14:textId="77777777" w:rsidR="00047C5B" w:rsidRDefault="00047C5B" w:rsidP="00047C5B">
      <w:pPr>
        <w:ind w:firstLine="480"/>
      </w:pPr>
      <w:r>
        <w:rPr>
          <w:rFonts w:hint="eastAsia"/>
        </w:rPr>
        <w:t>（</w:t>
      </w:r>
      <w:r>
        <w:rPr>
          <w:rFonts w:hint="eastAsia"/>
        </w:rPr>
        <w:t>5</w:t>
      </w:r>
      <w:r>
        <w:rPr>
          <w:rFonts w:hint="eastAsia"/>
        </w:rPr>
        <w:t>）基于交叉交互的消息函数</w:t>
      </w:r>
    </w:p>
    <w:p w14:paraId="54186AF0" w14:textId="416BBB88" w:rsidR="00047C5B" w:rsidRDefault="00047C5B" w:rsidP="00047C5B">
      <w:pPr>
        <w:ind w:firstLine="480"/>
      </w:pPr>
      <w:r>
        <w:rPr>
          <w:rFonts w:hint="eastAsia"/>
        </w:rPr>
        <w:t>前面四种方法都是直接利用</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r</m:t>
            </m:r>
          </m:sub>
        </m:sSub>
      </m:oMath>
      <w:r>
        <w:rPr>
          <w:rFonts w:hint="eastAsia"/>
        </w:rPr>
        <w:t>改进前人工作使用的消息函数，在本研究中，受到</w:t>
      </w:r>
      <w:proofErr w:type="spellStart"/>
      <w:r>
        <w:rPr>
          <w:rFonts w:hint="eastAsia"/>
        </w:rPr>
        <w:t>CrossE</w:t>
      </w:r>
      <w:proofErr w:type="spellEnd"/>
      <w:r w:rsidR="00950ABB">
        <w:fldChar w:fldCharType="begin"/>
      </w:r>
      <w:r w:rsidR="00DF30F1">
        <w:instrText xml:space="preserve"> ADDIN ZOTERO_ITEM CSL_CITATION {"citationID":"af20rlv6b8","properties":{"formattedCitation":"\\super [21]\\nosupersub{}","plainCitation":"[21]","noteIndex":0},"citationItems":[{"id":766,"uris":["http://zotero.org/users/5779008/items/4SWF7RNS"],"itemData":{"id":766,"type":"paper-conference","archive":"CrossE","archive_location":"WSDM 2019","container-title":"Proceedings of the Twelfth ACM International Conference on Web Search and Data Mining","DOI":"10.1145/3289600.3291014","event-place":"Melbourne, VIC, Australia","note":"39 citations (Semantic Scholar/DOI) [2021-04-19]\n16 citations (Crossref) [2021-04-19]\n15","page":"96–104","publisher":"ACM","publisher-place":"Melbourne, VIC, Australia","title":"Interaction Embeddings for Prediction and Explanation in Knowledge Graphs","URL":"https://doi.org/10.1145/3289600.3291014","author":[{"family":"Zhang","given":"Wen"},{"family":"Paudel","given":"Bibek"},{"family":"Zhang","given":"Wei"},{"family":"Bernstein","given":"Abraham"},{"family":"Chen","given":"Huajun"}],"editor":[{"family":"Culpepper","given":"J. Shane"},{"family":"Moffat","given":"Alistair"},{"family":"Bennett","given":"Paul N."},{"family":"Lerman","given":"Kristina"}],"issued":{"date-parts":[["2019",2,11]]},"citation-key":"zhangInteractionEmbeddingsPrediction2019"}}],"schema":"https://github.com/citation-style-language/schema/raw/master/csl-citation.json"} </w:instrText>
      </w:r>
      <w:r w:rsidR="00950ABB">
        <w:fldChar w:fldCharType="separate"/>
      </w:r>
      <w:r w:rsidR="00DF30F1" w:rsidRPr="00DF30F1">
        <w:rPr>
          <w:vertAlign w:val="superscript"/>
        </w:rPr>
        <w:t>[21]</w:t>
      </w:r>
      <w:r w:rsidR="00950ABB">
        <w:fldChar w:fldCharType="end"/>
      </w:r>
      <w:r>
        <w:rPr>
          <w:rFonts w:hint="eastAsia"/>
        </w:rPr>
        <w:t>方法的启发，提出了一种新的基于交叉交互的消息构造函数。</w:t>
      </w:r>
      <w:proofErr w:type="spellStart"/>
      <w:r>
        <w:rPr>
          <w:rFonts w:hint="eastAsia"/>
        </w:rPr>
        <w:t>CrossE</w:t>
      </w:r>
      <w:proofErr w:type="spellEnd"/>
      <w:r>
        <w:rPr>
          <w:rFonts w:hint="eastAsia"/>
        </w:rPr>
        <w:t>认为实体和关系之中存在交叉交互（</w:t>
      </w:r>
      <w:r>
        <w:rPr>
          <w:rFonts w:hint="eastAsia"/>
        </w:rPr>
        <w:t>crossover</w:t>
      </w:r>
      <w:r>
        <w:t xml:space="preserve"> </w:t>
      </w:r>
      <w:r>
        <w:rPr>
          <w:rFonts w:hint="eastAsia"/>
        </w:rPr>
        <w:t>interaction</w:t>
      </w:r>
      <w:r>
        <w:rPr>
          <w:rFonts w:hint="eastAsia"/>
        </w:rPr>
        <w:t>）。在</w:t>
      </w:r>
      <w:proofErr w:type="spellStart"/>
      <w:r>
        <w:rPr>
          <w:rFonts w:hint="eastAsia"/>
        </w:rPr>
        <w:t>CrossE</w:t>
      </w:r>
      <w:proofErr w:type="spellEnd"/>
      <w:r>
        <w:rPr>
          <w:rFonts w:hint="eastAsia"/>
        </w:rPr>
        <w:t>中对于实体和关系分别学习交互嵌入（</w:t>
      </w:r>
      <w:r>
        <w:rPr>
          <w:rFonts w:hint="eastAsia"/>
        </w:rPr>
        <w:t>interaction</w:t>
      </w:r>
      <w:r>
        <w:t xml:space="preserve"> </w:t>
      </w:r>
      <w:r>
        <w:rPr>
          <w:rFonts w:hint="eastAsia"/>
        </w:rPr>
        <w:t>embedding</w:t>
      </w:r>
      <w:r>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65F9938C" w14:textId="77777777" w:rsidTr="00AC3F7F">
        <w:trPr>
          <w:jc w:val="center"/>
        </w:trPr>
        <w:tc>
          <w:tcPr>
            <w:tcW w:w="1276" w:type="dxa"/>
            <w:vAlign w:val="center"/>
          </w:tcPr>
          <w:p w14:paraId="47CB5353" w14:textId="77777777" w:rsidR="00047C5B" w:rsidRDefault="00047C5B" w:rsidP="00AC3F7F">
            <w:pPr>
              <w:ind w:firstLineChars="0" w:firstLine="0"/>
            </w:pPr>
          </w:p>
        </w:tc>
        <w:tc>
          <w:tcPr>
            <w:tcW w:w="6657" w:type="dxa"/>
            <w:vAlign w:val="center"/>
          </w:tcPr>
          <w:p w14:paraId="5E4884B2" w14:textId="77777777" w:rsidR="00047C5B" w:rsidRPr="00F26686" w:rsidRDefault="007E366D" w:rsidP="00AC3F7F">
            <w:pPr>
              <w:ind w:firstLine="480"/>
            </w:pPr>
            <m:oMathPara>
              <m:oMathParaPr>
                <m:jc m:val="center"/>
              </m:oMathParaPr>
              <m:oMath>
                <m:m>
                  <m:mPr>
                    <m:plcHide m:val="1"/>
                    <m:cGpRule m:val="4"/>
                    <m:mcs>
                      <m:mc>
                        <m:mcPr>
                          <m:count m:val="2"/>
                          <m:mcJc m:val="center"/>
                        </m:mcPr>
                      </m:mc>
                    </m:mcs>
                    <m:ctrlPr>
                      <w:rPr>
                        <w:rFonts w:ascii="Cambria Math" w:hAnsi="Cambria Math"/>
                      </w:rPr>
                    </m:ctrlPr>
                  </m:mPr>
                  <m:mr>
                    <m:e>
                      <m:sSub>
                        <m:sSubPr>
                          <m:ctrlPr>
                            <w:rPr>
                              <w:rFonts w:ascii="Cambria Math" w:hAnsi="Cambria Math"/>
                            </w:rPr>
                          </m:ctrlPr>
                        </m:sSubPr>
                        <m:e>
                          <m:r>
                            <m:rPr>
                              <m:sty m:val="b"/>
                            </m:rPr>
                            <w:rPr>
                              <w:rFonts w:ascii="Cambria Math" w:hAnsi="Cambria Math"/>
                            </w:rPr>
                            <m:t>u</m:t>
                          </m:r>
                        </m:e>
                        <m:sub>
                          <m:r>
                            <w:rPr>
                              <w:rFonts w:ascii="Cambria Math" w:hAnsi="Cambria Math"/>
                            </w:rPr>
                            <m:t>I</m:t>
                          </m:r>
                        </m:sub>
                      </m:sSub>
                    </m:e>
                    <m:e>
                      <m: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u</m:t>
                          </m:r>
                        </m:sub>
                      </m:sSub>
                    </m:e>
                  </m:mr>
                  <m:mr>
                    <m:e>
                      <m:sSub>
                        <m:sSubPr>
                          <m:ctrlPr>
                            <w:rPr>
                              <w:rFonts w:ascii="Cambria Math" w:hAnsi="Cambria Math"/>
                            </w:rPr>
                          </m:ctrlPr>
                        </m:sSubPr>
                        <m:e>
                          <m:r>
                            <m:rPr>
                              <m:sty m:val="b"/>
                            </m:rPr>
                            <w:rPr>
                              <w:rFonts w:ascii="Cambria Math" w:hAnsi="Cambria Math"/>
                            </w:rPr>
                            <m:t>r</m:t>
                          </m:r>
                        </m:e>
                        <m:sub>
                          <m:r>
                            <w:rPr>
                              <w:rFonts w:ascii="Cambria Math" w:hAnsi="Cambria Math"/>
                            </w:rPr>
                            <m:t>I</m:t>
                          </m:r>
                        </m:sub>
                      </m:sSub>
                    </m:e>
                    <m:e>
                      <m: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r</m:t>
                          </m:r>
                        </m:sub>
                      </m:sSub>
                    </m:e>
                  </m:mr>
                </m:m>
              </m:oMath>
            </m:oMathPara>
          </w:p>
        </w:tc>
        <w:tc>
          <w:tcPr>
            <w:tcW w:w="1276" w:type="dxa"/>
            <w:vAlign w:val="center"/>
          </w:tcPr>
          <w:p w14:paraId="1F178FEF" w14:textId="190339B5"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14</w:t>
              </w:r>
            </w:fldSimple>
            <w:r>
              <w:t>)</w:t>
            </w:r>
          </w:p>
        </w:tc>
      </w:tr>
    </w:tbl>
    <w:p w14:paraId="329E45E4" w14:textId="77777777" w:rsidR="00047C5B" w:rsidRDefault="00047C5B" w:rsidP="00047C5B">
      <w:pPr>
        <w:ind w:firstLine="480"/>
      </w:pPr>
      <w:r>
        <w:rPr>
          <w:rFonts w:hint="eastAsia"/>
        </w:rPr>
        <w:t>其中，</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是关系</w:t>
      </w:r>
      <m:oMath>
        <m:r>
          <w:rPr>
            <w:rFonts w:ascii="Cambria Math" w:hAnsi="Cambria Math" w:hint="eastAsia"/>
          </w:rPr>
          <m:t>r</m:t>
        </m:r>
      </m:oMath>
      <w:r>
        <w:rPr>
          <w:rFonts w:hint="eastAsia"/>
        </w:rPr>
        <w:t>对实体</w:t>
      </w:r>
      <m:oMath>
        <m:r>
          <w:rPr>
            <w:rFonts w:ascii="Cambria Math" w:hAnsi="Cambria Math" w:hint="eastAsia"/>
          </w:rPr>
          <m:t>e</m:t>
        </m:r>
      </m:oMath>
      <w:r>
        <w:rPr>
          <w:rFonts w:hint="eastAsia"/>
        </w:rPr>
        <w:t>的交互，</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是实体</w:t>
      </w:r>
      <m:oMath>
        <m:r>
          <w:rPr>
            <w:rFonts w:ascii="Cambria Math" w:hAnsi="Cambria Math" w:hint="eastAsia"/>
          </w:rPr>
          <m:t>e</m:t>
        </m:r>
      </m:oMath>
      <w:r>
        <w:rPr>
          <w:rFonts w:hint="eastAsia"/>
        </w:rPr>
        <w:t>对关系</w:t>
      </w:r>
      <m:oMath>
        <m:r>
          <w:rPr>
            <w:rFonts w:ascii="Cambria Math" w:hAnsi="Cambria Math" w:hint="eastAsia"/>
          </w:rPr>
          <m:t>r</m:t>
        </m:r>
      </m:oMath>
      <w:r>
        <w:rPr>
          <w:rFonts w:hint="eastAsia"/>
        </w:rPr>
        <w:t>的交互。之后，联合两种交互嵌入：</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3ADD5AE4" w14:textId="77777777" w:rsidTr="00AC3F7F">
        <w:trPr>
          <w:jc w:val="center"/>
        </w:trPr>
        <w:tc>
          <w:tcPr>
            <w:tcW w:w="1276" w:type="dxa"/>
            <w:vAlign w:val="center"/>
          </w:tcPr>
          <w:p w14:paraId="7CEC021C" w14:textId="77777777" w:rsidR="00047C5B" w:rsidRDefault="00047C5B" w:rsidP="00AC3F7F">
            <w:pPr>
              <w:ind w:firstLineChars="0" w:firstLine="0"/>
            </w:pPr>
          </w:p>
        </w:tc>
        <w:tc>
          <w:tcPr>
            <w:tcW w:w="6657" w:type="dxa"/>
            <w:vAlign w:val="center"/>
          </w:tcPr>
          <w:p w14:paraId="0519D48D" w14:textId="77777777" w:rsidR="00047C5B" w:rsidRPr="0053696E" w:rsidRDefault="007E366D" w:rsidP="00AC3F7F">
            <w:pPr>
              <w:ind w:firstLine="480"/>
            </w:pPr>
            <m:oMathPara>
              <m:oMath>
                <m:m>
                  <m:mPr>
                    <m:plcHide m:val="1"/>
                    <m:cGpRule m:val="4"/>
                    <m:mcs>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q</m:t>
                          </m:r>
                        </m:e>
                        <m:sub>
                          <m:r>
                            <w:rPr>
                              <w:rFonts w:ascii="Cambria Math" w:hAnsi="Cambria Math"/>
                            </w:rPr>
                            <m:t>ur</m:t>
                          </m:r>
                        </m:sub>
                      </m:sSub>
                    </m:e>
                    <m:e>
                      <m: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r</m:t>
                          </m:r>
                        </m:e>
                        <m:sub>
                          <m:r>
                            <w:rPr>
                              <w:rFonts w:ascii="Cambria Math" w:hAnsi="Cambria Math"/>
                            </w:rPr>
                            <m:t>I</m:t>
                          </m:r>
                        </m:sub>
                      </m:sSub>
                    </m:e>
                  </m:mr>
                  <m:mr>
                    <m:e/>
                    <m:e>
                      <m:r>
                        <m:rPr>
                          <m:aln/>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r</m:t>
                          </m:r>
                        </m:sub>
                      </m:sSub>
                    </m:e>
                  </m:mr>
                </m:m>
              </m:oMath>
            </m:oMathPara>
          </w:p>
        </w:tc>
        <w:tc>
          <w:tcPr>
            <w:tcW w:w="1276" w:type="dxa"/>
            <w:vAlign w:val="center"/>
          </w:tcPr>
          <w:p w14:paraId="4AFBD9BF" w14:textId="0E3A317E"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15</w:t>
              </w:r>
            </w:fldSimple>
            <w:r>
              <w:t>)</w:t>
            </w:r>
          </w:p>
        </w:tc>
      </w:tr>
    </w:tbl>
    <w:p w14:paraId="58F4A2E3" w14:textId="77777777" w:rsidR="00047C5B" w:rsidRDefault="00047C5B" w:rsidP="00047C5B">
      <w:pPr>
        <w:ind w:firstLine="480"/>
      </w:pPr>
      <w:r>
        <w:rPr>
          <w:rFonts w:hint="eastAsia"/>
        </w:rPr>
        <w:t>如果把</w:t>
      </w:r>
      <m:oMath>
        <m:sSub>
          <m:sSubPr>
            <m:ctrlPr>
              <w:rPr>
                <w:rFonts w:ascii="Cambria Math" w:hAnsi="Cambria Math"/>
              </w:rPr>
            </m:ctrlPr>
          </m:sSubPr>
          <m:e>
            <m:r>
              <m:rPr>
                <m:sty m:val="b"/>
              </m:rPr>
              <w:rPr>
                <w:rFonts w:ascii="Cambria Math" w:hAnsi="Cambria Math"/>
              </w:rPr>
              <m:t>c</m:t>
            </m:r>
          </m:e>
          <m:sub>
            <m:r>
              <w:rPr>
                <w:rFonts w:ascii="Cambria Math" w:hAnsi="Cambria Math"/>
              </w:rPr>
              <m:t>r</m:t>
            </m:r>
          </m:sub>
        </m:sSub>
      </m:oMath>
      <w:r>
        <w:rPr>
          <w:rFonts w:hint="eastAsia"/>
        </w:rPr>
        <w:t>替换为</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，得到下面的形式：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129E23E4" w14:textId="77777777" w:rsidTr="00AC3F7F">
        <w:trPr>
          <w:jc w:val="center"/>
        </w:trPr>
        <w:tc>
          <w:tcPr>
            <w:tcW w:w="1276" w:type="dxa"/>
            <w:vAlign w:val="center"/>
          </w:tcPr>
          <w:p w14:paraId="3C19B1EF" w14:textId="77777777" w:rsidR="00047C5B" w:rsidRDefault="00047C5B" w:rsidP="00AC3F7F">
            <w:pPr>
              <w:ind w:firstLineChars="0" w:firstLine="0"/>
            </w:pPr>
          </w:p>
        </w:tc>
        <w:tc>
          <w:tcPr>
            <w:tcW w:w="6657" w:type="dxa"/>
            <w:vAlign w:val="center"/>
          </w:tcPr>
          <w:p w14:paraId="40CC0500" w14:textId="77777777" w:rsidR="00047C5B" w:rsidRPr="0053696E" w:rsidRDefault="007E366D" w:rsidP="00AC3F7F">
            <w:pPr>
              <w:ind w:firstLine="480"/>
            </w:pPr>
            <m:oMathPara>
              <m:oMath>
                <m:sSubSup>
                  <m:sSubSupPr>
                    <m:ctrlPr>
                      <w:rPr>
                        <w:rFonts w:ascii="Cambria Math" w:hAnsi="Cambria Math"/>
                        <w:i/>
                      </w:rPr>
                    </m:ctrlPr>
                  </m:sSubSupPr>
                  <m:e>
                    <m:r>
                      <w:rPr>
                        <w:rFonts w:ascii="Cambria Math" w:hAnsi="Cambria Math"/>
                      </w:rPr>
                      <m:t>c</m:t>
                    </m:r>
                  </m:e>
                  <m:sub>
                    <m:d>
                      <m:dPr>
                        <m:ctrlPr>
                          <w:rPr>
                            <w:rFonts w:ascii="Cambria Math" w:hAnsi="Cambria Math"/>
                            <w:i/>
                          </w:rPr>
                        </m:ctrlPr>
                      </m:dPr>
                      <m:e>
                        <m:r>
                          <w:rPr>
                            <w:rFonts w:ascii="Cambria Math" w:hAnsi="Cambria Math"/>
                          </w:rPr>
                          <m:t>u,r,v</m:t>
                        </m:r>
                      </m:e>
                    </m:d>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u</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e>
                </m:d>
              </m:oMath>
            </m:oMathPara>
          </w:p>
        </w:tc>
        <w:tc>
          <w:tcPr>
            <w:tcW w:w="1276" w:type="dxa"/>
            <w:vAlign w:val="center"/>
          </w:tcPr>
          <w:p w14:paraId="6DE8AF68" w14:textId="18C48C2E"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16</w:t>
              </w:r>
            </w:fldSimple>
            <w:r>
              <w:t>)</w:t>
            </w:r>
          </w:p>
        </w:tc>
      </w:tr>
    </w:tbl>
    <w:p w14:paraId="57D3A616" w14:textId="77777777" w:rsidR="00047C5B" w:rsidRDefault="00047C5B" w:rsidP="00047C5B">
      <w:pPr>
        <w:ind w:firstLine="480"/>
      </w:pPr>
      <w:r>
        <w:rPr>
          <w:rFonts w:hint="eastAsia"/>
        </w:rPr>
        <w:t>因为在本文中</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r</m:t>
            </m:r>
          </m:sub>
        </m:sSub>
      </m:oMath>
      <w:r>
        <w:rPr>
          <w:rFonts w:hint="eastAsia"/>
        </w:rPr>
        <w:t>被限制为对角矩阵，因此可以</w:t>
      </w:r>
      <w:proofErr w:type="spellStart"/>
      <w:r>
        <w:rPr>
          <w:rFonts w:hint="eastAsia"/>
        </w:rPr>
        <w:t>CrossE</w:t>
      </w:r>
      <w:proofErr w:type="spellEnd"/>
      <w:r>
        <w:rPr>
          <w:rFonts w:hint="eastAsia"/>
        </w:rPr>
        <w:t>的方法可以无缝的融合进来。同时，如果把</w:t>
      </w:r>
      <m:oMath>
        <m:sSub>
          <m:sSubPr>
            <m:ctrlPr>
              <w:rPr>
                <w:rFonts w:ascii="Cambria Math" w:hAnsi="Cambria Math"/>
              </w:rPr>
            </m:ctrlPr>
          </m:sSubPr>
          <m:e>
            <m:r>
              <m:rPr>
                <m:sty m:val="b"/>
              </m:rPr>
              <w:rPr>
                <w:rFonts w:ascii="Cambria Math" w:hAnsi="Cambria Math"/>
              </w:rPr>
              <m:t>c</m:t>
            </m:r>
          </m:e>
          <m:sub>
            <m:r>
              <w:rPr>
                <w:rFonts w:ascii="Cambria Math" w:hAnsi="Cambria Math"/>
              </w:rPr>
              <m:t>r</m:t>
            </m:r>
          </m:sub>
        </m:sSub>
      </m:oMath>
      <w:r>
        <w:rPr>
          <w:rFonts w:hint="eastAsia"/>
        </w:rPr>
        <w:t>看做是对角矩阵，而不是简单的向量的话，那么可以从新的角度来解释</w:t>
      </w:r>
      <w:proofErr w:type="spellStart"/>
      <w:r>
        <w:rPr>
          <w:rFonts w:hint="eastAsia"/>
        </w:rPr>
        <w:lastRenderedPageBreak/>
        <w:t>CrossE</w:t>
      </w:r>
      <w:proofErr w:type="spellEnd"/>
      <w:r>
        <w:rPr>
          <w:rFonts w:hint="eastAsia"/>
        </w:rPr>
        <w:t>。</w:t>
      </w:r>
    </w:p>
    <w:p w14:paraId="6D978609" w14:textId="77777777" w:rsidR="00047C5B" w:rsidRDefault="00047C5B" w:rsidP="00047C5B">
      <w:pPr>
        <w:ind w:firstLine="480"/>
      </w:pPr>
      <w:proofErr w:type="spellStart"/>
      <w:r>
        <w:t>C</w:t>
      </w:r>
      <w:r>
        <w:rPr>
          <w:rFonts w:hint="eastAsia"/>
        </w:rPr>
        <w:t>rossE</w:t>
      </w:r>
      <w:proofErr w:type="spellEnd"/>
      <w:r>
        <w:rPr>
          <w:rFonts w:hint="eastAsia"/>
        </w:rPr>
        <w:t>的问题之一在于在原来的方法中没有具体解释</w:t>
      </w:r>
      <m:oMath>
        <m:sSub>
          <m:sSubPr>
            <m:ctrlPr>
              <w:rPr>
                <w:rFonts w:ascii="Cambria Math" w:hAnsi="Cambria Math"/>
              </w:rPr>
            </m:ctrlPr>
          </m:sSubPr>
          <m:e>
            <m:r>
              <m:rPr>
                <m:sty m:val="b"/>
              </m:rPr>
              <w:rPr>
                <w:rFonts w:ascii="Cambria Math" w:hAnsi="Cambria Math"/>
              </w:rPr>
              <m:t>c</m:t>
            </m:r>
          </m:e>
          <m:sub>
            <m:r>
              <w:rPr>
                <w:rFonts w:ascii="Cambria Math" w:hAnsi="Cambria Math"/>
              </w:rPr>
              <m:t>r</m:t>
            </m:r>
          </m:sub>
        </m:sSub>
      </m:oMath>
      <w:r>
        <w:rPr>
          <w:rFonts w:hint="eastAsia"/>
        </w:rPr>
        <w:t>意义，</w:t>
      </w:r>
      <m:oMath>
        <m:sSub>
          <m:sSubPr>
            <m:ctrlPr>
              <w:rPr>
                <w:rFonts w:ascii="Cambria Math" w:hAnsi="Cambria Math"/>
              </w:rPr>
            </m:ctrlPr>
          </m:sSubPr>
          <m:e>
            <m:r>
              <m:rPr>
                <m:sty m:val="b"/>
              </m:rPr>
              <w:rPr>
                <w:rFonts w:ascii="Cambria Math" w:hAnsi="Cambria Math"/>
              </w:rPr>
              <m:t>c</m:t>
            </m:r>
          </m:e>
          <m:sub>
            <m:r>
              <w:rPr>
                <w:rFonts w:ascii="Cambria Math" w:hAnsi="Cambria Math"/>
              </w:rPr>
              <m:t>r</m:t>
            </m:r>
          </m:sub>
        </m:sSub>
      </m:oMath>
      <w:r>
        <w:rPr>
          <w:rFonts w:hint="eastAsia"/>
        </w:rPr>
        <w:t>与</w:t>
      </w:r>
      <m:oMath>
        <m:sSub>
          <m:sSubPr>
            <m:ctrlPr>
              <w:rPr>
                <w:rFonts w:ascii="Cambria Math" w:hAnsi="Cambria Math"/>
              </w:rPr>
            </m:ctrlPr>
          </m:sSubPr>
          <m:e>
            <m:r>
              <m:rPr>
                <m:sty m:val="b"/>
              </m:rPr>
              <w:rPr>
                <w:rFonts w:ascii="Cambria Math" w:hAnsi="Cambria Math" w:hint="eastAsia"/>
              </w:rPr>
              <m:t>e</m:t>
            </m:r>
          </m:e>
          <m:sub>
            <m:r>
              <w:rPr>
                <w:rFonts w:ascii="Cambria Math" w:hAnsi="Cambria Math"/>
              </w:rPr>
              <m:t>r</m:t>
            </m:r>
          </m:sub>
        </m:sSub>
      </m:oMath>
      <w:r>
        <w:rPr>
          <w:rFonts w:hint="eastAsia"/>
        </w:rPr>
        <w:t>的区别也很模糊。在</w:t>
      </w:r>
      <w:proofErr w:type="spellStart"/>
      <w:r>
        <w:rPr>
          <w:rFonts w:hint="eastAsia"/>
        </w:rPr>
        <w:t>CrossE</w:t>
      </w:r>
      <w:proofErr w:type="spellEnd"/>
      <w:r>
        <w:rPr>
          <w:rFonts w:hint="eastAsia"/>
        </w:rPr>
        <w:t>中，判断链路存在概率的得分函数定义为：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1EA76B27" w14:textId="77777777" w:rsidTr="00AC3F7F">
        <w:trPr>
          <w:jc w:val="center"/>
        </w:trPr>
        <w:tc>
          <w:tcPr>
            <w:tcW w:w="1276" w:type="dxa"/>
            <w:vAlign w:val="center"/>
          </w:tcPr>
          <w:p w14:paraId="68FE049F" w14:textId="77777777" w:rsidR="00047C5B" w:rsidRDefault="00047C5B" w:rsidP="00AC3F7F">
            <w:pPr>
              <w:ind w:firstLineChars="0" w:firstLine="0"/>
            </w:pPr>
          </w:p>
        </w:tc>
        <w:tc>
          <w:tcPr>
            <w:tcW w:w="6657" w:type="dxa"/>
            <w:vAlign w:val="center"/>
          </w:tcPr>
          <w:p w14:paraId="7404439E" w14:textId="540EB42D" w:rsidR="00047C5B" w:rsidRPr="0053696E" w:rsidRDefault="00047C5B" w:rsidP="00AC3F7F">
            <w:pPr>
              <w:ind w:firstLine="480"/>
            </w:pPr>
            <m:oMathPara>
              <m:oMath>
                <m:r>
                  <w:rPr>
                    <w:rFonts w:ascii="Cambria Math" w:hAnsi="Cambria Math"/>
                  </w:rPr>
                  <m:t>f</m:t>
                </m:r>
                <m:d>
                  <m:dPr>
                    <m:ctrlPr>
                      <w:rPr>
                        <w:rFonts w:ascii="Cambria Math" w:hAnsi="Cambria Math"/>
                        <w:i/>
                      </w:rPr>
                    </m:ctrlPr>
                  </m:dPr>
                  <m:e>
                    <m:r>
                      <w:rPr>
                        <w:rFonts w:ascii="Cambria Math" w:hAnsi="Cambria Math"/>
                      </w:rPr>
                      <m:t>s,r,o</m:t>
                    </m:r>
                  </m:e>
                </m:d>
                <m:r>
                  <w:rPr>
                    <w:rFonts w:ascii="Cambria Math" w:hAnsi="Cambria Math"/>
                  </w:rPr>
                  <m:t>=</m:t>
                </m:r>
                <m:r>
                  <m:rPr>
                    <m:sty m:val="p"/>
                  </m:rP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hint="eastAsia"/>
                          </w:rPr>
                          <m:t>o</m:t>
                        </m:r>
                      </m:sub>
                      <m:sup>
                        <m:r>
                          <w:rPr>
                            <w:rFonts w:ascii="Cambria Math" w:hAnsi="Cambria Math"/>
                          </w:rPr>
                          <m:t>T</m:t>
                        </m:r>
                      </m:sup>
                    </m:sSubSup>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r</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e>
                    </m:d>
                  </m:e>
                </m:d>
              </m:oMath>
            </m:oMathPara>
          </w:p>
        </w:tc>
        <w:tc>
          <w:tcPr>
            <w:tcW w:w="1276" w:type="dxa"/>
            <w:vAlign w:val="center"/>
          </w:tcPr>
          <w:p w14:paraId="62A2E7E7" w14:textId="67EDF3A2"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17</w:t>
              </w:r>
            </w:fldSimple>
            <w:r>
              <w:t>)</w:t>
            </w:r>
          </w:p>
        </w:tc>
      </w:tr>
    </w:tbl>
    <w:p w14:paraId="17C66FAB" w14:textId="77777777" w:rsidR="00047C5B" w:rsidRDefault="00047C5B" w:rsidP="00047C5B">
      <w:pPr>
        <w:ind w:firstLine="480"/>
      </w:pPr>
      <w:r>
        <w:rPr>
          <w:rFonts w:hint="eastAsia"/>
        </w:rPr>
        <w:t>如果将</w:t>
      </w:r>
      <m:oMath>
        <m:sSub>
          <m:sSubPr>
            <m:ctrlPr>
              <w:rPr>
                <w:rFonts w:ascii="Cambria Math" w:hAnsi="Cambria Math"/>
              </w:rPr>
            </m:ctrlPr>
          </m:sSubPr>
          <m:e>
            <m:r>
              <m:rPr>
                <m:sty m:val="b"/>
              </m:rPr>
              <w:rPr>
                <w:rFonts w:ascii="Cambria Math" w:hAnsi="Cambria Math"/>
              </w:rPr>
              <m:t>c</m:t>
            </m:r>
          </m:e>
          <m:sub>
            <m:r>
              <w:rPr>
                <w:rFonts w:ascii="Cambria Math" w:hAnsi="Cambria Math"/>
              </w:rPr>
              <m:t>r</m:t>
            </m:r>
          </m:sub>
        </m:sSub>
      </m:oMath>
      <w:r>
        <w:rPr>
          <w:rFonts w:hint="eastAsia"/>
        </w:rPr>
        <w:t>看做是对角矩阵，</w:t>
      </w:r>
      <m:oMath>
        <m: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r</m:t>
                </m:r>
              </m:sub>
            </m:sSub>
          </m:e>
        </m:d>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d</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0</m:t>
                </m:r>
              </m:sub>
            </m:sSub>
          </m:sup>
        </m:sSup>
      </m:oMath>
      <w:r>
        <w:rPr>
          <w:rFonts w:hint="eastAsia"/>
        </w:rPr>
        <w:t>，那么类似于</w:t>
      </w:r>
      <w:proofErr w:type="spellStart"/>
      <w:r>
        <w:rPr>
          <w:rFonts w:hint="eastAsia"/>
        </w:rPr>
        <w:t>TransR</w:t>
      </w:r>
      <w:proofErr w:type="spellEnd"/>
      <w:r>
        <w:rPr>
          <w:rFonts w:hint="eastAsia"/>
        </w:rPr>
        <w:t>的思路，</w:t>
      </w:r>
      <m:oMath>
        <m:r>
          <w:rPr>
            <w:rFonts w:ascii="Cambria Math" w:hAnsi="Cambria Math"/>
          </w:rPr>
          <m:t>diag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r</m:t>
                </m:r>
              </m:sub>
            </m:sSub>
          </m:e>
        </m:d>
      </m:oMath>
      <w:r>
        <w:rPr>
          <w:rFonts w:hint="eastAsia"/>
        </w:rPr>
        <w:t>将</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和</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s</m:t>
            </m:r>
          </m:sub>
        </m:sSub>
        <m:r>
          <m:rPr>
            <m:sty m:val="p"/>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r</m:t>
            </m:r>
          </m:sub>
        </m:sSub>
      </m:oMath>
      <w:r>
        <w:rPr>
          <w:rFonts w:hint="eastAsia"/>
        </w:rPr>
        <w:t>投影至关系空间（</w:t>
      </w:r>
      <w:r>
        <w:rPr>
          <w:rFonts w:hint="eastAsia"/>
        </w:rPr>
        <w:t>Relation</w:t>
      </w:r>
      <w:r>
        <w:t xml:space="preserve"> S</w:t>
      </w:r>
      <w:r>
        <w:rPr>
          <w:rFonts w:hint="eastAsia"/>
        </w:rPr>
        <w:t>pace</w:t>
      </w:r>
      <w:r>
        <w:rPr>
          <w:rFonts w:hint="eastAsia"/>
        </w:rPr>
        <w:t>）中。</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047C5B" w14:paraId="39722021" w14:textId="77777777" w:rsidTr="00AC3F7F">
        <w:trPr>
          <w:jc w:val="center"/>
        </w:trPr>
        <w:tc>
          <w:tcPr>
            <w:tcW w:w="1276" w:type="dxa"/>
            <w:vAlign w:val="center"/>
          </w:tcPr>
          <w:p w14:paraId="32B6A4F3" w14:textId="77777777" w:rsidR="00047C5B" w:rsidRDefault="00047C5B" w:rsidP="00AC3F7F">
            <w:pPr>
              <w:ind w:firstLineChars="0" w:firstLine="0"/>
            </w:pPr>
          </w:p>
        </w:tc>
        <w:tc>
          <w:tcPr>
            <w:tcW w:w="6657" w:type="dxa"/>
            <w:vAlign w:val="center"/>
          </w:tcPr>
          <w:p w14:paraId="23E2D01A" w14:textId="501C1321" w:rsidR="00047C5B" w:rsidRPr="0053696E" w:rsidRDefault="007E366D" w:rsidP="00AC3F7F">
            <w:pPr>
              <w:ind w:firstLine="480"/>
            </w:pPr>
            <m:oMathPara>
              <m:oMath>
                <m:m>
                  <m:mPr>
                    <m:plcHide m:val="1"/>
                    <m:cGpRule m:val="4"/>
                    <m:mcs>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v</m:t>
                          </m:r>
                        </m:e>
                        <m:sub>
                          <m:r>
                            <w:rPr>
                              <w:rFonts w:ascii="Cambria Math" w:hAnsi="Cambria Math"/>
                            </w:rPr>
                            <m:t>s</m:t>
                          </m:r>
                        </m:sub>
                      </m:sSub>
                    </m:e>
                    <m:e>
                      <m:r>
                        <w:rPr>
                          <w:rFonts w:ascii="Cambria Math" w:hAnsi="Cambria Math"/>
                        </w:rPr>
                        <m:t>=diag</m:t>
                      </m:r>
                      <m:d>
                        <m:dPr>
                          <m:ctrlPr>
                            <w:rPr>
                              <w:rFonts w:ascii="Cambria Math" w:hAnsi="Cambria Math"/>
                              <w:i/>
                            </w:rPr>
                          </m:ctrlPr>
                        </m:dPr>
                        <m:e>
                          <m:sSub>
                            <m:sSubPr>
                              <m:ctrlPr>
                                <w:rPr>
                                  <w:rFonts w:ascii="Cambria Math" w:hAnsi="Cambria Math"/>
                                </w:rPr>
                              </m:ctrlPr>
                            </m:sSubPr>
                            <m:e>
                              <m:r>
                                <m:rPr>
                                  <m:sty m:val="b"/>
                                </m:rPr>
                                <w:rPr>
                                  <w:rFonts w:ascii="Cambria Math" w:hAnsi="Cambria Math"/>
                                </w:rPr>
                                <m:t>c</m:t>
                              </m:r>
                            </m:e>
                            <m:sub>
                              <m:r>
                                <w:rPr>
                                  <w:rFonts w:ascii="Cambria Math" w:hAnsi="Cambria Math"/>
                                </w:rPr>
                                <m:t>r</m:t>
                              </m:r>
                            </m:sub>
                          </m:sSub>
                        </m:e>
                      </m:d>
                      <m:sSub>
                        <m:sSubPr>
                          <m:ctrlPr>
                            <w:rPr>
                              <w:rFonts w:ascii="Cambria Math" w:hAnsi="Cambria Math"/>
                            </w:rPr>
                          </m:ctrlPr>
                        </m:sSubPr>
                        <m:e>
                          <m:r>
                            <m:rPr>
                              <m:sty m:val="b"/>
                            </m:rPr>
                            <w:rPr>
                              <w:rFonts w:ascii="Cambria Math" w:hAnsi="Cambria Math"/>
                            </w:rPr>
                            <m:t>e</m:t>
                          </m:r>
                        </m:e>
                        <m:sub>
                          <m:r>
                            <w:rPr>
                              <w:rFonts w:ascii="Cambria Math" w:hAnsi="Cambria Math"/>
                            </w:rPr>
                            <m:t>s</m:t>
                          </m:r>
                        </m:sub>
                      </m:sSub>
                    </m:e>
                  </m:mr>
                  <m:mr>
                    <m:e>
                      <m:sSub>
                        <m:sSubPr>
                          <m:ctrlPr>
                            <w:rPr>
                              <w:rFonts w:ascii="Cambria Math" w:hAnsi="Cambria Math"/>
                            </w:rPr>
                          </m:ctrlPr>
                        </m:sSubPr>
                        <m:e>
                          <m:r>
                            <m:rPr>
                              <m:sty m:val="b"/>
                            </m:rPr>
                            <w:rPr>
                              <w:rFonts w:ascii="Cambria Math" w:hAnsi="Cambria Math"/>
                            </w:rPr>
                            <m:t>v</m:t>
                          </m:r>
                        </m:e>
                        <m:sub>
                          <m:r>
                            <w:rPr>
                              <w:rFonts w:ascii="Cambria Math" w:hAnsi="Cambria Math"/>
                            </w:rPr>
                            <m:t>rs</m:t>
                          </m:r>
                        </m:sub>
                      </m:sSub>
                    </m:e>
                    <m:e>
                      <m:r>
                        <w:rPr>
                          <w:rFonts w:ascii="Cambria Math" w:hAnsi="Cambria Math"/>
                        </w:rPr>
                        <m:t>=diag</m:t>
                      </m:r>
                      <m:d>
                        <m:dPr>
                          <m:ctrlPr>
                            <w:rPr>
                              <w:rFonts w:ascii="Cambria Math" w:hAnsi="Cambria Math"/>
                              <w:i/>
                            </w:rPr>
                          </m:ctrlPr>
                        </m:dPr>
                        <m:e>
                          <m:sSub>
                            <m:sSubPr>
                              <m:ctrlPr>
                                <w:rPr>
                                  <w:rFonts w:ascii="Cambria Math" w:hAnsi="Cambria Math"/>
                                </w:rPr>
                              </m:ctrlPr>
                            </m:sSubPr>
                            <m:e>
                              <m:r>
                                <m:rPr>
                                  <m:sty m:val="b"/>
                                </m:rPr>
                                <w:rPr>
                                  <w:rFonts w:ascii="Cambria Math" w:hAnsi="Cambria Math"/>
                                </w:rPr>
                                <m:t>c</m:t>
                              </m:r>
                            </m:e>
                            <m:sub>
                              <m:r>
                                <w:rPr>
                                  <w:rFonts w:ascii="Cambria Math" w:hAnsi="Cambria Math"/>
                                </w:rPr>
                                <m:t>r</m:t>
                              </m:r>
                            </m:sub>
                          </m:sSub>
                        </m:e>
                      </m:d>
                      <m:d>
                        <m:dPr>
                          <m:ctrlPr>
                            <w:rPr>
                              <w:rFonts w:ascii="Cambria Math" w:hAnsi="Cambria Math"/>
                              <w:i/>
                            </w:rPr>
                          </m:ctrlPr>
                        </m:dPr>
                        <m:e>
                          <m:sSub>
                            <m:sSubPr>
                              <m:ctrlPr>
                                <w:rPr>
                                  <w:rFonts w:ascii="Cambria Math" w:hAnsi="Cambria Math"/>
                                </w:rPr>
                              </m:ctrlPr>
                            </m:sSubPr>
                            <m:e>
                              <m:r>
                                <m:rPr>
                                  <m:sty m:val="b"/>
                                </m:rP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e</m:t>
                              </m:r>
                            </m:e>
                            <m:sub>
                              <m:r>
                                <w:rPr>
                                  <w:rFonts w:ascii="Cambria Math" w:hAnsi="Cambria Math"/>
                                </w:rPr>
                                <m:t>r</m:t>
                              </m:r>
                            </m:sub>
                          </m:sSub>
                        </m:e>
                      </m:d>
                    </m:e>
                  </m:mr>
                </m:m>
              </m:oMath>
            </m:oMathPara>
          </w:p>
        </w:tc>
        <w:tc>
          <w:tcPr>
            <w:tcW w:w="1276" w:type="dxa"/>
            <w:vAlign w:val="center"/>
          </w:tcPr>
          <w:p w14:paraId="4F563668" w14:textId="5FACBDF7" w:rsidR="00047C5B" w:rsidRDefault="00047C5B"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18</w:t>
              </w:r>
            </w:fldSimple>
            <w:r>
              <w:t>)</w:t>
            </w:r>
          </w:p>
        </w:tc>
      </w:tr>
    </w:tbl>
    <w:p w14:paraId="6A475E7D" w14:textId="09B0ADB1" w:rsidR="00047C5B" w:rsidRDefault="007E366D" w:rsidP="00047C5B">
      <w:pPr>
        <w:ind w:firstLine="480"/>
      </w:pP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047C5B">
        <w:rPr>
          <w:rFonts w:hint="eastAsia"/>
        </w:rPr>
        <w:t>被用作进行关系特定的线性转换，而</w:t>
      </w:r>
      <m:oMath>
        <m:sSub>
          <m:sSubPr>
            <m:ctrlPr>
              <w:rPr>
                <w:rFonts w:ascii="Cambria Math" w:hAnsi="Cambria Math"/>
                <w:i/>
              </w:rPr>
            </m:ctrlPr>
          </m:sSubPr>
          <m:e>
            <m:r>
              <w:rPr>
                <w:rFonts w:ascii="Cambria Math" w:hAnsi="Cambria Math"/>
              </w:rPr>
              <m:t>e</m:t>
            </m:r>
          </m:e>
          <m:sub>
            <m:r>
              <w:rPr>
                <w:rFonts w:ascii="Cambria Math" w:hAnsi="Cambria Math"/>
              </w:rPr>
              <m:t>r</m:t>
            </m:r>
          </m:sub>
        </m:sSub>
      </m:oMath>
      <w:r w:rsidR="00047C5B">
        <w:rPr>
          <w:rFonts w:hint="eastAsia"/>
        </w:rPr>
        <w:t>被用来对</w:t>
      </w:r>
      <m:oMath>
        <m:sSub>
          <m:sSubPr>
            <m:ctrlPr>
              <w:rPr>
                <w:rFonts w:ascii="Cambria Math" w:hAnsi="Cambria Math"/>
              </w:rPr>
            </m:ctrlPr>
          </m:sSubPr>
          <m:e>
            <m:r>
              <m:rPr>
                <m:sty m:val="b"/>
              </m:rPr>
              <w:rPr>
                <w:rFonts w:ascii="Cambria Math" w:hAnsi="Cambria Math"/>
              </w:rPr>
              <m:t>e</m:t>
            </m:r>
          </m:e>
          <m:sub>
            <m:r>
              <w:rPr>
                <w:rFonts w:ascii="Cambria Math" w:hAnsi="Cambria Math"/>
              </w:rPr>
              <m:t>s</m:t>
            </m:r>
          </m:sub>
        </m:sSub>
      </m:oMath>
      <w:r w:rsidR="00047C5B">
        <w:rPr>
          <w:rFonts w:hint="eastAsia"/>
        </w:rPr>
        <w:t>进行缩放操作。之后，</w:t>
      </w:r>
      <m:oMath>
        <m:sSub>
          <m:sSubPr>
            <m:ctrlPr>
              <w:rPr>
                <w:rFonts w:ascii="Cambria Math" w:hAnsi="Cambria Math"/>
              </w:rPr>
            </m:ctrlPr>
          </m:sSubPr>
          <m:e>
            <m:r>
              <m:rPr>
                <m:sty m:val="b"/>
              </m:rP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rs</m:t>
            </m:r>
          </m:sub>
        </m:sSub>
      </m:oMath>
      <w:r w:rsidR="00047C5B">
        <w:rPr>
          <w:rFonts w:hint="eastAsia"/>
        </w:rPr>
        <w:t>作为</w:t>
      </w:r>
      <w:proofErr w:type="spellStart"/>
      <w:r w:rsidR="00047C5B">
        <w:rPr>
          <w:rFonts w:hint="eastAsia"/>
        </w:rPr>
        <w:t>CrossE</w:t>
      </w:r>
      <w:proofErr w:type="spellEnd"/>
      <w:r w:rsidR="00047C5B">
        <w:rPr>
          <w:rFonts w:hint="eastAsia"/>
        </w:rPr>
        <w:t>中的交互嵌入。</w:t>
      </w:r>
      <m:oMath>
        <m:r>
          <w:rPr>
            <w:rFonts w:ascii="Cambria Math" w:hAnsi="Cambria Math" w:hint="eastAsia"/>
          </w:rPr>
          <m:t>tan</m:t>
        </m:r>
        <m:r>
          <w:rPr>
            <w:rFonts w:ascii="Cambria Math" w:hAnsi="Cambria Math" w:cs="Cambria Math"/>
          </w:rPr>
          <m:t>h</m:t>
        </m:r>
      </m:oMath>
      <w:r w:rsidR="00047C5B">
        <w:rPr>
          <w:rFonts w:hint="eastAsia"/>
        </w:rPr>
        <w:t>激活函数用来确保目标实体与交互嵌入拥有相似的分布。最后使用向量内积计算交互嵌入与目标实体之间的相似性，作为链路预测的概率。整个过程如</w:t>
      </w:r>
      <w:r w:rsidR="00047C5B">
        <w:fldChar w:fldCharType="begin"/>
      </w:r>
      <w:r w:rsidR="00047C5B">
        <w:instrText xml:space="preserve"> </w:instrText>
      </w:r>
      <w:r w:rsidR="00047C5B">
        <w:rPr>
          <w:rFonts w:hint="eastAsia"/>
        </w:rPr>
        <w:instrText>REF _Ref74127650 \h</w:instrText>
      </w:r>
      <w:r w:rsidR="00047C5B">
        <w:instrText xml:space="preserve"> </w:instrText>
      </w:r>
      <w:r w:rsidR="00047C5B">
        <w:fldChar w:fldCharType="separate"/>
      </w:r>
      <w:r w:rsidR="004D6817">
        <w:rPr>
          <w:rFonts w:hint="eastAsia"/>
        </w:rPr>
        <w:t>图</w:t>
      </w:r>
      <w:r w:rsidR="004D6817">
        <w:rPr>
          <w:noProof/>
        </w:rPr>
        <w:t>7</w:t>
      </w:r>
      <w:r w:rsidR="00047C5B">
        <w:fldChar w:fldCharType="end"/>
      </w:r>
      <w:r w:rsidR="00047C5B">
        <w:rPr>
          <w:rFonts w:hint="eastAsia"/>
        </w:rPr>
        <w:t>所示。</w:t>
      </w:r>
    </w:p>
    <w:p w14:paraId="4F00CCB5" w14:textId="77777777" w:rsidR="00047C5B" w:rsidRDefault="00047C5B" w:rsidP="00047C5B">
      <w:pPr>
        <w:keepNext/>
        <w:ind w:firstLineChars="0" w:firstLine="0"/>
        <w:jc w:val="center"/>
      </w:pPr>
      <w:r w:rsidRPr="00562EF2">
        <w:rPr>
          <w:noProof/>
        </w:rPr>
        <w:drawing>
          <wp:inline distT="0" distB="0" distL="0" distR="0" wp14:anchorId="7BADB2A9" wp14:editId="51AC083C">
            <wp:extent cx="2847703" cy="13496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703" cy="1349606"/>
                    </a:xfrm>
                    <a:prstGeom prst="rect">
                      <a:avLst/>
                    </a:prstGeom>
                  </pic:spPr>
                </pic:pic>
              </a:graphicData>
            </a:graphic>
          </wp:inline>
        </w:drawing>
      </w:r>
    </w:p>
    <w:p w14:paraId="7F3BE23D" w14:textId="66ED45BD" w:rsidR="00F95B6A" w:rsidRDefault="00047C5B" w:rsidP="00047C5B">
      <w:pPr>
        <w:pStyle w:val="afd"/>
      </w:pPr>
      <w:bookmarkStart w:id="122" w:name="_Ref74127650"/>
      <w:bookmarkStart w:id="123" w:name="_Toc1002592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7</w:t>
      </w:r>
      <w:r>
        <w:fldChar w:fldCharType="end"/>
      </w:r>
      <w:bookmarkEnd w:id="122"/>
      <w:r>
        <w:t xml:space="preserve">  </w:t>
      </w:r>
      <w:r>
        <w:rPr>
          <w:rFonts w:hint="eastAsia"/>
        </w:rPr>
        <w:t>针对</w:t>
      </w:r>
      <w:proofErr w:type="spellStart"/>
      <w:r>
        <w:rPr>
          <w:rFonts w:hint="eastAsia"/>
        </w:rPr>
        <w:t>CrossE</w:t>
      </w:r>
      <w:proofErr w:type="spellEnd"/>
      <w:r>
        <w:rPr>
          <w:rFonts w:hint="eastAsia"/>
        </w:rPr>
        <w:t>的一种代数角度解释</w:t>
      </w:r>
      <w:bookmarkEnd w:id="123"/>
    </w:p>
    <w:p w14:paraId="33701B76" w14:textId="23DAD54A" w:rsidR="0018561B" w:rsidRDefault="0018561B" w:rsidP="0018561B">
      <w:pPr>
        <w:ind w:firstLine="480"/>
      </w:pPr>
      <w:r>
        <w:rPr>
          <w:rFonts w:hint="eastAsia"/>
        </w:rPr>
        <w:t>R</w:t>
      </w:r>
      <w:r>
        <w:t>AGAT</w:t>
      </w:r>
      <w:r>
        <w:rPr>
          <w:rFonts w:hint="eastAsia"/>
        </w:rPr>
        <w:t>设计</w:t>
      </w:r>
      <w:r w:rsidR="001258BB">
        <w:rPr>
          <w:rFonts w:hint="eastAsia"/>
        </w:rPr>
        <w:t>的所有</w:t>
      </w:r>
      <w:r>
        <w:rPr>
          <w:rFonts w:hint="eastAsia"/>
        </w:rPr>
        <w:t>五种关系感知函数，总结在</w:t>
      </w:r>
      <w:r>
        <w:fldChar w:fldCharType="begin"/>
      </w:r>
      <w:r>
        <w:instrText xml:space="preserve"> </w:instrText>
      </w:r>
      <w:r>
        <w:rPr>
          <w:rFonts w:hint="eastAsia"/>
        </w:rPr>
        <w:instrText>REF _Ref74076799 \h</w:instrText>
      </w:r>
      <w:r>
        <w:instrText xml:space="preserve"> </w:instrText>
      </w:r>
      <w:r>
        <w:fldChar w:fldCharType="separate"/>
      </w:r>
      <w:r w:rsidR="004D6817">
        <w:rPr>
          <w:rFonts w:hint="eastAsia"/>
        </w:rPr>
        <w:t>表</w:t>
      </w:r>
      <w:r w:rsidR="004D6817">
        <w:rPr>
          <w:noProof/>
        </w:rPr>
        <w:t>4</w:t>
      </w:r>
      <w:r>
        <w:fldChar w:fldCharType="end"/>
      </w:r>
      <w:r>
        <w:rPr>
          <w:rFonts w:hint="eastAsia"/>
        </w:rPr>
        <w:t>中。</w:t>
      </w:r>
    </w:p>
    <w:p w14:paraId="6EDA58FA" w14:textId="47363519" w:rsidR="0018561B" w:rsidRDefault="0018561B" w:rsidP="0018561B">
      <w:pPr>
        <w:pStyle w:val="afc"/>
      </w:pPr>
      <w:bookmarkStart w:id="124" w:name="_Ref74076799"/>
      <w:bookmarkStart w:id="125" w:name="_Toc100254227"/>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4</w:t>
      </w:r>
      <w:r>
        <w:fldChar w:fldCharType="end"/>
      </w:r>
      <w:bookmarkEnd w:id="124"/>
      <w:r>
        <w:t xml:space="preserve">  </w:t>
      </w:r>
      <w:r>
        <w:rPr>
          <w:rFonts w:hint="eastAsia"/>
        </w:rPr>
        <w:t>五种关系感知函数变体</w:t>
      </w:r>
      <w:bookmarkEnd w:id="125"/>
    </w:p>
    <w:tbl>
      <w:tblPr>
        <w:tblStyle w:val="a4"/>
        <w:tblW w:w="7431" w:type="dxa"/>
        <w:jc w:val="center"/>
        <w:tblLook w:val="04A0" w:firstRow="1" w:lastRow="0" w:firstColumn="1" w:lastColumn="0" w:noHBand="0" w:noVBand="1"/>
      </w:tblPr>
      <w:tblGrid>
        <w:gridCol w:w="2001"/>
        <w:gridCol w:w="1791"/>
        <w:gridCol w:w="3639"/>
      </w:tblGrid>
      <w:tr w:rsidR="0018561B" w:rsidRPr="00150C37" w14:paraId="21F473A2" w14:textId="77777777" w:rsidTr="007F77A7">
        <w:trPr>
          <w:jc w:val="center"/>
        </w:trPr>
        <w:tc>
          <w:tcPr>
            <w:tcW w:w="2001" w:type="dxa"/>
            <w:vAlign w:val="center"/>
          </w:tcPr>
          <w:p w14:paraId="49946A3A"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关系感知方法变体</w:t>
            </w:r>
          </w:p>
        </w:tc>
        <w:tc>
          <w:tcPr>
            <w:tcW w:w="1791" w:type="dxa"/>
            <w:vAlign w:val="center"/>
          </w:tcPr>
          <w:p w14:paraId="5DBC1334" w14:textId="6A5381B3" w:rsidR="0018561B" w:rsidRPr="00150C37" w:rsidRDefault="0018561B" w:rsidP="00AC3F7F">
            <w:pPr>
              <w:spacing w:line="240" w:lineRule="auto"/>
              <w:ind w:firstLineChars="0" w:firstLine="0"/>
              <w:jc w:val="center"/>
              <w:rPr>
                <w:sz w:val="21"/>
                <w:szCs w:val="21"/>
              </w:rPr>
            </w:pPr>
            <w:r>
              <w:rPr>
                <w:rFonts w:hint="eastAsia"/>
                <w:sz w:val="21"/>
                <w:szCs w:val="21"/>
              </w:rPr>
              <w:t>对应</w:t>
            </w:r>
            <w:r w:rsidR="00950ABB">
              <w:rPr>
                <w:rFonts w:hint="eastAsia"/>
                <w:sz w:val="21"/>
                <w:szCs w:val="21"/>
              </w:rPr>
              <w:t>编码</w:t>
            </w:r>
            <w:r>
              <w:rPr>
                <w:rFonts w:hint="eastAsia"/>
                <w:sz w:val="21"/>
                <w:szCs w:val="21"/>
              </w:rPr>
              <w:t>器缩写</w:t>
            </w:r>
          </w:p>
        </w:tc>
        <w:tc>
          <w:tcPr>
            <w:tcW w:w="3639" w:type="dxa"/>
            <w:vAlign w:val="center"/>
          </w:tcPr>
          <w:p w14:paraId="13398D75"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数学形式</w:t>
            </w:r>
            <m:oMath>
              <m:sSub>
                <m:sSubPr>
                  <m:ctrlPr>
                    <w:rPr>
                      <w:rFonts w:ascii="Cambria Math" w:hAnsi="Cambria Math"/>
                      <w:i/>
                      <w:sz w:val="21"/>
                      <w:szCs w:val="21"/>
                    </w:rPr>
                  </m:ctrlPr>
                </m:sSubPr>
                <m:e>
                  <m:r>
                    <m:rPr>
                      <m:sty m:val="bi"/>
                    </m:rPr>
                    <w:rPr>
                      <w:rFonts w:ascii="Cambria Math" w:hAnsi="Cambria Math"/>
                      <w:sz w:val="21"/>
                      <w:szCs w:val="21"/>
                    </w:rPr>
                    <m:t>m</m:t>
                  </m:r>
                </m:e>
                <m:sub>
                  <m:d>
                    <m:dPr>
                      <m:ctrlPr>
                        <w:rPr>
                          <w:rFonts w:ascii="Cambria Math" w:hAnsi="Cambria Math"/>
                          <w:i/>
                          <w:sz w:val="21"/>
                          <w:szCs w:val="21"/>
                        </w:rPr>
                      </m:ctrlPr>
                    </m:dPr>
                    <m:e>
                      <m:r>
                        <m:rPr>
                          <m:sty m:val="bi"/>
                        </m:rPr>
                        <w:rPr>
                          <w:rFonts w:ascii="Cambria Math" w:hAnsi="Cambria Math"/>
                          <w:sz w:val="21"/>
                          <w:szCs w:val="21"/>
                        </w:rPr>
                        <m:t>u</m:t>
                      </m:r>
                      <m:r>
                        <w:rPr>
                          <w:rFonts w:ascii="Cambria Math" w:hAnsi="Cambria Math"/>
                          <w:sz w:val="21"/>
                          <w:szCs w:val="21"/>
                        </w:rPr>
                        <m:t>,</m:t>
                      </m:r>
                      <m:r>
                        <m:rPr>
                          <m:sty m:val="bi"/>
                        </m:rPr>
                        <w:rPr>
                          <w:rFonts w:ascii="Cambria Math" w:hAnsi="Cambria Math"/>
                          <w:sz w:val="21"/>
                          <w:szCs w:val="21"/>
                        </w:rPr>
                        <m:t>r</m:t>
                      </m:r>
                      <m:r>
                        <w:rPr>
                          <w:rFonts w:ascii="Cambria Math" w:hAnsi="Cambria Math"/>
                          <w:sz w:val="21"/>
                          <w:szCs w:val="21"/>
                        </w:rPr>
                        <m:t>,</m:t>
                      </m:r>
                      <m:r>
                        <m:rPr>
                          <m:sty m:val="bi"/>
                        </m:rPr>
                        <w:rPr>
                          <w:rFonts w:ascii="Cambria Math" w:hAnsi="Cambria Math"/>
                          <w:sz w:val="21"/>
                          <w:szCs w:val="21"/>
                        </w:rPr>
                        <m:t>v</m:t>
                      </m:r>
                    </m:e>
                  </m:d>
                </m:sub>
              </m:sSub>
            </m:oMath>
          </w:p>
        </w:tc>
      </w:tr>
      <w:tr w:rsidR="0018561B" w:rsidRPr="00150C37" w14:paraId="6189A7F9" w14:textId="77777777" w:rsidTr="007F77A7">
        <w:trPr>
          <w:jc w:val="center"/>
        </w:trPr>
        <w:tc>
          <w:tcPr>
            <w:tcW w:w="2001" w:type="dxa"/>
            <w:vAlign w:val="center"/>
          </w:tcPr>
          <w:p w14:paraId="3A04D52F"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基于翻译</w:t>
            </w:r>
          </w:p>
        </w:tc>
        <w:tc>
          <w:tcPr>
            <w:tcW w:w="1791" w:type="dxa"/>
            <w:vAlign w:val="center"/>
          </w:tcPr>
          <w:p w14:paraId="667342EA" w14:textId="77777777" w:rsidR="0018561B" w:rsidRDefault="0018561B" w:rsidP="00AC3F7F">
            <w:pPr>
              <w:spacing w:line="240" w:lineRule="auto"/>
              <w:ind w:firstLineChars="0" w:firstLine="0"/>
              <w:jc w:val="center"/>
              <w:rPr>
                <w:rFonts w:cs="宋体"/>
                <w:sz w:val="21"/>
                <w:szCs w:val="21"/>
              </w:rPr>
            </w:pPr>
            <w:r>
              <w:rPr>
                <w:rFonts w:cs="宋体"/>
                <w:sz w:val="21"/>
                <w:szCs w:val="21"/>
              </w:rPr>
              <w:t>T</w:t>
            </w:r>
            <w:r>
              <w:rPr>
                <w:rFonts w:cs="宋体" w:hint="eastAsia"/>
                <w:sz w:val="21"/>
                <w:szCs w:val="21"/>
              </w:rPr>
              <w:t>rans</w:t>
            </w:r>
            <w:r>
              <w:rPr>
                <w:rFonts w:cs="宋体"/>
                <w:sz w:val="21"/>
                <w:szCs w:val="21"/>
              </w:rPr>
              <w:t>-GAT</w:t>
            </w:r>
          </w:p>
        </w:tc>
        <w:tc>
          <w:tcPr>
            <w:tcW w:w="3639" w:type="dxa"/>
            <w:vAlign w:val="center"/>
          </w:tcPr>
          <w:p w14:paraId="6EDAF8DA" w14:textId="77777777" w:rsidR="0018561B" w:rsidRPr="00150C37" w:rsidRDefault="007E366D" w:rsidP="00AC3F7F">
            <w:pPr>
              <w:spacing w:line="240" w:lineRule="auto"/>
              <w:ind w:firstLineChars="0" w:firstLine="0"/>
              <w:jc w:val="center"/>
              <w:rPr>
                <w:sz w:val="21"/>
                <w:szCs w:val="21"/>
                <w:vertAlign w:val="subscript"/>
              </w:rPr>
            </w:pPr>
            <m:oMathPara>
              <m:oMath>
                <m:sSub>
                  <m:sSubPr>
                    <m:ctrlPr>
                      <w:rPr>
                        <w:rFonts w:ascii="Cambria Math" w:hAnsi="Cambria Math"/>
                        <w:i/>
                        <w:sz w:val="21"/>
                        <w:szCs w:val="21"/>
                      </w:rPr>
                    </m:ctrlPr>
                  </m:sSubPr>
                  <m:e>
                    <m:sSub>
                      <m:sSubPr>
                        <m:ctrlPr>
                          <w:rPr>
                            <w:rFonts w:ascii="Cambria Math" w:hAnsi="Cambria Math"/>
                            <w:i/>
                            <w:sz w:val="21"/>
                            <w:szCs w:val="21"/>
                          </w:rPr>
                        </m:ctrlPr>
                      </m:sSubPr>
                      <m:e>
                        <m:r>
                          <w:rPr>
                            <w:rFonts w:ascii="Cambria Math" w:hAnsi="Cambria Math" w:hint="eastAsia"/>
                            <w:sz w:val="21"/>
                            <w:szCs w:val="21"/>
                          </w:rPr>
                          <m:t>W</m:t>
                        </m:r>
                      </m:e>
                      <m:sub>
                        <m:r>
                          <m:rPr>
                            <m:sty m:val="bi"/>
                          </m:rPr>
                          <w:rPr>
                            <w:rFonts w:ascii="Cambria Math" w:hAnsi="Cambria Math"/>
                            <w:sz w:val="21"/>
                            <w:szCs w:val="21"/>
                          </w:rPr>
                          <m:t>g</m:t>
                        </m:r>
                      </m:sub>
                    </m:sSub>
                    <m:r>
                      <w:rPr>
                        <w:rFonts w:ascii="Cambria Math" w:hAnsi="Cambria Math" w:hint="eastAsia"/>
                        <w:sz w:val="21"/>
                        <w:szCs w:val="21"/>
                      </w:rPr>
                      <m:t>(</m:t>
                    </m:r>
                    <m:r>
                      <w:rPr>
                        <w:rFonts w:ascii="Cambria Math" w:hAnsi="Cambria Math"/>
                        <w:sz w:val="21"/>
                        <w:szCs w:val="21"/>
                      </w:rPr>
                      <m:t>W</m:t>
                    </m:r>
                  </m:e>
                  <m:sub>
                    <m:r>
                      <w:rPr>
                        <w:rFonts w:ascii="Cambria Math" w:hAnsi="Cambria Math"/>
                        <w:sz w:val="21"/>
                        <w:szCs w:val="21"/>
                      </w:rPr>
                      <m:t>r</m:t>
                    </m:r>
                  </m:sub>
                </m:sSub>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u</m:t>
                    </m:r>
                  </m:sub>
                  <m:sup>
                    <m:r>
                      <w:rPr>
                        <w:rFonts w:ascii="Cambria Math" w:hAnsi="Cambria Math" w:hint="eastAsia"/>
                        <w:sz w:val="21"/>
                        <w:szCs w:val="21"/>
                      </w:rPr>
                      <m:t>l</m:t>
                    </m:r>
                  </m:sup>
                </m:sSubSup>
                <m:r>
                  <w:rPr>
                    <w:rFonts w:ascii="Cambria Math" w:hAnsi="Cambria Math"/>
                    <w:sz w:val="21"/>
                    <w:szCs w:val="21"/>
                  </w:rPr>
                  <m:t>-</m:t>
                </m:r>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r</m:t>
                    </m:r>
                  </m:sub>
                  <m:sup>
                    <m:r>
                      <w:rPr>
                        <w:rFonts w:ascii="Cambria Math" w:hAnsi="Cambria Math" w:hint="eastAsia"/>
                        <w:sz w:val="21"/>
                        <w:szCs w:val="21"/>
                      </w:rPr>
                      <m:t>l</m:t>
                    </m:r>
                  </m:sup>
                </m:sSubSup>
                <m:r>
                  <w:rPr>
                    <w:rFonts w:ascii="Cambria Math" w:hAnsi="Cambria Math"/>
                    <w:sz w:val="21"/>
                    <w:szCs w:val="21"/>
                  </w:rPr>
                  <m:t>)</m:t>
                </m:r>
              </m:oMath>
            </m:oMathPara>
          </w:p>
        </w:tc>
      </w:tr>
      <w:tr w:rsidR="0018561B" w:rsidRPr="00150C37" w14:paraId="6883461F" w14:textId="77777777" w:rsidTr="007F77A7">
        <w:trPr>
          <w:trHeight w:val="472"/>
          <w:jc w:val="center"/>
        </w:trPr>
        <w:tc>
          <w:tcPr>
            <w:tcW w:w="2001" w:type="dxa"/>
            <w:vAlign w:val="center"/>
          </w:tcPr>
          <w:p w14:paraId="78FDE122"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基于向量乘法</w:t>
            </w:r>
          </w:p>
        </w:tc>
        <w:tc>
          <w:tcPr>
            <w:tcW w:w="1791" w:type="dxa"/>
            <w:vAlign w:val="center"/>
          </w:tcPr>
          <w:p w14:paraId="3EB2C1D9" w14:textId="77777777" w:rsidR="0018561B" w:rsidRDefault="0018561B" w:rsidP="00AC3F7F">
            <w:pPr>
              <w:spacing w:line="240" w:lineRule="auto"/>
              <w:ind w:firstLineChars="0" w:firstLine="0"/>
              <w:jc w:val="center"/>
              <w:rPr>
                <w:rFonts w:eastAsia="黑体"/>
                <w:sz w:val="21"/>
                <w:szCs w:val="21"/>
              </w:rPr>
            </w:pPr>
            <w:proofErr w:type="spellStart"/>
            <w:r>
              <w:rPr>
                <w:rFonts w:eastAsia="黑体"/>
                <w:sz w:val="21"/>
                <w:szCs w:val="21"/>
              </w:rPr>
              <w:t>M</w:t>
            </w:r>
            <w:r>
              <w:rPr>
                <w:rFonts w:eastAsia="黑体" w:hint="eastAsia"/>
                <w:sz w:val="21"/>
                <w:szCs w:val="21"/>
              </w:rPr>
              <w:t>ult</w:t>
            </w:r>
            <w:proofErr w:type="spellEnd"/>
            <w:r>
              <w:rPr>
                <w:rFonts w:eastAsia="黑体"/>
                <w:sz w:val="21"/>
                <w:szCs w:val="21"/>
              </w:rPr>
              <w:t>-GAT</w:t>
            </w:r>
          </w:p>
        </w:tc>
        <w:tc>
          <w:tcPr>
            <w:tcW w:w="3639" w:type="dxa"/>
            <w:vAlign w:val="center"/>
          </w:tcPr>
          <w:p w14:paraId="6AC37C45" w14:textId="058038C4" w:rsidR="0018561B" w:rsidRPr="00150C37" w:rsidRDefault="007E366D" w:rsidP="00AC3F7F">
            <w:pPr>
              <w:spacing w:line="240" w:lineRule="auto"/>
              <w:ind w:firstLineChars="0" w:firstLine="0"/>
              <w:jc w:val="center"/>
              <w:rPr>
                <w:iCs/>
                <w:sz w:val="21"/>
                <w:szCs w:val="21"/>
              </w:rPr>
            </w:pPr>
            <m:oMathPara>
              <m:oMath>
                <m:sSub>
                  <m:sSubPr>
                    <m:ctrlPr>
                      <w:rPr>
                        <w:rFonts w:ascii="Cambria Math" w:hAnsi="Cambria Math"/>
                        <w:i/>
                        <w:sz w:val="21"/>
                        <w:szCs w:val="21"/>
                      </w:rPr>
                    </m:ctrlPr>
                  </m:sSubPr>
                  <m:e>
                    <m:r>
                      <w:rPr>
                        <w:rFonts w:ascii="Cambria Math" w:hAnsi="Cambria Math" w:hint="eastAsia"/>
                        <w:sz w:val="21"/>
                        <w:szCs w:val="21"/>
                      </w:rPr>
                      <m:t>W</m:t>
                    </m:r>
                  </m:e>
                  <m:sub>
                    <m:r>
                      <m:rPr>
                        <m:sty m:val="bi"/>
                      </m:rPr>
                      <w:rPr>
                        <w:rFonts w:ascii="Cambria Math" w:hAnsi="Cambria Math"/>
                        <w:sz w:val="21"/>
                        <w:szCs w:val="21"/>
                      </w:rPr>
                      <m:t>g</m:t>
                    </m:r>
                  </m:sub>
                </m:sSub>
                <m:d>
                  <m:dPr>
                    <m:ctrlPr>
                      <w:rPr>
                        <w:rFonts w:ascii="Cambria Math" w:hAnsi="Cambria Math"/>
                        <w:i/>
                        <w:sz w:val="21"/>
                        <w:szCs w:val="21"/>
                      </w:rPr>
                    </m:ctrlPr>
                  </m:d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r</m:t>
                            </m:r>
                          </m:sub>
                        </m:sSub>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u</m:t>
                            </m:r>
                          </m:sub>
                          <m:sup>
                            <m:r>
                              <w:rPr>
                                <w:rFonts w:ascii="Cambria Math" w:hAnsi="Cambria Math" w:hint="eastAsia"/>
                                <w:sz w:val="21"/>
                                <w:szCs w:val="21"/>
                              </w:rPr>
                              <m:t>l</m:t>
                            </m:r>
                          </m:sup>
                        </m:sSubSup>
                      </m:e>
                    </m:d>
                    <m:r>
                      <m:rPr>
                        <m:sty m:val="p"/>
                      </m:rPr>
                      <w:rPr>
                        <w:rFonts w:ascii="Cambria Math" w:hAnsi="Cambria Math"/>
                        <w:sz w:val="21"/>
                        <w:szCs w:val="21"/>
                      </w:rPr>
                      <m:t>∘</m:t>
                    </m:r>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r</m:t>
                        </m:r>
                      </m:sub>
                      <m:sup>
                        <m:r>
                          <w:rPr>
                            <w:rFonts w:ascii="Cambria Math" w:hAnsi="Cambria Math" w:hint="eastAsia"/>
                            <w:sz w:val="21"/>
                            <w:szCs w:val="21"/>
                          </w:rPr>
                          <m:t>l</m:t>
                        </m:r>
                      </m:sup>
                    </m:sSubSup>
                  </m:e>
                </m:d>
              </m:oMath>
            </m:oMathPara>
          </w:p>
        </w:tc>
      </w:tr>
      <w:tr w:rsidR="0018561B" w:rsidRPr="00150C37" w14:paraId="4141DA7E" w14:textId="77777777" w:rsidTr="007F77A7">
        <w:trPr>
          <w:jc w:val="center"/>
        </w:trPr>
        <w:tc>
          <w:tcPr>
            <w:tcW w:w="2001" w:type="dxa"/>
            <w:vAlign w:val="center"/>
          </w:tcPr>
          <w:p w14:paraId="0F25F20D"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基于循环相关</w:t>
            </w:r>
          </w:p>
        </w:tc>
        <w:tc>
          <w:tcPr>
            <w:tcW w:w="1791" w:type="dxa"/>
            <w:vAlign w:val="center"/>
          </w:tcPr>
          <w:p w14:paraId="3DC38795" w14:textId="77777777" w:rsidR="0018561B" w:rsidRDefault="0018561B" w:rsidP="00AC3F7F">
            <w:pPr>
              <w:spacing w:line="240" w:lineRule="auto"/>
              <w:ind w:firstLineChars="0" w:firstLine="0"/>
              <w:jc w:val="center"/>
              <w:rPr>
                <w:sz w:val="21"/>
                <w:szCs w:val="21"/>
              </w:rPr>
            </w:pPr>
            <w:proofErr w:type="spellStart"/>
            <w:r>
              <w:rPr>
                <w:sz w:val="21"/>
                <w:szCs w:val="21"/>
              </w:rPr>
              <w:t>Corr</w:t>
            </w:r>
            <w:proofErr w:type="spellEnd"/>
            <w:r>
              <w:rPr>
                <w:sz w:val="21"/>
                <w:szCs w:val="21"/>
              </w:rPr>
              <w:t>-GAT</w:t>
            </w:r>
          </w:p>
        </w:tc>
        <w:tc>
          <w:tcPr>
            <w:tcW w:w="3639" w:type="dxa"/>
            <w:vAlign w:val="center"/>
          </w:tcPr>
          <w:p w14:paraId="11353513" w14:textId="42CEC577" w:rsidR="0018561B" w:rsidRPr="00150C37" w:rsidRDefault="007E366D" w:rsidP="00AC3F7F">
            <w:pPr>
              <w:spacing w:line="240" w:lineRule="auto"/>
              <w:ind w:firstLineChars="0" w:firstLine="0"/>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W</m:t>
                    </m:r>
                  </m:e>
                  <m:sub>
                    <m:r>
                      <m:rPr>
                        <m:sty m:val="bi"/>
                      </m:rPr>
                      <w:rPr>
                        <w:rFonts w:ascii="Cambria Math" w:hAnsi="Cambria Math"/>
                        <w:sz w:val="21"/>
                        <w:szCs w:val="21"/>
                      </w:rPr>
                      <m:t>g</m:t>
                    </m:r>
                  </m:sub>
                </m:sSub>
                <m:d>
                  <m:dPr>
                    <m:ctrlPr>
                      <w:rPr>
                        <w:rFonts w:ascii="Cambria Math" w:hAnsi="Cambria Math"/>
                        <w:i/>
                        <w:sz w:val="21"/>
                        <w:szCs w:val="21"/>
                      </w:rPr>
                    </m:ctrlPr>
                  </m:dPr>
                  <m:e>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r</m:t>
                            </m:r>
                          </m:sub>
                        </m:sSub>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u</m:t>
                            </m:r>
                          </m:sub>
                          <m:sup>
                            <m:r>
                              <w:rPr>
                                <w:rFonts w:ascii="Cambria Math" w:hAnsi="Cambria Math" w:hint="eastAsia"/>
                                <w:sz w:val="21"/>
                                <w:szCs w:val="21"/>
                              </w:rPr>
                              <m:t>l</m:t>
                            </m:r>
                          </m:sup>
                        </m:sSubSup>
                      </m:e>
                    </m:d>
                    <m:r>
                      <m:rPr>
                        <m:sty m:val="p"/>
                      </m:rPr>
                      <w:rPr>
                        <w:rFonts w:ascii="Cambria Math" w:hAnsi="Cambria Math"/>
                        <w:sz w:val="21"/>
                        <w:szCs w:val="21"/>
                      </w:rPr>
                      <m:t>⋆</m:t>
                    </m:r>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r</m:t>
                        </m:r>
                      </m:sub>
                      <m:sup>
                        <m:r>
                          <w:rPr>
                            <w:rFonts w:ascii="Cambria Math" w:hAnsi="Cambria Math" w:hint="eastAsia"/>
                            <w:sz w:val="21"/>
                            <w:szCs w:val="21"/>
                          </w:rPr>
                          <m:t>l</m:t>
                        </m:r>
                      </m:sup>
                    </m:sSubSup>
                  </m:e>
                </m:d>
              </m:oMath>
            </m:oMathPara>
          </w:p>
        </w:tc>
      </w:tr>
      <w:tr w:rsidR="0018561B" w:rsidRPr="00150C37" w14:paraId="5D423B76" w14:textId="77777777" w:rsidTr="007F77A7">
        <w:trPr>
          <w:jc w:val="center"/>
        </w:trPr>
        <w:tc>
          <w:tcPr>
            <w:tcW w:w="2001" w:type="dxa"/>
            <w:vAlign w:val="center"/>
          </w:tcPr>
          <w:p w14:paraId="1667DD48"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基于向量拼接</w:t>
            </w:r>
          </w:p>
        </w:tc>
        <w:tc>
          <w:tcPr>
            <w:tcW w:w="1791" w:type="dxa"/>
            <w:vAlign w:val="center"/>
          </w:tcPr>
          <w:p w14:paraId="29A0CDE7" w14:textId="77777777" w:rsidR="0018561B" w:rsidRDefault="0018561B" w:rsidP="00AC3F7F">
            <w:pPr>
              <w:spacing w:line="240" w:lineRule="auto"/>
              <w:ind w:firstLineChars="0" w:firstLine="0"/>
              <w:jc w:val="center"/>
              <w:rPr>
                <w:sz w:val="21"/>
                <w:szCs w:val="21"/>
              </w:rPr>
            </w:pPr>
            <w:proofErr w:type="spellStart"/>
            <w:r>
              <w:rPr>
                <w:sz w:val="21"/>
                <w:szCs w:val="21"/>
              </w:rPr>
              <w:t>Concat</w:t>
            </w:r>
            <w:proofErr w:type="spellEnd"/>
            <w:r>
              <w:rPr>
                <w:sz w:val="21"/>
                <w:szCs w:val="21"/>
              </w:rPr>
              <w:t>-GAT</w:t>
            </w:r>
          </w:p>
        </w:tc>
        <w:tc>
          <w:tcPr>
            <w:tcW w:w="3639" w:type="dxa"/>
            <w:vAlign w:val="center"/>
          </w:tcPr>
          <w:p w14:paraId="1907D9FB" w14:textId="29F0343C" w:rsidR="0018561B" w:rsidRPr="00150C37" w:rsidRDefault="007E366D" w:rsidP="00AC3F7F">
            <w:pPr>
              <w:spacing w:line="240" w:lineRule="auto"/>
              <w:ind w:firstLineChars="0" w:firstLine="0"/>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W</m:t>
                    </m:r>
                  </m:e>
                  <m:sub>
                    <m:r>
                      <m:rPr>
                        <m:sty m:val="bi"/>
                      </m:rPr>
                      <w:rPr>
                        <w:rFonts w:ascii="Cambria Math" w:hAnsi="Cambria Math"/>
                        <w:sz w:val="21"/>
                        <w:szCs w:val="21"/>
                      </w:rPr>
                      <m:t>g</m:t>
                    </m:r>
                  </m:sub>
                </m:sSub>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r</m:t>
                        </m:r>
                      </m:sub>
                    </m:sSub>
                    <m:d>
                      <m:dPr>
                        <m:begChr m:val="["/>
                        <m:endChr m:val="]"/>
                        <m:ctrlPr>
                          <w:rPr>
                            <w:rFonts w:ascii="Cambria Math" w:hAnsi="Cambria Math"/>
                            <w:i/>
                            <w:sz w:val="21"/>
                            <w:szCs w:val="21"/>
                          </w:rPr>
                        </m:ctrlPr>
                      </m:dPr>
                      <m:e>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u</m:t>
                            </m:r>
                          </m:sub>
                          <m:sup>
                            <m:r>
                              <w:rPr>
                                <w:rFonts w:ascii="Cambria Math" w:hAnsi="Cambria Math" w:hint="eastAsia"/>
                                <w:sz w:val="21"/>
                                <w:szCs w:val="21"/>
                              </w:rPr>
                              <m:t>l</m:t>
                            </m:r>
                          </m:sup>
                        </m:sSubSup>
                        <m:r>
                          <w:rPr>
                            <w:rFonts w:ascii="Cambria Math" w:hAnsi="Cambria Math"/>
                            <w:sz w:val="21"/>
                            <w:szCs w:val="21"/>
                          </w:rPr>
                          <m:t>;</m:t>
                        </m:r>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r</m:t>
                            </m:r>
                          </m:sub>
                          <m:sup>
                            <m:r>
                              <w:rPr>
                                <w:rFonts w:ascii="Cambria Math" w:hAnsi="Cambria Math" w:hint="eastAsia"/>
                                <w:sz w:val="21"/>
                                <w:szCs w:val="21"/>
                              </w:rPr>
                              <m:t>l</m:t>
                            </m:r>
                          </m:sup>
                        </m:sSubSup>
                      </m:e>
                    </m:d>
                  </m:e>
                </m:d>
              </m:oMath>
            </m:oMathPara>
          </w:p>
        </w:tc>
      </w:tr>
      <w:tr w:rsidR="0018561B" w:rsidRPr="00150C37" w14:paraId="4AF0DD0C" w14:textId="77777777" w:rsidTr="007F77A7">
        <w:trPr>
          <w:jc w:val="center"/>
        </w:trPr>
        <w:tc>
          <w:tcPr>
            <w:tcW w:w="2001" w:type="dxa"/>
            <w:vAlign w:val="center"/>
          </w:tcPr>
          <w:p w14:paraId="50F0106F" w14:textId="77777777" w:rsidR="0018561B" w:rsidRPr="00150C37" w:rsidRDefault="0018561B" w:rsidP="00AC3F7F">
            <w:pPr>
              <w:spacing w:line="240" w:lineRule="auto"/>
              <w:ind w:firstLineChars="0" w:firstLine="0"/>
              <w:jc w:val="center"/>
              <w:rPr>
                <w:sz w:val="21"/>
                <w:szCs w:val="21"/>
              </w:rPr>
            </w:pPr>
            <w:r w:rsidRPr="00150C37">
              <w:rPr>
                <w:rFonts w:hint="eastAsia"/>
                <w:sz w:val="21"/>
                <w:szCs w:val="21"/>
              </w:rPr>
              <w:t>基于交叉交互</w:t>
            </w:r>
          </w:p>
        </w:tc>
        <w:tc>
          <w:tcPr>
            <w:tcW w:w="1791" w:type="dxa"/>
            <w:vAlign w:val="center"/>
          </w:tcPr>
          <w:p w14:paraId="24B341C0" w14:textId="77777777" w:rsidR="0018561B" w:rsidRDefault="0018561B" w:rsidP="00AC3F7F">
            <w:pPr>
              <w:spacing w:line="240" w:lineRule="auto"/>
              <w:ind w:firstLineChars="0" w:firstLine="0"/>
              <w:jc w:val="center"/>
              <w:rPr>
                <w:sz w:val="21"/>
                <w:szCs w:val="21"/>
              </w:rPr>
            </w:pPr>
            <w:r>
              <w:rPr>
                <w:sz w:val="21"/>
                <w:szCs w:val="21"/>
              </w:rPr>
              <w:t>Cross-GAT</w:t>
            </w:r>
          </w:p>
        </w:tc>
        <w:tc>
          <w:tcPr>
            <w:tcW w:w="3639" w:type="dxa"/>
            <w:vAlign w:val="center"/>
          </w:tcPr>
          <w:p w14:paraId="0BEE2AE9" w14:textId="77777777" w:rsidR="0018561B" w:rsidRPr="00150C37" w:rsidRDefault="007E366D" w:rsidP="00AC3F7F">
            <w:pPr>
              <w:spacing w:line="240" w:lineRule="auto"/>
              <w:ind w:firstLineChars="0" w:firstLine="0"/>
              <w:jc w:val="center"/>
              <w:rPr>
                <w:sz w:val="21"/>
                <w:szCs w:val="21"/>
              </w:rPr>
            </w:pPr>
            <m:oMathPara>
              <m:oMath>
                <m:sSub>
                  <m:sSubPr>
                    <m:ctrlPr>
                      <w:rPr>
                        <w:rFonts w:ascii="Cambria Math" w:hAnsi="Cambria Math"/>
                        <w:i/>
                        <w:sz w:val="21"/>
                        <w:szCs w:val="21"/>
                      </w:rPr>
                    </m:ctrlPr>
                  </m:sSubPr>
                  <m:e>
                    <m:sSub>
                      <m:sSubPr>
                        <m:ctrlPr>
                          <w:rPr>
                            <w:rFonts w:ascii="Cambria Math" w:hAnsi="Cambria Math"/>
                            <w:i/>
                            <w:sz w:val="21"/>
                            <w:szCs w:val="21"/>
                          </w:rPr>
                        </m:ctrlPr>
                      </m:sSubPr>
                      <m:e>
                        <m:r>
                          <w:rPr>
                            <w:rFonts w:ascii="Cambria Math" w:hAnsi="Cambria Math" w:hint="eastAsia"/>
                            <w:sz w:val="21"/>
                            <w:szCs w:val="21"/>
                          </w:rPr>
                          <m:t>W</m:t>
                        </m:r>
                      </m:e>
                      <m:sub>
                        <m:r>
                          <m:rPr>
                            <m:sty m:val="bi"/>
                          </m:rPr>
                          <w:rPr>
                            <w:rFonts w:ascii="Cambria Math" w:hAnsi="Cambria Math"/>
                            <w:sz w:val="21"/>
                            <w:szCs w:val="21"/>
                          </w:rPr>
                          <m:t>g</m:t>
                        </m:r>
                      </m:sub>
                    </m:sSub>
                    <m:r>
                      <w:rPr>
                        <w:rFonts w:ascii="Cambria Math" w:hAnsi="Cambria Math" w:hint="eastAsia"/>
                        <w:sz w:val="21"/>
                        <w:szCs w:val="21"/>
                      </w:rPr>
                      <m:t>(</m:t>
                    </m:r>
                    <m:r>
                      <w:rPr>
                        <w:rFonts w:ascii="Cambria Math" w:hAnsi="Cambria Math"/>
                        <w:sz w:val="21"/>
                        <w:szCs w:val="21"/>
                      </w:rPr>
                      <m:t>W</m:t>
                    </m:r>
                  </m:e>
                  <m:sub>
                    <m:r>
                      <w:rPr>
                        <w:rFonts w:ascii="Cambria Math" w:hAnsi="Cambria Math"/>
                        <w:sz w:val="21"/>
                        <w:szCs w:val="21"/>
                      </w:rPr>
                      <m:t>r</m:t>
                    </m:r>
                  </m:sub>
                </m:sSub>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u</m:t>
                    </m:r>
                  </m:sub>
                  <m:sup>
                    <m:r>
                      <w:rPr>
                        <w:rFonts w:ascii="Cambria Math" w:hAnsi="Cambria Math" w:hint="eastAsia"/>
                        <w:sz w:val="21"/>
                        <w:szCs w:val="21"/>
                      </w:rPr>
                      <m:t>l</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r</m:t>
                    </m:r>
                  </m:sub>
                </m:sSub>
                <m:d>
                  <m:dPr>
                    <m:ctrlPr>
                      <w:rPr>
                        <w:rFonts w:ascii="Cambria Math" w:hAnsi="Cambria Math"/>
                        <w:i/>
                        <w:sz w:val="21"/>
                        <w:szCs w:val="21"/>
                      </w:rPr>
                    </m:ctrlPr>
                  </m:dPr>
                  <m:e>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u</m:t>
                        </m:r>
                      </m:sub>
                      <m:sup>
                        <m:r>
                          <w:rPr>
                            <w:rFonts w:ascii="Cambria Math" w:hAnsi="Cambria Math" w:hint="eastAsia"/>
                            <w:sz w:val="21"/>
                            <w:szCs w:val="21"/>
                          </w:rPr>
                          <m:t>l</m:t>
                        </m:r>
                      </m:sup>
                    </m:sSubSup>
                    <m:r>
                      <m:rPr>
                        <m:sty m:val="p"/>
                      </m:rPr>
                      <w:rPr>
                        <w:rFonts w:ascii="Cambria Math" w:hAnsi="Cambria Math"/>
                        <w:sz w:val="21"/>
                        <w:szCs w:val="21"/>
                      </w:rPr>
                      <m:t>∘</m:t>
                    </m:r>
                    <m:sSubSup>
                      <m:sSubSupPr>
                        <m:ctrlPr>
                          <w:rPr>
                            <w:rFonts w:ascii="Cambria Math" w:hAnsi="Cambria Math"/>
                            <w:i/>
                            <w:sz w:val="21"/>
                            <w:szCs w:val="21"/>
                          </w:rPr>
                        </m:ctrlPr>
                      </m:sSubSupPr>
                      <m:e>
                        <m:r>
                          <m:rPr>
                            <m:sty m:val="bi"/>
                          </m:rPr>
                          <w:rPr>
                            <w:rFonts w:ascii="Cambria Math" w:hAnsi="Cambria Math"/>
                            <w:sz w:val="21"/>
                            <w:szCs w:val="21"/>
                          </w:rPr>
                          <m:t>e</m:t>
                        </m:r>
                      </m:e>
                      <m:sub>
                        <m:r>
                          <w:rPr>
                            <w:rFonts w:ascii="Cambria Math" w:hAnsi="Cambria Math"/>
                            <w:sz w:val="21"/>
                            <w:szCs w:val="21"/>
                          </w:rPr>
                          <m:t>r</m:t>
                        </m:r>
                      </m:sub>
                      <m:sup>
                        <m:r>
                          <w:rPr>
                            <w:rFonts w:ascii="Cambria Math" w:hAnsi="Cambria Math" w:hint="eastAsia"/>
                            <w:sz w:val="21"/>
                            <w:szCs w:val="21"/>
                          </w:rPr>
                          <m:t>l</m:t>
                        </m:r>
                      </m:sup>
                    </m:sSubSup>
                  </m:e>
                </m:d>
                <m:r>
                  <w:rPr>
                    <w:rFonts w:ascii="Cambria Math" w:hAnsi="Cambria Math"/>
                    <w:sz w:val="21"/>
                    <w:szCs w:val="21"/>
                  </w:rPr>
                  <m:t>)</m:t>
                </m:r>
              </m:oMath>
            </m:oMathPara>
          </w:p>
        </w:tc>
      </w:tr>
    </w:tbl>
    <w:p w14:paraId="155CFC3D" w14:textId="4425907B" w:rsidR="0018561B" w:rsidRDefault="0018561B" w:rsidP="0018561B">
      <w:pPr>
        <w:ind w:firstLine="480"/>
      </w:pPr>
      <w:r>
        <w:rPr>
          <w:rFonts w:hint="eastAsia"/>
        </w:rPr>
        <w:t>其中，基于翻译、基于向量乘法、基于循环相关、基于向量拼接这四种方法属于在之前基于图神经网络的知识表示学习方法中得到应用的方法，使用这四种方法目的在于证明引入关系感知参数</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的作用。基于交叉交互的方法属于本文提出的新方法，它无缝的融合了</w:t>
      </w:r>
      <w:proofErr w:type="spellStart"/>
      <w:r>
        <w:rPr>
          <w:rFonts w:hint="eastAsia"/>
        </w:rPr>
        <w:t>CrossE</w:t>
      </w:r>
      <w:proofErr w:type="spellEnd"/>
      <w:r>
        <w:rPr>
          <w:rFonts w:hint="eastAsia"/>
        </w:rPr>
        <w:t>方法中提出的实体与关系之间的交叉交互概念，更加灵活</w:t>
      </w:r>
      <w:ins w:id="126" w:author="瀛 煜" w:date="2022-04-09T16:28:00Z">
        <w:r w:rsidR="00B758C2">
          <w:rPr>
            <w:rFonts w:hint="eastAsia"/>
          </w:rPr>
          <w:t>地</w:t>
        </w:r>
      </w:ins>
      <w:del w:id="127" w:author="瀛 煜" w:date="2022-04-09T16:28:00Z">
        <w:r w:rsidDel="00B758C2">
          <w:rPr>
            <w:rFonts w:hint="eastAsia"/>
          </w:rPr>
          <w:delText>的</w:delText>
        </w:r>
      </w:del>
      <w:r>
        <w:rPr>
          <w:rFonts w:hint="eastAsia"/>
        </w:rPr>
        <w:t>处理</w:t>
      </w:r>
      <m:oMath>
        <m:sSubSup>
          <m:sSubSupPr>
            <m:ctrlPr>
              <w:rPr>
                <w:rFonts w:ascii="Cambria Math" w:hAnsi="Cambria Math"/>
                <w:i/>
              </w:rPr>
            </m:ctrlPr>
          </m:sSubSupPr>
          <m:e>
            <m:r>
              <m:rPr>
                <m:sty m:val="bi"/>
              </m:rPr>
              <w:rPr>
                <w:rFonts w:ascii="Cambria Math" w:hAnsi="Cambria Math"/>
              </w:rPr>
              <m:t>e</m:t>
            </m:r>
          </m:e>
          <m:sub>
            <m:r>
              <w:rPr>
                <w:rFonts w:ascii="Cambria Math" w:hAnsi="Cambria Math"/>
              </w:rPr>
              <m:t>u</m:t>
            </m:r>
          </m:sub>
          <m:sup>
            <m:r>
              <w:rPr>
                <w:rFonts w:ascii="Cambria Math" w:hAnsi="Cambria Math" w:hint="eastAsia"/>
              </w:rPr>
              <m:t>l</m:t>
            </m:r>
          </m:sup>
        </m:sSubSup>
      </m:oMath>
      <w:r>
        <w:rPr>
          <w:rFonts w:hint="eastAsia"/>
        </w:rPr>
        <w:lastRenderedPageBreak/>
        <w:t>和</w:t>
      </w:r>
      <m:oMath>
        <m:sSubSup>
          <m:sSubSupPr>
            <m:ctrlPr>
              <w:rPr>
                <w:rFonts w:ascii="Cambria Math" w:hAnsi="Cambria Math"/>
                <w:i/>
              </w:rPr>
            </m:ctrlPr>
          </m:sSubSupPr>
          <m:e>
            <m:r>
              <m:rPr>
                <m:sty m:val="bi"/>
              </m:rPr>
              <w:rPr>
                <w:rFonts w:ascii="Cambria Math" w:hAnsi="Cambria Math"/>
              </w:rPr>
              <m:t>e</m:t>
            </m:r>
          </m:e>
          <m:sub>
            <m:r>
              <w:rPr>
                <w:rFonts w:ascii="Cambria Math" w:hAnsi="Cambria Math" w:hint="eastAsia"/>
              </w:rPr>
              <m:t>r</m:t>
            </m:r>
          </m:sub>
          <m:sup>
            <m:r>
              <w:rPr>
                <w:rFonts w:ascii="Cambria Math" w:hAnsi="Cambria Math" w:hint="eastAsia"/>
              </w:rPr>
              <m:t>l</m:t>
            </m:r>
          </m:sup>
        </m:sSubSup>
      </m:oMath>
      <w:r>
        <w:rPr>
          <w:rFonts w:hint="eastAsia"/>
        </w:rPr>
        <w:t>。</w:t>
      </w:r>
    </w:p>
    <w:p w14:paraId="2507A394" w14:textId="267D2A39" w:rsidR="00AF51A7" w:rsidRDefault="00505105" w:rsidP="00391DA0">
      <w:pPr>
        <w:pStyle w:val="3"/>
        <w:spacing w:before="163" w:after="163"/>
      </w:pPr>
      <w:bookmarkStart w:id="128" w:name="_Toc100257507"/>
      <w:r>
        <w:t>3.2.</w:t>
      </w:r>
      <w:r w:rsidR="00500A85">
        <w:t>2</w:t>
      </w:r>
      <w:r>
        <w:t xml:space="preserve"> </w:t>
      </w:r>
      <w:r w:rsidR="005A1E64">
        <w:rPr>
          <w:rFonts w:hint="eastAsia"/>
        </w:rPr>
        <w:t>基于注意力的多方向消息聚合</w:t>
      </w:r>
      <w:bookmarkEnd w:id="128"/>
    </w:p>
    <w:p w14:paraId="696AF479" w14:textId="3B069287" w:rsidR="009B48E6" w:rsidRDefault="009B48E6" w:rsidP="009B48E6">
      <w:pPr>
        <w:ind w:firstLine="480"/>
      </w:pPr>
      <w:r>
        <w:rPr>
          <w:rFonts w:hint="eastAsia"/>
        </w:rPr>
        <w:t>为了</w:t>
      </w:r>
      <w:r w:rsidR="000378A2">
        <w:rPr>
          <w:rFonts w:hint="eastAsia"/>
        </w:rPr>
        <w:t>实现对于关系方向的感知</w:t>
      </w:r>
      <w:r>
        <w:rPr>
          <w:rFonts w:hint="eastAsia"/>
        </w:rPr>
        <w:t>，本文首先对来源于不同方向的关系进行了区分，即将关系划分为入边、出边以及自循环边三个方向组，提取三个不同方向组的共有特征；然后基于多头注意力进行邻居信息聚合。入边和出边将当前层的邻居信息划分为了两个不同的子图；自循环边将上一层的邻居信息和当前层的邻居信息进行了划分。该方案考虑到关系的方向带来的异质性，同时能够自适应</w:t>
      </w:r>
      <w:del w:id="129" w:author="瀛 煜" w:date="2022-04-09T16:09:00Z">
        <w:r w:rsidDel="00DB6D9A">
          <w:rPr>
            <w:rFonts w:hint="eastAsia"/>
          </w:rPr>
          <w:delText>的</w:delText>
        </w:r>
      </w:del>
      <w:ins w:id="130" w:author="瀛 煜" w:date="2022-04-09T16:09:00Z">
        <w:r w:rsidR="00DB6D9A">
          <w:rPr>
            <w:rFonts w:hint="eastAsia"/>
          </w:rPr>
          <w:t>地</w:t>
        </w:r>
      </w:ins>
      <w:r>
        <w:rPr>
          <w:rFonts w:hint="eastAsia"/>
        </w:rPr>
        <w:t>选择在全局意义上更重要的邻居信息。</w:t>
      </w:r>
    </w:p>
    <w:p w14:paraId="4731B779" w14:textId="77777777" w:rsidR="009B48E6" w:rsidRDefault="009B48E6" w:rsidP="009B48E6">
      <w:pPr>
        <w:ind w:firstLine="480"/>
      </w:pPr>
      <w:r>
        <w:rPr>
          <w:rFonts w:hint="eastAsia"/>
        </w:rPr>
        <w:t>在一般情况下，传统的</w:t>
      </w:r>
      <w:r>
        <w:rPr>
          <w:rFonts w:hint="eastAsia"/>
        </w:rPr>
        <w:t>G</w:t>
      </w:r>
      <w:r>
        <w:t>CN</w:t>
      </w:r>
      <w:r>
        <w:rPr>
          <w:rFonts w:hint="eastAsia"/>
        </w:rPr>
        <w:t>方法使用均值池化操作，不区分邻居关系的方向：</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652CB0D8" w14:textId="77777777" w:rsidTr="00AC3F7F">
        <w:trPr>
          <w:jc w:val="center"/>
        </w:trPr>
        <w:tc>
          <w:tcPr>
            <w:tcW w:w="1276" w:type="dxa"/>
            <w:vAlign w:val="center"/>
          </w:tcPr>
          <w:p w14:paraId="59587DEA" w14:textId="77777777" w:rsidR="009B48E6" w:rsidRDefault="009B48E6" w:rsidP="00AC3F7F">
            <w:pPr>
              <w:ind w:firstLineChars="0" w:firstLine="0"/>
              <w:jc w:val="center"/>
            </w:pPr>
          </w:p>
        </w:tc>
        <w:tc>
          <w:tcPr>
            <w:tcW w:w="6657" w:type="dxa"/>
            <w:vAlign w:val="center"/>
          </w:tcPr>
          <w:p w14:paraId="32E3557F" w14:textId="77777777" w:rsidR="009B48E6" w:rsidRPr="00F40C67" w:rsidRDefault="007E366D" w:rsidP="00AC3F7F">
            <w:pPr>
              <w:pStyle w:val="afb"/>
            </w:pPr>
            <m:oMathPara>
              <m:oMath>
                <m:sSubSup>
                  <m:sSubSupPr>
                    <m:ctrlPr>
                      <w:rPr>
                        <w:rFonts w:ascii="Cambria Math" w:hAnsi="Cambria Math"/>
                      </w:rPr>
                    </m:ctrlPr>
                  </m:sSubSupPr>
                  <m:e>
                    <m:r>
                      <w:rPr>
                        <w:rFonts w:ascii="Cambria Math" w:hAnsi="Cambria Math"/>
                      </w:rPr>
                      <m:t>e</m:t>
                    </m:r>
                  </m:e>
                  <m:sub>
                    <m:r>
                      <w:rPr>
                        <w:rFonts w:ascii="Cambria Math" w:hAnsi="Cambria Math"/>
                      </w:rPr>
                      <m:t>v</m:t>
                    </m:r>
                  </m:sub>
                  <m:sup>
                    <m:r>
                      <m:rPr>
                        <m:sty m:val="p"/>
                      </m:rPr>
                      <w:rPr>
                        <w:rFonts w:ascii="Cambria Math" w:hAnsi="Cambria Math" w:hint="eastAsia"/>
                      </w:rPr>
                      <m:t>'</m:t>
                    </m:r>
                  </m:sup>
                </m:sSubSup>
                <m:r>
                  <m:rPr>
                    <m:sty m:val="p"/>
                  </m:rPr>
                  <w:rPr>
                    <w:rFonts w:ascii="Cambria Math" w:hAnsi="Cambria Math"/>
                  </w:rPr>
                  <m:t>=</m:t>
                </m:r>
                <m:r>
                  <w:rPr>
                    <w:rFonts w:ascii="Cambria Math" w:hAnsi="Cambria Math"/>
                  </w:rPr>
                  <m:t>f</m:t>
                </m:r>
                <m:d>
                  <m:dPr>
                    <m:ctrlPr>
                      <w:rPr>
                        <w:rFonts w:ascii="Cambria Math" w:hAnsi="Cambria Math"/>
                      </w:rPr>
                    </m:ctrlPr>
                  </m:dPr>
                  <m:e>
                    <m:nary>
                      <m:naryPr>
                        <m:chr m:val="∑"/>
                        <m:supHide m:val="1"/>
                        <m:ctrlPr>
                          <w:rPr>
                            <w:rFonts w:ascii="Cambria Math" w:hAnsi="Cambria Math"/>
                          </w:rPr>
                        </m:ctrlPr>
                      </m:naryPr>
                      <m:sub>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r</m:t>
                            </m:r>
                          </m:e>
                        </m:d>
                        <m:r>
                          <m:rPr>
                            <m:sty m:val="p"/>
                          </m:rPr>
                          <w:rPr>
                            <w:rFonts w:ascii="Cambria Math" w:hAnsi="Cambria Math" w:hint="eastAsia"/>
                          </w:rPr>
                          <m:t>∈</m:t>
                        </m:r>
                        <m:r>
                          <m:rPr>
                            <m:scr m:val="script"/>
                            <m:sty m:val="p"/>
                          </m:rPr>
                          <w:rPr>
                            <w:rFonts w:ascii="Cambria Math" w:hAnsi="Cambria Math"/>
                          </w:rPr>
                          <m:t>N</m:t>
                        </m:r>
                        <m:d>
                          <m:dPr>
                            <m:ctrlPr>
                              <w:rPr>
                                <w:rFonts w:ascii="Cambria Math" w:hAnsi="Cambria Math"/>
                              </w:rPr>
                            </m:ctrlPr>
                          </m:dPr>
                          <m:e>
                            <m:r>
                              <w:rPr>
                                <w:rFonts w:ascii="Cambria Math" w:hAnsi="Cambria Math"/>
                              </w:rPr>
                              <m:t>v</m:t>
                            </m:r>
                          </m:e>
                        </m:d>
                      </m:sub>
                      <m:sup/>
                      <m:e>
                        <m:r>
                          <w:rPr>
                            <w:rFonts w:ascii="Cambria Math" w:hAnsi="Cambria Math"/>
                          </w:rPr>
                          <m:t>a</m:t>
                        </m:r>
                      </m:e>
                    </m:nary>
                    <m:sSub>
                      <m:sSubPr>
                        <m:ctrlPr>
                          <w:rPr>
                            <w:rFonts w:ascii="Cambria Math" w:hAnsi="Cambria Math"/>
                          </w:rPr>
                        </m:ctrlPr>
                      </m:sSubPr>
                      <m:e>
                        <m:r>
                          <w:rPr>
                            <w:rFonts w:ascii="Cambria Math" w:hAnsi="Cambria Math"/>
                          </w:rPr>
                          <m:t>m</m:t>
                        </m:r>
                      </m:e>
                      <m:sub>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v</m:t>
                            </m:r>
                          </m:e>
                        </m:d>
                      </m:sub>
                    </m:sSub>
                  </m:e>
                </m:d>
              </m:oMath>
            </m:oMathPara>
          </w:p>
        </w:tc>
        <w:tc>
          <w:tcPr>
            <w:tcW w:w="1276" w:type="dxa"/>
            <w:vAlign w:val="center"/>
          </w:tcPr>
          <w:p w14:paraId="5653BAA8" w14:textId="6DA1F2CF"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19</w:t>
              </w:r>
            </w:fldSimple>
            <w:r>
              <w:t>)</w:t>
            </w:r>
          </w:p>
        </w:tc>
      </w:tr>
    </w:tbl>
    <w:p w14:paraId="7E894B4C" w14:textId="77777777" w:rsidR="009B48E6" w:rsidRDefault="009B48E6" w:rsidP="009B48E6">
      <w:pPr>
        <w:ind w:firstLine="480"/>
      </w:pPr>
      <w:r>
        <w:rPr>
          <w:rFonts w:hint="eastAsia"/>
        </w:rPr>
        <w:t>其中，</w:t>
      </w:r>
      <m:oMath>
        <m:sSub>
          <m:sSubPr>
            <m:ctrlPr>
              <w:rPr>
                <w:rFonts w:ascii="Cambria Math" w:hAnsi="Cambria Math"/>
                <w:i/>
              </w:rPr>
            </m:ctrlPr>
          </m:sSubPr>
          <m:e>
            <m:r>
              <m:rPr>
                <m:sty m:val="bi"/>
              </m:rPr>
              <w:rPr>
                <w:rFonts w:ascii="Cambria Math" w:hAnsi="Cambria Math"/>
              </w:rPr>
              <m:t>m</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Pr>
          <w:rFonts w:hint="eastAsia"/>
        </w:rPr>
        <w:t>表示邻居三元组</w:t>
      </w:r>
      <m:oMath>
        <m:r>
          <w:rPr>
            <w:rFonts w:ascii="Cambria Math" w:hAnsi="Cambria Math" w:hint="eastAsia"/>
          </w:rPr>
          <m:t>&lt;</m:t>
        </m:r>
        <m:r>
          <w:rPr>
            <w:rFonts w:ascii="Cambria Math" w:hAnsi="Cambria Math"/>
          </w:rPr>
          <m:t>u,r,v&gt;</m:t>
        </m:r>
      </m:oMath>
      <w:r>
        <w:rPr>
          <w:rFonts w:hint="eastAsia"/>
        </w:rPr>
        <w:t>编码后的信息，</w:t>
      </w:r>
      <m:oMath>
        <m:r>
          <m:rPr>
            <m:scr m:val="script"/>
          </m:rPr>
          <w:rPr>
            <w:rFonts w:ascii="Cambria Math" w:hAnsi="Cambria Math"/>
          </w:rPr>
          <m:t>N</m:t>
        </m:r>
        <m:d>
          <m:dPr>
            <m:ctrlPr>
              <w:rPr>
                <w:rFonts w:ascii="Cambria Math" w:hAnsi="Cambria Math"/>
                <w:i/>
              </w:rPr>
            </m:ctrlPr>
          </m:dPr>
          <m:e>
            <m:r>
              <w:rPr>
                <w:rFonts w:ascii="Cambria Math" w:hAnsi="Cambria Math"/>
              </w:rPr>
              <m:t>v</m:t>
            </m:r>
          </m:e>
        </m:d>
      </m:oMath>
      <w:r>
        <w:rPr>
          <w:rFonts w:hint="eastAsia"/>
        </w:rPr>
        <w:t>代表实体</w:t>
      </w:r>
      <m:oMath>
        <m:r>
          <w:rPr>
            <w:rFonts w:ascii="Cambria Math" w:hAnsi="Cambria Math" w:hint="eastAsia"/>
          </w:rPr>
          <m:t>v</m:t>
        </m:r>
      </m:oMath>
      <w:r>
        <w:rPr>
          <w:rFonts w:hint="eastAsia"/>
        </w:rPr>
        <w:t>的所有邻居</w:t>
      </w:r>
      <w:r>
        <w:rPr>
          <w:rFonts w:hint="eastAsia"/>
        </w:rPr>
        <w:t>,</w:t>
      </w:r>
      <m:oMath>
        <m:r>
          <w:rPr>
            <w:rFonts w:ascii="Cambria Math" w:hAnsi="Cambria Math"/>
          </w:rPr>
          <m:t xml:space="preserve"> a</m:t>
        </m:r>
      </m:oMath>
      <w:r>
        <w:rPr>
          <w:rFonts w:hint="eastAsia"/>
        </w:rPr>
        <w:t>表示正则项，通常情况下</w:t>
      </w:r>
      <m:oMath>
        <m:r>
          <m:rPr>
            <m:sty m:val="p"/>
          </m:rPr>
          <w:rPr>
            <w:rFonts w:ascii="Cambria Math" w:hAnsi="Cambria Math"/>
          </w:rPr>
          <m:t>Σ</m:t>
        </m:r>
        <m:r>
          <w:rPr>
            <w:rFonts w:ascii="Cambria Math" w:hAnsi="Cambria Math"/>
          </w:rPr>
          <m:t>a=1</m:t>
        </m:r>
      </m:oMath>
      <w:r>
        <w:rPr>
          <w:rFonts w:hint="eastAsia"/>
        </w:rPr>
        <w:t>。上面的公式可以进一步写为：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3C982B47" w14:textId="77777777" w:rsidTr="00AC3F7F">
        <w:trPr>
          <w:jc w:val="center"/>
        </w:trPr>
        <w:tc>
          <w:tcPr>
            <w:tcW w:w="1276" w:type="dxa"/>
            <w:vAlign w:val="center"/>
          </w:tcPr>
          <w:p w14:paraId="741A93F9" w14:textId="77777777" w:rsidR="009B48E6" w:rsidRDefault="009B48E6" w:rsidP="00AC3F7F">
            <w:pPr>
              <w:ind w:firstLineChars="0" w:firstLine="0"/>
              <w:jc w:val="center"/>
            </w:pPr>
          </w:p>
        </w:tc>
        <w:tc>
          <w:tcPr>
            <w:tcW w:w="6657" w:type="dxa"/>
            <w:vAlign w:val="center"/>
          </w:tcPr>
          <w:p w14:paraId="3AABB0EB" w14:textId="77777777" w:rsidR="009B48E6" w:rsidRPr="00931A02" w:rsidRDefault="007E366D" w:rsidP="00AC3F7F">
            <w:pPr>
              <w:ind w:left="360" w:firstLine="480"/>
              <w:jc w:val="center"/>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bCs/>
                        <w:i/>
                      </w:rPr>
                    </m:ctrlPr>
                  </m:e>
                  <m:sub>
                    <m:sSup>
                      <m:sSupPr>
                        <m:ctrlPr>
                          <w:rPr>
                            <w:rFonts w:ascii="Cambria Math" w:hAnsi="Cambria Math"/>
                            <w:i/>
                          </w:rPr>
                        </m:ctrlPr>
                      </m:sSupPr>
                      <m:e>
                        <m:r>
                          <m:rPr>
                            <m:sty m:val="bi"/>
                          </m:rPr>
                          <w:rPr>
                            <w:rFonts w:ascii="Cambria Math" w:hAnsi="Cambria Math"/>
                          </w:rPr>
                          <m:t>v</m:t>
                        </m:r>
                        <m:ctrlPr>
                          <w:rPr>
                            <w:rFonts w:ascii="Cambria Math" w:hAnsi="Cambria Math"/>
                            <w:b/>
                            <w:bCs/>
                            <w:i/>
                          </w:rPr>
                        </m:ctrlPr>
                      </m:e>
                      <m:sup>
                        <m:r>
                          <m:rPr>
                            <m:sty m:val="p"/>
                          </m:rPr>
                          <w:rPr>
                            <w:rFonts w:ascii="Cambria Math" w:hAnsi="Cambria Math" w:hint="eastAsia"/>
                          </w:rPr>
                          <m:t>'</m:t>
                        </m:r>
                      </m:sup>
                    </m:sSup>
                  </m:sub>
                </m:sSub>
                <m:r>
                  <w:rPr>
                    <w:rFonts w:ascii="Cambria Math" w:hAnsi="Cambria Math"/>
                  </w:rPr>
                  <m:t>=f</m:t>
                </m:r>
                <m:d>
                  <m:dPr>
                    <m:ctrlPr>
                      <w:rPr>
                        <w:rFonts w:ascii="Cambria Math" w:hAnsi="Cambria Math"/>
                      </w:rPr>
                    </m:ctrlPr>
                  </m:dPr>
                  <m:e>
                    <m:nary>
                      <m:naryPr>
                        <m:chr m:val="∑"/>
                        <m:supHide m:val="1"/>
                        <m:ctrlPr>
                          <w:rPr>
                            <w:rFonts w:ascii="Cambria Math" w:hAnsi="Cambria Math"/>
                          </w:rPr>
                        </m:ctrlPr>
                      </m:naryPr>
                      <m:sub>
                        <m:d>
                          <m:dPr>
                            <m:ctrlPr>
                              <w:rPr>
                                <w:rFonts w:ascii="Cambria Math" w:hAnsi="Cambria Math"/>
                              </w:rPr>
                            </m:ctrlPr>
                          </m:dPr>
                          <m:e>
                            <m:r>
                              <w:rPr>
                                <w:rFonts w:ascii="Cambria Math" w:hAnsi="Cambria Math"/>
                              </w:rPr>
                              <m:t>u,r</m:t>
                            </m:r>
                            <m:ctrlPr>
                              <w:rPr>
                                <w:rFonts w:ascii="Cambria Math" w:hAnsi="Cambria Math"/>
                                <w:i/>
                              </w:rPr>
                            </m:ctrlPr>
                          </m:e>
                        </m:d>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v</m:t>
                            </m:r>
                            <m:ctrlPr>
                              <w:rPr>
                                <w:rFonts w:ascii="Cambria Math" w:hAnsi="Cambria Math"/>
                                <w:i/>
                              </w:rPr>
                            </m:ctrlPr>
                          </m:e>
                        </m:d>
                        <m:ctrlPr>
                          <w:rPr>
                            <w:rFonts w:ascii="Cambria Math" w:hAnsi="Cambria Math"/>
                            <w:i/>
                          </w:rPr>
                        </m:ctrlPr>
                      </m:sub>
                      <m:sup>
                        <m:ctrlPr>
                          <w:rPr>
                            <w:rFonts w:ascii="Cambria Math" w:hAnsi="Cambria Math"/>
                            <w:i/>
                          </w:rPr>
                        </m:ctrlPr>
                      </m:sup>
                      <m:e>
                        <m:r>
                          <w:rPr>
                            <w:rFonts w:ascii="Cambria Math" w:hAnsi="Cambria Math"/>
                          </w:rPr>
                          <m:t>a</m:t>
                        </m:r>
                        <m:r>
                          <w:rPr>
                            <w:rFonts w:ascii="Cambria Math" w:hAnsi="Cambria Math" w:hint="eastAsia"/>
                          </w:rPr>
                          <m:t>W</m:t>
                        </m:r>
                        <m:r>
                          <m:rPr>
                            <m:sty m:val="p"/>
                          </m:rPr>
                          <w:rPr>
                            <w:rFonts w:ascii="Cambria Math" w:hAnsi="Cambria Math"/>
                          </w:rPr>
                          <m:t>ϕ</m:t>
                        </m:r>
                        <m:d>
                          <m:dPr>
                            <m:ctrlPr>
                              <w:rPr>
                                <w:rFonts w:ascii="Cambria Math" w:hAnsi="Cambria Math"/>
                              </w:rPr>
                            </m:ctrlPr>
                          </m:dPr>
                          <m:e>
                            <m:sSub>
                              <m:sSubPr>
                                <m:ctrlPr>
                                  <w:rPr>
                                    <w:rFonts w:ascii="Cambria Math" w:hAnsi="Cambria Math"/>
                                    <w:i/>
                                  </w:rPr>
                                </m:ctrlPr>
                              </m:sSubPr>
                              <m:e>
                                <m:r>
                                  <m:rPr>
                                    <m:sty m:val="bi"/>
                                  </m:rPr>
                                  <w:rPr>
                                    <w:rFonts w:ascii="Cambria Math" w:hAnsi="Cambria Math"/>
                                  </w:rPr>
                                  <m:t>e</m:t>
                                </m:r>
                                <m:ctrlPr>
                                  <w:rPr>
                                    <w:rFonts w:ascii="Cambria Math" w:hAnsi="Cambria Math"/>
                                    <w:b/>
                                    <w:bCs/>
                                    <w:i/>
                                  </w:rPr>
                                </m:ctrlPr>
                              </m:e>
                              <m:sub>
                                <m:r>
                                  <m:rPr>
                                    <m:sty m:val="bi"/>
                                  </m:rPr>
                                  <w:rPr>
                                    <w:rFonts w:ascii="Cambria Math" w:hAnsi="Cambria Math"/>
                                  </w:rPr>
                                  <m:t>u</m:t>
                                </m:r>
                              </m:sub>
                            </m:sSub>
                            <m:r>
                              <w:rPr>
                                <w:rFonts w:ascii="Cambria Math" w:hAnsi="Cambria Math"/>
                              </w:rPr>
                              <m:t>,</m:t>
                            </m:r>
                            <m:sSub>
                              <m:sSubPr>
                                <m:ctrlPr>
                                  <w:rPr>
                                    <w:rFonts w:ascii="Cambria Math" w:hAnsi="Cambria Math"/>
                                    <w:i/>
                                  </w:rPr>
                                </m:ctrlPr>
                              </m:sSubPr>
                              <m:e>
                                <m:r>
                                  <m:rPr>
                                    <m:sty m:val="bi"/>
                                  </m:rPr>
                                  <w:rPr>
                                    <w:rFonts w:ascii="Cambria Math" w:hAnsi="Cambria Math"/>
                                  </w:rPr>
                                  <m:t>e</m:t>
                                </m:r>
                                <m:ctrlPr>
                                  <w:rPr>
                                    <w:rFonts w:ascii="Cambria Math" w:hAnsi="Cambria Math"/>
                                    <w:b/>
                                    <w:bCs/>
                                    <w:i/>
                                  </w:rPr>
                                </m:ctrlPr>
                              </m:e>
                              <m:sub>
                                <m:r>
                                  <m:rPr>
                                    <m:sty m:val="bi"/>
                                  </m:rPr>
                                  <w:rPr>
                                    <w:rFonts w:ascii="Cambria Math" w:hAnsi="Cambria Math"/>
                                  </w:rPr>
                                  <m:t>r</m:t>
                                </m:r>
                              </m:sub>
                            </m:sSub>
                            <m:r>
                              <w:rPr>
                                <w:rFonts w:ascii="Cambria Math" w:hAnsi="Cambria Math"/>
                              </w:rPr>
                              <m:t>,</m:t>
                            </m:r>
                            <m:sSub>
                              <m:sSubPr>
                                <m:ctrlPr>
                                  <w:rPr>
                                    <w:rFonts w:ascii="Cambria Math" w:hAnsi="Cambria Math"/>
                                    <w:i/>
                                  </w:rPr>
                                </m:ctrlPr>
                              </m:sSubPr>
                              <m:e>
                                <m:r>
                                  <m:rPr>
                                    <m:sty m:val="bi"/>
                                  </m:rPr>
                                  <w:rPr>
                                    <w:rFonts w:ascii="Cambria Math" w:hAnsi="Cambria Math"/>
                                  </w:rPr>
                                  <m:t>e</m:t>
                                </m:r>
                                <m:ctrlPr>
                                  <w:rPr>
                                    <w:rFonts w:ascii="Cambria Math" w:hAnsi="Cambria Math"/>
                                    <w:b/>
                                    <w:bCs/>
                                    <w:i/>
                                  </w:rPr>
                                </m:ctrlPr>
                              </m:e>
                              <m:sub>
                                <m:r>
                                  <m:rPr>
                                    <m:sty m:val="bi"/>
                                  </m:rPr>
                                  <w:rPr>
                                    <w:rFonts w:ascii="Cambria Math" w:hAnsi="Cambria Math"/>
                                  </w:rPr>
                                  <m:t>v</m:t>
                                </m:r>
                              </m:sub>
                            </m:sSub>
                            <m:ctrlPr>
                              <w:rPr>
                                <w:rFonts w:ascii="Cambria Math" w:hAnsi="Cambria Math"/>
                                <w:i/>
                              </w:rPr>
                            </m:ctrlPr>
                          </m:e>
                        </m:d>
                        <m:ctrlPr>
                          <w:rPr>
                            <w:rFonts w:ascii="Cambria Math" w:hAnsi="Cambria Math"/>
                            <w:i/>
                          </w:rPr>
                        </m:ctrlPr>
                      </m:e>
                    </m:nary>
                    <m:ctrlPr>
                      <w:rPr>
                        <w:rFonts w:ascii="Cambria Math" w:hAnsi="Cambria Math"/>
                        <w:i/>
                      </w:rPr>
                    </m:ctrlPr>
                  </m:e>
                </m:d>
              </m:oMath>
            </m:oMathPara>
          </w:p>
        </w:tc>
        <w:tc>
          <w:tcPr>
            <w:tcW w:w="1276" w:type="dxa"/>
            <w:vAlign w:val="center"/>
          </w:tcPr>
          <w:p w14:paraId="67AEEBC7" w14:textId="7B26BC2D"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20</w:t>
              </w:r>
            </w:fldSimple>
            <w:r>
              <w:t>)</w:t>
            </w:r>
          </w:p>
        </w:tc>
      </w:tr>
    </w:tbl>
    <w:p w14:paraId="34C1118B" w14:textId="77777777" w:rsidR="009B48E6" w:rsidRDefault="009B48E6" w:rsidP="009B48E6">
      <w:pPr>
        <w:ind w:firstLineChars="0" w:firstLine="360"/>
      </w:pPr>
      <w:r>
        <w:rPr>
          <w:rFonts w:hint="eastAsia"/>
        </w:rPr>
        <w:t>在这种情况下，由于存在自循环边，实体</w:t>
      </w:r>
      <m:oMath>
        <m:r>
          <w:rPr>
            <w:rFonts w:ascii="Cambria Math" w:hAnsi="Cambria Math" w:hint="eastAsia"/>
          </w:rPr>
          <m:t>v</m:t>
        </m:r>
      </m:oMath>
      <w:r>
        <w:rPr>
          <w:rFonts w:hint="eastAsia"/>
        </w:rPr>
        <w:t>自身的信息通过自循环边传递到下一层。固定的权值矩阵</w:t>
      </w:r>
      <m:oMath>
        <m:r>
          <w:rPr>
            <w:rFonts w:ascii="Cambria Math" w:hAnsi="Cambria Math" w:hint="eastAsia"/>
          </w:rPr>
          <m:t>W</m:t>
        </m:r>
      </m:oMath>
      <w:r>
        <w:rPr>
          <w:rFonts w:hint="eastAsia"/>
        </w:rPr>
        <w:t>会混合邻居信息以及自身信息。实际上，邻居信息与自身信息在很多情况下不处于同一分布，比如在知识图谱中，实体</w:t>
      </w:r>
      <m:oMath>
        <m:r>
          <w:rPr>
            <w:rFonts w:ascii="Cambria Math" w:hAnsi="Cambria Math" w:hint="eastAsia"/>
          </w:rPr>
          <m:t>v</m:t>
        </m:r>
      </m:oMath>
      <w:r>
        <w:rPr>
          <w:rFonts w:hint="eastAsia"/>
        </w:rPr>
        <w:t>可能代表某个人，而他的邻居实体常常是代表人的各类属性，比如性别、出生地、职业等。这种情况下使用</w:t>
      </w:r>
      <m:oMath>
        <m:r>
          <w:rPr>
            <w:rFonts w:ascii="Cambria Math" w:hAnsi="Cambria Math" w:hint="eastAsia"/>
          </w:rPr>
          <m:t>W</m:t>
        </m:r>
      </m:oMath>
      <w:r>
        <w:rPr>
          <w:rFonts w:hint="eastAsia"/>
        </w:rPr>
        <w:t>混合邻居信息与自身信息在直觉上是不合理的。同样，根据在前面的讨论，关系的方向性无法通过一个全局共享的权值</w:t>
      </w:r>
      <m:oMath>
        <m:r>
          <w:rPr>
            <w:rFonts w:ascii="Cambria Math" w:hAnsi="Cambria Math" w:hint="eastAsia"/>
          </w:rPr>
          <m:t>W</m:t>
        </m:r>
      </m:oMath>
      <w:r>
        <w:rPr>
          <w:rFonts w:hint="eastAsia"/>
        </w:rPr>
        <w:t>实现感知。</w:t>
      </w:r>
    </w:p>
    <w:p w14:paraId="6DCAD7A9" w14:textId="47697FFE" w:rsidR="009B48E6" w:rsidRDefault="009B48E6" w:rsidP="009B48E6">
      <w:pPr>
        <w:ind w:firstLine="480"/>
      </w:pPr>
      <w:r>
        <w:rPr>
          <w:rFonts w:hint="eastAsia"/>
        </w:rPr>
        <w:t>本文提出的基于注意力的多方向邻居信息聚合方法如</w:t>
      </w:r>
      <w:r>
        <w:fldChar w:fldCharType="begin"/>
      </w:r>
      <w:r>
        <w:instrText xml:space="preserve"> </w:instrText>
      </w:r>
      <w:r>
        <w:rPr>
          <w:rFonts w:hint="eastAsia"/>
        </w:rPr>
        <w:instrText>REF _Ref74129905 \h</w:instrText>
      </w:r>
      <w:r>
        <w:instrText xml:space="preserve"> </w:instrText>
      </w:r>
      <w:r>
        <w:fldChar w:fldCharType="separate"/>
      </w:r>
      <w:r w:rsidR="004D6817">
        <w:rPr>
          <w:rFonts w:hint="eastAsia"/>
        </w:rPr>
        <w:t>图</w:t>
      </w:r>
      <w:r w:rsidR="004D6817">
        <w:rPr>
          <w:noProof/>
        </w:rPr>
        <w:t>8</w:t>
      </w:r>
      <w:r>
        <w:fldChar w:fldCharType="end"/>
      </w:r>
      <w:r>
        <w:rPr>
          <w:rFonts w:hint="eastAsia"/>
        </w:rPr>
        <w:t>所示。首先，对于实体</w:t>
      </w:r>
      <m:oMath>
        <m:r>
          <w:rPr>
            <w:rFonts w:ascii="Cambria Math" w:hAnsi="Cambria Math" w:hint="eastAsia"/>
          </w:rPr>
          <m:t>v</m:t>
        </m:r>
      </m:oMath>
      <w:r>
        <w:rPr>
          <w:rFonts w:hint="eastAsia"/>
        </w:rPr>
        <w:t>进行基于关系方向的采样，根据关系的方向将不同的关系划分到入边、出边和自循环边三个分组集合中。</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2A2E6372" w14:textId="77777777" w:rsidTr="00AC3F7F">
        <w:trPr>
          <w:jc w:val="center"/>
        </w:trPr>
        <w:tc>
          <w:tcPr>
            <w:tcW w:w="1276" w:type="dxa"/>
            <w:vAlign w:val="center"/>
          </w:tcPr>
          <w:p w14:paraId="19C06A41" w14:textId="77777777" w:rsidR="009B48E6" w:rsidRDefault="009B48E6" w:rsidP="00AC3F7F">
            <w:pPr>
              <w:ind w:firstLineChars="0" w:firstLine="0"/>
              <w:jc w:val="center"/>
            </w:pPr>
          </w:p>
        </w:tc>
        <w:tc>
          <w:tcPr>
            <w:tcW w:w="6657" w:type="dxa"/>
            <w:vAlign w:val="center"/>
          </w:tcPr>
          <w:p w14:paraId="05B8FCD5" w14:textId="47C8B2D1" w:rsidR="009B48E6" w:rsidRPr="009C6D2D" w:rsidRDefault="007E366D" w:rsidP="00AC3F7F">
            <w:pPr>
              <w:ind w:firstLine="480"/>
            </w:pPr>
            <m:oMathPara>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out</m:t>
                    </m:r>
                  </m:sub>
                </m:sSub>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m:t>
                </m:r>
                <m:r>
                  <m:rPr>
                    <m:lit/>
                    <m:sty m:val="p"/>
                  </m:rPr>
                  <w:rPr>
                    <w:rFonts w:ascii="Cambria Math" w:hAnsi="Cambria Math"/>
                  </w:rPr>
                  <m:t>}</m:t>
                </m:r>
                <m:r>
                  <m:rPr>
                    <m:sty m:val="p"/>
                  </m:rPr>
                  <w:rPr>
                    <w:rFonts w:ascii="Cambria Math" w:hAnsi="Cambria Math"/>
                  </w:rPr>
                  <m:t xml:space="preserve">,if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m:oMathPara>
          </w:p>
          <w:p w14:paraId="24C83A38" w14:textId="21C03DD0" w:rsidR="009B48E6" w:rsidRPr="006E5878" w:rsidRDefault="007E366D" w:rsidP="00AC3F7F">
            <w:pPr>
              <w:ind w:firstLine="480"/>
            </w:pPr>
            <m:oMathPara>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m:t>
                    </m:r>
                  </m:sub>
                </m:sSub>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m:t>
                </m:r>
                <m:r>
                  <m:rPr>
                    <m:lit/>
                    <m:sty m:val="p"/>
                  </m:rPr>
                  <w:rPr>
                    <w:rFonts w:ascii="Cambria Math" w:hAnsi="Cambria Math"/>
                  </w:rPr>
                  <m:t>}</m:t>
                </m:r>
                <m:r>
                  <m:rPr>
                    <m:sty m:val="p"/>
                  </m:rPr>
                  <w:rPr>
                    <w:rFonts w:ascii="Cambria Math" w:hAnsi="Cambria Math"/>
                  </w:rPr>
                  <m:t xml:space="preserve">,if </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inv</m:t>
                    </m:r>
                  </m:sub>
                </m:sSub>
              </m:oMath>
            </m:oMathPara>
          </w:p>
          <w:p w14:paraId="306E2AB8" w14:textId="3DA0D32E" w:rsidR="009B48E6" w:rsidRPr="00E84238" w:rsidRDefault="007E366D" w:rsidP="00AC3F7F">
            <w:pPr>
              <w:ind w:firstLine="480"/>
              <w:rPr>
                <w:i/>
              </w:rPr>
            </w:pPr>
            <m:oMathPara>
              <m:oMath>
                <m:sSub>
                  <m:sSubPr>
                    <m:ctrlPr>
                      <w:rPr>
                        <w:rFonts w:ascii="Cambria Math" w:hAnsi="Cambria Math"/>
                        <w:i/>
                      </w:rPr>
                    </m:ctrlPr>
                  </m:sSubPr>
                  <m:e>
                    <m:r>
                      <m:rPr>
                        <m:scr m:val="script"/>
                      </m:rPr>
                      <w:rPr>
                        <w:rFonts w:ascii="Cambria Math" w:hAnsi="Cambria Math"/>
                      </w:rPr>
                      <m:t>R</m:t>
                    </m:r>
                  </m:e>
                  <m:sub>
                    <m:r>
                      <w:rPr>
                        <w:rFonts w:ascii="Cambria Math" w:hAnsi="Cambria Math" w:hint="eastAsia"/>
                      </w:rPr>
                      <m:t>self</m:t>
                    </m:r>
                  </m:sub>
                </m:sSub>
                <m:r>
                  <w:rPr>
                    <w:rFonts w:ascii="Cambria Math" w:hAnsi="Cambria Math"/>
                  </w:rPr>
                  <m:t>=</m:t>
                </m:r>
                <m:r>
                  <m:rPr>
                    <m:lit/>
                  </m:rPr>
                  <w:rPr>
                    <w:rFonts w:ascii="Cambria Math" w:hAnsi="Cambria Math"/>
                  </w:rPr>
                  <m:t>{</m:t>
                </m:r>
                <m:r>
                  <w:rPr>
                    <w:rFonts w:ascii="Cambria Math" w:hAnsi="Cambria Math" w:hint="eastAsia"/>
                  </w:rPr>
                  <m:t>r</m:t>
                </m:r>
                <m:r>
                  <m:rPr>
                    <m:lit/>
                    <m:sty m:val="p"/>
                  </m:rPr>
                  <w:rPr>
                    <w:rFonts w:ascii="Cambria Math" w:hAnsi="Cambria Math"/>
                  </w:rPr>
                  <m:t>}</m:t>
                </m:r>
                <m:r>
                  <m:rPr>
                    <m:sty m:val="p"/>
                  </m:rPr>
                  <w:rPr>
                    <w:rFonts w:ascii="Cambria Math" w:hAnsi="Cambria Math"/>
                  </w:rPr>
                  <m:t>,if</m:t>
                </m:r>
                <m:r>
                  <w:rPr>
                    <w:rFonts w:ascii="Cambria Math" w:hAnsi="Cambria Math" w:hint="eastAsia"/>
                  </w:rPr>
                  <m:t>r</m:t>
                </m:r>
                <m:r>
                  <m:rPr>
                    <m:sty m:val="p"/>
                  </m:rPr>
                  <w:rPr>
                    <w:rFonts w:ascii="Cambria Math" w:hAnsi="Cambria Math" w:hint="eastAsia"/>
                  </w:rPr>
                  <m:t>∈</m:t>
                </m:r>
                <m:r>
                  <m:rPr>
                    <m:sty m:val="p"/>
                  </m:rPr>
                  <w:rPr>
                    <w:rFonts w:ascii="Cambria Math" w:hAnsi="Cambria Math"/>
                  </w:rPr>
                  <m:t>Τ</m:t>
                </m:r>
              </m:oMath>
            </m:oMathPara>
          </w:p>
        </w:tc>
        <w:tc>
          <w:tcPr>
            <w:tcW w:w="1276" w:type="dxa"/>
            <w:vAlign w:val="center"/>
          </w:tcPr>
          <w:p w14:paraId="0D69AD6A" w14:textId="62AE91BC"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21</w:t>
              </w:r>
            </w:fldSimple>
            <w:r>
              <w:t>)</w:t>
            </w:r>
          </w:p>
        </w:tc>
      </w:tr>
    </w:tbl>
    <w:p w14:paraId="50A9DF22" w14:textId="264A2029" w:rsidR="009B48E6" w:rsidRDefault="009B48E6" w:rsidP="009B48E6">
      <w:pPr>
        <w:ind w:firstLine="480"/>
      </w:pPr>
      <w:r>
        <w:rPr>
          <w:rFonts w:hint="eastAsia"/>
        </w:rPr>
        <w:t>为了感知关系的方向特性，对属于</w:t>
      </w:r>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out</m:t>
            </m:r>
          </m:sub>
        </m:sSub>
      </m:oMath>
      <w:r>
        <w:rPr>
          <w:rFonts w:hint="eastAsia"/>
        </w:rPr>
        <w:t>，</w:t>
      </w:r>
      <m:oMath>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m:t>
            </m:r>
          </m:sub>
        </m:sSub>
      </m:oMath>
      <w:r>
        <w:rPr>
          <w:rFonts w:hint="eastAsia"/>
        </w:rPr>
        <w:t>，</w:t>
      </w:r>
      <m:oMath>
        <m:sSub>
          <m:sSubPr>
            <m:ctrlPr>
              <w:rPr>
                <w:rFonts w:ascii="Cambria Math" w:hAnsi="Cambria Math"/>
                <w:i/>
              </w:rPr>
            </m:ctrlPr>
          </m:sSubPr>
          <m:e>
            <m:r>
              <m:rPr>
                <m:scr m:val="script"/>
              </m:rPr>
              <w:rPr>
                <w:rFonts w:ascii="Cambria Math" w:hAnsi="Cambria Math"/>
              </w:rPr>
              <m:t>R</m:t>
            </m:r>
          </m:e>
          <m:sub>
            <m:r>
              <w:rPr>
                <w:rFonts w:ascii="Cambria Math" w:hAnsi="Cambria Math" w:hint="eastAsia"/>
              </w:rPr>
              <m:t>self</m:t>
            </m:r>
          </m:sub>
        </m:sSub>
      </m:oMath>
      <w:r>
        <w:rPr>
          <w:rFonts w:hint="eastAsia"/>
        </w:rPr>
        <w:t>三个集合中的关系，引入方向</w:t>
      </w:r>
      <w:r>
        <w:rPr>
          <w:rFonts w:hint="eastAsia"/>
        </w:rPr>
        <w:lastRenderedPageBreak/>
        <w:t>特定的参数</w: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dir</m:t>
            </m:r>
            <m:d>
              <m:dPr>
                <m:ctrlPr>
                  <w:rPr>
                    <w:rFonts w:ascii="Cambria Math" w:hAnsi="Cambria Math"/>
                    <w:i/>
                  </w:rPr>
                </m:ctrlPr>
              </m:dPr>
              <m:e>
                <m:r>
                  <m:rPr>
                    <m:sty m:val="p"/>
                  </m:rPr>
                  <w:rPr>
                    <w:rFonts w:ascii="Cambria Math" w:hAnsi="Cambria Math"/>
                  </w:rPr>
                  <m:t>r</m:t>
                </m:r>
              </m:e>
            </m:d>
          </m:sub>
        </m:sSub>
        <m:r>
          <w:rPr>
            <w:rFonts w:ascii="Cambria Math" w:hAnsi="Cambria Math"/>
          </w:rPr>
          <m:t> </m:t>
        </m:r>
        <m:r>
          <m:rPr>
            <m:sty m:val="p"/>
          </m:rPr>
          <w:rPr>
            <w:rFonts w:ascii="Cambria Math" w:hAnsi="Cambria Math" w:hint="eastAsia"/>
          </w:rPr>
          <m:t>∈</m:t>
        </m:r>
        <m:r>
          <w:rPr>
            <w:rFonts w:ascii="Cambria Math" w:hAnsi="Cambria Math"/>
          </w:rPr>
          <m:t> </m:t>
        </m:r>
        <m:sSup>
          <m:sSupPr>
            <m:ctrlPr>
              <w:rPr>
                <w:rFonts w:ascii="Cambria Math" w:hAnsi="Cambria Math"/>
                <w:i/>
              </w:rPr>
            </m:ctrlPr>
          </m:sSupPr>
          <m:e>
            <m:r>
              <m:rPr>
                <m:sty m:val="p"/>
              </m:rPr>
              <w:rPr>
                <w:rFonts w:ascii="Cambria Math" w:hAnsi="Cambria Math"/>
              </w:rPr>
              <m:t>R</m:t>
            </m:r>
          </m:e>
          <m:sup>
            <m:sSub>
              <m:sSubPr>
                <m:ctrlPr>
                  <w:rPr>
                    <w:rFonts w:ascii="Cambria Math" w:hAnsi="Cambria Math"/>
                    <w:i/>
                  </w:rPr>
                </m:ctrlPr>
              </m:sSubPr>
              <m:e>
                <m:r>
                  <m:rPr>
                    <m:sty m:val="p"/>
                  </m:rPr>
                  <w:rPr>
                    <w:rFonts w:ascii="Cambria Math" w:hAnsi="Cambria Math"/>
                  </w:rPr>
                  <m:t>d</m:t>
                </m:r>
              </m:e>
              <m:sub>
                <m:r>
                  <w:rPr>
                    <w:rFonts w:ascii="Cambria Math" w:hAnsi="Cambria Math"/>
                  </w:rPr>
                  <m:t>1</m:t>
                </m:r>
              </m:sub>
            </m:sSub>
          </m:sup>
        </m:sSup>
        <m:r>
          <m:rPr>
            <m:sty m:val="p"/>
          </m:rPr>
          <w:rPr>
            <w:rFonts w:ascii="Cambria Math" w:hAnsi="Cambria Math"/>
          </w:rPr>
          <m:t>×</m:t>
        </m:r>
        <m:r>
          <w:rPr>
            <w:rFonts w:ascii="Cambria Math" w:hAnsi="Cambria Math"/>
          </w:rPr>
          <m:t> </m:t>
        </m:r>
        <m:sSup>
          <m:sSupPr>
            <m:ctrlPr>
              <w:rPr>
                <w:rFonts w:ascii="Cambria Math" w:hAnsi="Cambria Math"/>
                <w:i/>
              </w:rPr>
            </m:ctrlPr>
          </m:sSupPr>
          <m:e>
            <m:r>
              <m:rPr>
                <m:sty m:val="p"/>
              </m:rPr>
              <w:rPr>
                <w:rFonts w:ascii="Cambria Math" w:hAnsi="Cambria Math"/>
              </w:rPr>
              <m:t>R</m:t>
            </m:r>
          </m:e>
          <m:sup>
            <m:sSub>
              <m:sSubPr>
                <m:ctrlPr>
                  <w:rPr>
                    <w:rFonts w:ascii="Cambria Math" w:hAnsi="Cambria Math"/>
                    <w:i/>
                  </w:rPr>
                </m:ctrlPr>
              </m:sSubPr>
              <m:e>
                <m:r>
                  <m:rPr>
                    <m:sty m:val="p"/>
                  </m:rPr>
                  <w:rPr>
                    <w:rFonts w:ascii="Cambria Math" w:hAnsi="Cambria Math"/>
                  </w:rPr>
                  <m:t>d</m:t>
                </m:r>
              </m:e>
              <m:sub>
                <m:r>
                  <w:rPr>
                    <w:rFonts w:ascii="Cambria Math" w:hAnsi="Cambria Math"/>
                  </w:rPr>
                  <m:t>0</m:t>
                </m:r>
              </m:sub>
            </m:sSub>
          </m:sup>
        </m:sSup>
      </m:oMath>
      <w:r>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619D84B5" w14:textId="77777777" w:rsidTr="00AC3F7F">
        <w:trPr>
          <w:jc w:val="center"/>
        </w:trPr>
        <w:tc>
          <w:tcPr>
            <w:tcW w:w="1276" w:type="dxa"/>
            <w:vAlign w:val="center"/>
          </w:tcPr>
          <w:p w14:paraId="1FE20993" w14:textId="77777777" w:rsidR="009B48E6" w:rsidRDefault="009B48E6" w:rsidP="00AC3F7F">
            <w:pPr>
              <w:ind w:firstLineChars="0" w:firstLine="0"/>
              <w:jc w:val="center"/>
            </w:pPr>
          </w:p>
        </w:tc>
        <w:tc>
          <w:tcPr>
            <w:tcW w:w="6657" w:type="dxa"/>
            <w:vAlign w:val="center"/>
          </w:tcPr>
          <w:p w14:paraId="3D96074C" w14:textId="1C420F00" w:rsidR="009B48E6" w:rsidRPr="00E84238" w:rsidRDefault="007E366D" w:rsidP="00AC3F7F">
            <w:pPr>
              <w:ind w:firstLine="480"/>
              <w:rPr>
                <w:i/>
              </w:rPr>
            </w:pPr>
            <m:oMathPara>
              <m:oMath>
                <m:sSub>
                  <m:sSubPr>
                    <m:ctrlPr>
                      <w:rPr>
                        <w:rFonts w:ascii="Cambria Math" w:hAnsi="Cambria Math"/>
                      </w:rPr>
                    </m:ctrlPr>
                  </m:sSubPr>
                  <m:e>
                    <m:r>
                      <m:rPr>
                        <m:sty m:val="b"/>
                      </m:rPr>
                      <w:rPr>
                        <w:rFonts w:ascii="Cambria Math" w:hAnsi="Cambria Math"/>
                      </w:rPr>
                      <m:t>W</m:t>
                    </m:r>
                  </m:e>
                  <m:sub>
                    <m:r>
                      <w:rPr>
                        <w:rFonts w:ascii="Cambria Math" w:hAnsi="Cambria Math"/>
                      </w:rPr>
                      <m:t>dir</m:t>
                    </m:r>
                    <m:d>
                      <m:dPr>
                        <m:ctrlPr>
                          <w:rPr>
                            <w:rFonts w:ascii="Cambria Math" w:hAnsi="Cambria Math"/>
                            <w:i/>
                          </w:rPr>
                        </m:ctrlPr>
                      </m:dPr>
                      <m:e>
                        <m:r>
                          <w:rPr>
                            <w:rFonts w:ascii="Cambria Math" w:hAnsi="Cambria Math"/>
                          </w:rPr>
                          <m:t>r</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m:rPr>
                                <m:sty m:val="b"/>
                              </m:rPr>
                              <w:rPr>
                                <w:rFonts w:ascii="Cambria Math" w:hAnsi="Cambria Math"/>
                              </w:rPr>
                              <m:t>W</m:t>
                            </m:r>
                          </m:e>
                          <m:sub>
                            <m:r>
                              <w:rPr>
                                <w:rFonts w:ascii="Cambria Math" w:hAnsi="Cambria Math"/>
                              </w:rPr>
                              <m:t>O</m:t>
                            </m:r>
                          </m:sub>
                        </m:sSub>
                      </m:e>
                      <m:e>
                        <m:sSub>
                          <m:sSubPr>
                            <m:ctrlPr>
                              <w:rPr>
                                <w:rFonts w:ascii="Cambria Math" w:hAnsi="Cambria Math"/>
                              </w:rPr>
                            </m:ctrlPr>
                          </m:sSubPr>
                          <m:e>
                            <m:r>
                              <m:rPr>
                                <m:sty m:val="b"/>
                              </m:rPr>
                              <w:rPr>
                                <w:rFonts w:ascii="Cambria Math" w:hAnsi="Cambria Math"/>
                              </w:rPr>
                              <m:t>W</m:t>
                            </m:r>
                          </m:e>
                          <m:sub>
                            <m:r>
                              <w:rPr>
                                <w:rFonts w:ascii="Cambria Math" w:hAnsi="Cambria Math"/>
                              </w:rPr>
                              <m:t>I</m:t>
                            </m:r>
                          </m:sub>
                        </m:sSub>
                      </m:e>
                      <m:e>
                        <m:sSub>
                          <m:sSubPr>
                            <m:ctrlPr>
                              <w:rPr>
                                <w:rFonts w:ascii="Cambria Math" w:hAnsi="Cambria Math"/>
                              </w:rPr>
                            </m:ctrlPr>
                          </m:sSubPr>
                          <m:e>
                            <m:r>
                              <m:rPr>
                                <m:sty m:val="b"/>
                              </m:rPr>
                              <w:rPr>
                                <w:rFonts w:ascii="Cambria Math" w:hAnsi="Cambria Math"/>
                              </w:rPr>
                              <m:t>W</m:t>
                            </m:r>
                          </m:e>
                          <m:sub>
                            <m:r>
                              <w:rPr>
                                <w:rFonts w:ascii="Cambria Math" w:hAnsi="Cambria Math"/>
                              </w:rPr>
                              <m:t>S</m:t>
                            </m:r>
                          </m:sub>
                        </m:sSub>
                      </m:e>
                    </m:eqArr>
                  </m:e>
                </m:d>
                <m:m>
                  <m:mPr>
                    <m:plcHide m:val="1"/>
                    <m:cGp m:val="8"/>
                    <m:mcs>
                      <m:mc>
                        <m:mcPr>
                          <m:count m:val="1"/>
                          <m:mcJc m:val="center"/>
                        </m:mcPr>
                      </m:mc>
                      <m:mc>
                        <m:mcPr>
                          <m:count m:val="1"/>
                          <m:mcJc m:val="left"/>
                        </m:mcPr>
                      </m:mc>
                    </m:mcs>
                    <m:ctrlPr>
                      <w:rPr>
                        <w:rFonts w:ascii="Cambria Math" w:hAnsi="Cambria Math"/>
                      </w:rPr>
                    </m:ctrlPr>
                  </m:mPr>
                  <m:mr>
                    <m:e/>
                    <m:e>
                      <m:r>
                        <m:rPr>
                          <m:nor/>
                        </m:rPr>
                        <m:t xml:space="preserve">if </m:t>
                      </m:r>
                      <m:r>
                        <w:rPr>
                          <w:rFonts w:ascii="Cambria Math" w:hAnsi="Cambria Math"/>
                        </w:rPr>
                        <m:t>r∈</m:t>
                      </m:r>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out</m:t>
                          </m:r>
                        </m:sub>
                      </m:sSub>
                    </m:e>
                  </m:mr>
                  <m:mr>
                    <m:e/>
                    <m:e>
                      <m:r>
                        <m:rPr>
                          <m:nor/>
                        </m:rPr>
                        <m:t xml:space="preserve">if </m:t>
                      </m:r>
                      <m:r>
                        <w:rPr>
                          <w:rFonts w:ascii="Cambria Math" w:hAnsi="Cambria Math"/>
                        </w:rPr>
                        <m:t>r∈</m:t>
                      </m:r>
                      <m:sSub>
                        <m:sSubPr>
                          <m:ctrlPr>
                            <w:rPr>
                              <w:rFonts w:ascii="Cambria Math" w:hAnsi="Cambria Math"/>
                              <w:i/>
                            </w:rPr>
                          </m:ctrlPr>
                        </m:sSubPr>
                        <m:e>
                          <m:r>
                            <m:rPr>
                              <m:scr m:val="script"/>
                            </m:rPr>
                            <w:rPr>
                              <w:rFonts w:ascii="Cambria Math" w:hAnsi="Cambria Math"/>
                            </w:rPr>
                            <m:t>R</m:t>
                          </m:r>
                        </m:e>
                        <m:sub>
                          <m:r>
                            <m:rPr>
                              <m:scr m:val="script"/>
                            </m:rPr>
                            <w:rPr>
                              <w:rFonts w:ascii="Cambria Math" w:hAnsi="Cambria Math"/>
                            </w:rPr>
                            <m:t>in</m:t>
                          </m:r>
                        </m:sub>
                      </m:sSub>
                    </m:e>
                  </m:mr>
                  <m:mr>
                    <m:e/>
                    <m:e>
                      <m:r>
                        <m:rPr>
                          <m:nor/>
                        </m:rPr>
                        <m:t xml:space="preserve">if </m:t>
                      </m:r>
                      <m:r>
                        <w:rPr>
                          <w:rFonts w:ascii="Cambria Math" w:hAnsi="Cambria Math"/>
                        </w:rPr>
                        <m:t>r∈</m:t>
                      </m:r>
                      <m:sSub>
                        <m:sSubPr>
                          <m:ctrlPr>
                            <w:rPr>
                              <w:rFonts w:ascii="Cambria Math" w:hAnsi="Cambria Math"/>
                              <w:i/>
                            </w:rPr>
                          </m:ctrlPr>
                        </m:sSubPr>
                        <m:e>
                          <m:r>
                            <m:rPr>
                              <m:scr m:val="script"/>
                            </m:rPr>
                            <w:rPr>
                              <w:rFonts w:ascii="Cambria Math" w:hAnsi="Cambria Math"/>
                            </w:rPr>
                            <m:t>R</m:t>
                          </m:r>
                        </m:e>
                        <m:sub>
                          <m:r>
                            <w:rPr>
                              <w:rFonts w:ascii="Cambria Math" w:hAnsi="Cambria Math" w:hint="eastAsia"/>
                            </w:rPr>
                            <m:t>self</m:t>
                          </m:r>
                        </m:sub>
                      </m:sSub>
                    </m:e>
                  </m:mr>
                </m:m>
              </m:oMath>
            </m:oMathPara>
          </w:p>
        </w:tc>
        <w:tc>
          <w:tcPr>
            <w:tcW w:w="1276" w:type="dxa"/>
            <w:vAlign w:val="center"/>
          </w:tcPr>
          <w:p w14:paraId="3FA2BF9B" w14:textId="40291504"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22</w:t>
              </w:r>
            </w:fldSimple>
            <w:r>
              <w:t>)</w:t>
            </w:r>
          </w:p>
        </w:tc>
      </w:tr>
    </w:tbl>
    <w:p w14:paraId="72F90711" w14:textId="5102919D" w:rsidR="009B48E6" w:rsidRDefault="009B48E6" w:rsidP="009B48E6">
      <w:pPr>
        <w:ind w:firstLine="480"/>
      </w:pPr>
      <w:r>
        <w:rPr>
          <w:rFonts w:hint="eastAsia"/>
        </w:rPr>
        <w:t>其中，</w:t>
      </w:r>
      <m:oMath>
        <m:r>
          <w:rPr>
            <w:rFonts w:ascii="Cambria Math" w:hAnsi="Cambria Math"/>
          </w:rPr>
          <m:t>O</m:t>
        </m:r>
      </m:oMath>
      <w:r>
        <w:rPr>
          <w:rFonts w:hint="eastAsia"/>
        </w:rPr>
        <w:t>，</w:t>
      </w:r>
      <m:oMath>
        <m:r>
          <w:rPr>
            <w:rFonts w:ascii="Cambria Math" w:hAnsi="Cambria Math" w:hint="eastAsia"/>
          </w:rPr>
          <m:t>I</m:t>
        </m:r>
      </m:oMath>
      <w:r>
        <w:rPr>
          <w:rFonts w:hint="eastAsia"/>
        </w:rPr>
        <w:t>，</w:t>
      </w:r>
      <m:oMath>
        <m:r>
          <w:rPr>
            <w:rFonts w:ascii="Cambria Math" w:hAnsi="Cambria Math" w:hint="eastAsia"/>
          </w:rPr>
          <m:t>S</m:t>
        </m:r>
      </m:oMath>
      <w:r>
        <w:rPr>
          <w:rFonts w:hint="eastAsia"/>
        </w:rPr>
        <w:t>分别表示出边、入边以及自循环边。在出边集合中，中心实体</w:t>
      </w:r>
      <m:oMath>
        <m:r>
          <w:rPr>
            <w:rFonts w:ascii="Cambria Math" w:hAnsi="Cambria Math" w:hint="eastAsia"/>
          </w:rPr>
          <m:t>v</m:t>
        </m:r>
      </m:oMath>
      <w:r>
        <w:rPr>
          <w:rFonts w:hint="eastAsia"/>
        </w:rPr>
        <w:t>处于三元组的头实体位置，</w:t>
      </w:r>
      <m:oMath>
        <m:r>
          <w:rPr>
            <w:rFonts w:ascii="Cambria Math" w:hAnsi="Cambria Math" w:hint="eastAsia"/>
          </w:rPr>
          <m:t>&lt;</m:t>
        </m:r>
        <m:r>
          <w:rPr>
            <w:rFonts w:ascii="Cambria Math" w:hAnsi="Cambria Math"/>
          </w:rPr>
          <m:t>u,r,v&gt;</m:t>
        </m:r>
      </m:oMath>
      <w:r>
        <w:rPr>
          <w:rFonts w:hint="eastAsia"/>
        </w:rPr>
        <w:t>；入边集合中，实体</w:t>
      </w:r>
      <m:oMath>
        <m:r>
          <w:rPr>
            <w:rFonts w:ascii="Cambria Math" w:hAnsi="Cambria Math" w:hint="eastAsia"/>
          </w:rPr>
          <m:t>v</m:t>
        </m:r>
      </m:oMath>
      <w:r>
        <w:rPr>
          <w:rFonts w:hint="eastAsia"/>
        </w:rPr>
        <w:t>位于尾实体，</w:t>
      </w:r>
      <m:oMath>
        <m:r>
          <w:rPr>
            <w:rFonts w:ascii="Cambria Math" w:hAnsi="Cambria Math" w:hint="eastAsia"/>
          </w:rPr>
          <m:t>&lt;v</m:t>
        </m:r>
        <m:r>
          <w:rPr>
            <w:rFonts w:ascii="Cambria Math" w:hAnsi="Cambria Math"/>
          </w:rPr>
          <m:t>,r,</m:t>
        </m:r>
        <m:r>
          <w:rPr>
            <w:rFonts w:ascii="Cambria Math" w:hAnsi="Cambria Math" w:hint="eastAsia"/>
          </w:rPr>
          <m:t>u</m:t>
        </m:r>
        <m:r>
          <w:rPr>
            <w:rFonts w:ascii="Cambria Math" w:hAnsi="Cambria Math"/>
          </w:rPr>
          <m:t>&gt;</m:t>
        </m:r>
      </m:oMath>
      <w:r>
        <w:rPr>
          <w:rFonts w:hint="eastAsia"/>
        </w:rPr>
        <w:t>；自循环边集合中，头实体和尾实体都是实体</w:t>
      </w:r>
      <m:oMath>
        <m:r>
          <w:rPr>
            <w:rFonts w:ascii="Cambria Math" w:hAnsi="Cambria Math" w:hint="eastAsia"/>
          </w:rPr>
          <m:t>v</m:t>
        </m:r>
      </m:oMath>
      <w:r>
        <w:rPr>
          <w:rFonts w:hint="eastAsia"/>
        </w:rPr>
        <w:t>，</w:t>
      </w:r>
      <m:oMath>
        <m:r>
          <w:rPr>
            <w:rFonts w:ascii="Cambria Math" w:hAnsi="Cambria Math" w:hint="eastAsia"/>
          </w:rPr>
          <m:t>&lt;</m:t>
        </m:r>
        <m:r>
          <w:rPr>
            <w:rFonts w:ascii="Cambria Math" w:hAnsi="Cambria Math"/>
          </w:rPr>
          <m:t>u,r,</m:t>
        </m:r>
        <m:r>
          <w:rPr>
            <w:rFonts w:ascii="Cambria Math" w:hAnsi="Cambria Math" w:hint="eastAsia"/>
          </w:rPr>
          <m:t>u</m:t>
        </m:r>
        <m:r>
          <w:rPr>
            <w:rFonts w:ascii="Cambria Math" w:hAnsi="Cambria Math"/>
          </w:rPr>
          <m:t>&gt;</m:t>
        </m:r>
      </m:oMath>
      <w:r>
        <w:rPr>
          <w:rFonts w:hint="eastAsia"/>
        </w:rPr>
        <w:t>。通过</w: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dir</m:t>
            </m:r>
            <m:d>
              <m:dPr>
                <m:ctrlPr>
                  <w:rPr>
                    <w:rFonts w:ascii="Cambria Math" w:hAnsi="Cambria Math"/>
                    <w:i/>
                  </w:rPr>
                </m:ctrlPr>
              </m:dPr>
              <m:e>
                <m:r>
                  <m:rPr>
                    <m:sty m:val="p"/>
                  </m:rPr>
                  <w:rPr>
                    <w:rFonts w:ascii="Cambria Math" w:hAnsi="Cambria Math"/>
                  </w:rPr>
                  <m:t>r</m:t>
                </m:r>
              </m:e>
            </m:d>
          </m:sub>
        </m:sSub>
      </m:oMath>
      <w:r>
        <w:rPr>
          <w:rFonts w:hint="eastAsia"/>
        </w:rPr>
        <w:t>，模型能够学习来自三个不同方向的邻居信息。</w:t>
      </w:r>
    </w:p>
    <w:p w14:paraId="3F26CA42" w14:textId="77777777" w:rsidR="001B3AFC" w:rsidRDefault="001B3AFC" w:rsidP="001B3AFC">
      <w:pPr>
        <w:keepNext/>
        <w:ind w:firstLineChars="0" w:firstLine="0"/>
        <w:jc w:val="center"/>
      </w:pPr>
      <w:r w:rsidRPr="00E73072">
        <w:rPr>
          <w:i/>
          <w:noProof/>
        </w:rPr>
        <w:drawing>
          <wp:inline distT="0" distB="0" distL="0" distR="0" wp14:anchorId="3E2AE818" wp14:editId="0F16B34B">
            <wp:extent cx="4690946" cy="370321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7316" cy="3739820"/>
                    </a:xfrm>
                    <a:prstGeom prst="rect">
                      <a:avLst/>
                    </a:prstGeom>
                  </pic:spPr>
                </pic:pic>
              </a:graphicData>
            </a:graphic>
          </wp:inline>
        </w:drawing>
      </w:r>
    </w:p>
    <w:p w14:paraId="4E2A0C69" w14:textId="4138BE57" w:rsidR="001B3AFC" w:rsidRPr="005D7B23" w:rsidRDefault="001B3AFC" w:rsidP="001B3AFC">
      <w:pPr>
        <w:pStyle w:val="afd"/>
        <w:rPr>
          <w:i/>
        </w:rPr>
      </w:pPr>
      <w:bookmarkStart w:id="131" w:name="_Ref74129905"/>
      <w:bookmarkStart w:id="132" w:name="_Toc10025929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8</w:t>
      </w:r>
      <w:r>
        <w:fldChar w:fldCharType="end"/>
      </w:r>
      <w:bookmarkEnd w:id="131"/>
      <w:r>
        <w:t xml:space="preserve">  </w:t>
      </w:r>
      <w:r>
        <w:rPr>
          <w:rFonts w:hint="eastAsia"/>
        </w:rPr>
        <w:t>基于注意力的多方向消息聚合函数</w:t>
      </w:r>
      <w:bookmarkEnd w:id="132"/>
    </w:p>
    <w:p w14:paraId="569105EB" w14:textId="77777777" w:rsidR="009B48E6" w:rsidRDefault="009B48E6" w:rsidP="009B48E6">
      <w:pPr>
        <w:ind w:firstLine="480"/>
      </w:pPr>
      <w:r>
        <w:rPr>
          <w:rFonts w:hint="eastAsia"/>
        </w:rPr>
        <w:t>考虑到不同的邻居三元组对于中心实体的重要性是不同的，比如</w:t>
      </w:r>
      <w:r>
        <w:rPr>
          <w:rFonts w:hint="eastAsia"/>
        </w:rPr>
        <w:t>&lt;</w:t>
      </w:r>
      <w:r>
        <w:rPr>
          <w:rFonts w:hint="eastAsia"/>
        </w:rPr>
        <w:t>张三，职业，篮球队员</w:t>
      </w:r>
      <w:r>
        <w:t>&gt;</w:t>
      </w:r>
      <w:r>
        <w:rPr>
          <w:rFonts w:hint="eastAsia"/>
        </w:rPr>
        <w:t>和</w:t>
      </w:r>
      <w:r>
        <w:rPr>
          <w:rFonts w:hint="eastAsia"/>
        </w:rPr>
        <w:t>&lt;</w:t>
      </w:r>
      <w:r>
        <w:rPr>
          <w:rFonts w:hint="eastAsia"/>
        </w:rPr>
        <w:t>张三，国籍，中国</w:t>
      </w:r>
      <w:r>
        <w:t>&gt;</w:t>
      </w:r>
      <w:r>
        <w:rPr>
          <w:rFonts w:hint="eastAsia"/>
        </w:rPr>
        <w:t>，张三的职业是篮球队员这条信息比张三的国籍是中国更加具有差异性，更能够体现张三的特征。而传统</w:t>
      </w:r>
      <w:r>
        <w:rPr>
          <w:rFonts w:hint="eastAsia"/>
        </w:rPr>
        <w:t>G</w:t>
      </w:r>
      <w:r>
        <w:t>CN</w:t>
      </w:r>
      <w:r>
        <w:rPr>
          <w:rFonts w:hint="eastAsia"/>
        </w:rPr>
        <w:t>的方法使用了提前定义好的正则项进行均值池化操作，比如邻居数量的倒数，这样的固定值很明显无法适应性地学习邻居信息的重要性。</w:t>
      </w:r>
    </w:p>
    <w:p w14:paraId="149CF432" w14:textId="5F2419E8" w:rsidR="009B48E6" w:rsidRDefault="009B48E6" w:rsidP="009B48E6">
      <w:pPr>
        <w:ind w:firstLine="480"/>
      </w:pPr>
      <w:r>
        <w:rPr>
          <w:rFonts w:hint="eastAsia"/>
        </w:rPr>
        <w:t>本文采用单层多头自注意力机制计算邻居信息的重要性，该方法首次在</w:t>
      </w:r>
      <w:r>
        <w:rPr>
          <w:rFonts w:hint="eastAsia"/>
        </w:rPr>
        <w:t>G</w:t>
      </w:r>
      <w:r>
        <w:t>AT</w:t>
      </w:r>
      <w:r>
        <w:rPr>
          <w:rFonts w:hint="eastAsia"/>
        </w:rPr>
        <w:t>中采用，随后由</w:t>
      </w:r>
      <w:r w:rsidR="00FE13B5" w:rsidRPr="00DF5427">
        <w:rPr>
          <w:rFonts w:hint="eastAsia"/>
        </w:rPr>
        <w:t>K</w:t>
      </w:r>
      <w:r w:rsidR="00FE13B5" w:rsidRPr="00DF5427">
        <w:t>BGA</w:t>
      </w:r>
      <w:r w:rsidR="00FE13B5">
        <w:t>T</w:t>
      </w:r>
      <w:r w:rsidR="00FE13B5">
        <w:fldChar w:fldCharType="begin"/>
      </w:r>
      <w:r w:rsidR="00DF30F1">
        <w:instrText xml:space="preserve"> ADDIN ZOTERO_ITEM CSL_CITATION {"citationID":"S2dhXspE","properties":{"formattedCitation":"\\super [51]\\nosupersub{}","plainCitation":"[51]","noteIndex":0},"citationItems":[{"id":794,"uris":["http://zotero.org/users/5779008/items/ZHMKT9K7"],"itemData":{"id":794,"type":"paper-conference","abstract":"The recent proliferation of knowledge graphs (KGs) coupled with incomplete or partial information, in the form of missing relations (links) between entities, has fueled a lot of research on knowledge base completion (also known as relation prediction). Several recent works suggest that convolutional neural network (CNN) based models generate richer and more expressive feature embeddings and hence also perform well on relation prediction. However, we observe that these KG embeddings treat triples independently and thus fail to cover the complex and hidden information that is inherently implicit in the local neighborhood surrounding a triple. To this effect, our paper proposes a novel attention-based feature embedding that captures both entity and relation features in any given entity’s neighborhood. Additionally, we also encapsulate relation clusters and multi-hop relations in our model. Our empirical study offers insights into the efﬁcacy of our attention-based model and we show marked performance gains in comparison to state-of-the-art methods on all datasets.","archive":"KBGAT","archive_location":"ACL 2019","container-title":"Proceedings of the 57th Conference of the Association for Computational Linguistics","DOI":"10.18653/v1/p19-1466","event-place":"Florence, Italy","language":"en","note":"85 citations (Semantic Scholar/DOI) [2021-04-19]\n9","page":"4710–4723","publisher":"Association for Computational Linguistics","publisher-place":"Florence, Italy","title":"Learning Attention-based Embeddings for Relation Prediction in Knowledge Graphs","URL":"https://doi.org/10.18653/v1/p19-1466","volume":"Volume 1: Long Papers","author":[{"family":"Nathani","given":"Deepak"},{"family":"Chauhan","given":"Jatin"},{"family":"Sharma","given":"Charu"},{"family":"Kaul","given":"Manohar"}],"editor":[{"family":"Korhonen","given":"Anna"},{"family":"Traum","given":"David R."},{"family":"Màrquez","given":"Lluís"}],"issued":{"date-parts":[["2019",8,28]]},"citation-key":"nathaniLearningAttentionbasedEmbeddings28"}}],"schema":"https://github.com/citation-style-language/schema/raw/master/csl-citation.json"} </w:instrText>
      </w:r>
      <w:r w:rsidR="00FE13B5">
        <w:fldChar w:fldCharType="separate"/>
      </w:r>
      <w:r w:rsidR="00DF30F1" w:rsidRPr="00DF30F1">
        <w:rPr>
          <w:vertAlign w:val="superscript"/>
        </w:rPr>
        <w:t>[51]</w:t>
      </w:r>
      <w:r w:rsidR="00FE13B5">
        <w:fldChar w:fldCharType="end"/>
      </w:r>
      <w:r>
        <w:rPr>
          <w:rFonts w:hint="eastAsia"/>
        </w:rPr>
        <w:t>应用到知识图谱领域。使用该方法主要是考虑到控制方法</w:t>
      </w:r>
      <w:ins w:id="133" w:author="瀛 煜" w:date="2022-04-09T16:09:00Z">
        <w:r w:rsidR="00DB6D9A">
          <w:rPr>
            <w:rFonts w:hint="eastAsia"/>
          </w:rPr>
          <w:t>的</w:t>
        </w:r>
      </w:ins>
      <w:r>
        <w:rPr>
          <w:rFonts w:hint="eastAsia"/>
        </w:rPr>
        <w:t>复杂度，使用单层注意力计算复杂度较低，与在</w:t>
      </w:r>
      <w:r>
        <w:rPr>
          <w:rFonts w:hint="eastAsia"/>
        </w:rPr>
        <w:t>Transformer</w:t>
      </w:r>
      <w:r>
        <w:fldChar w:fldCharType="begin"/>
      </w:r>
      <w:r w:rsidR="00DF30F1">
        <w:instrText xml:space="preserve"> ADDIN ZOTERO_ITEM CSL_CITATION {"citationID":"afb2s5oknn","properties":{"formattedCitation":"\\super [68]\\nosupersub{}","plainCitation":"[68]","noteIndex":0},"citationItems":[{"id":561,"uris":["http://zotero.org/users/5779008/items/3ZU4TWMF"],"itemData":{"id":561,"type":"paper-conference","archive":"Transformer","archive_location":"NIPS 2017","container-title":"Advances in Neural Information Processing Systems 30: Annual Conference on Neural Information Processing Systems 2017","event-place":"Long Beach, CA, USA","note":"19041","page":"5998–6008","publisher-place":"Long Beach, CA, USA","title":"Attention is All you Need","URL":"http://papers.nips.cc/paper/7181-attention-is-all-you-need","author":[{"family":"Vaswani","given":"Ashish"},{"family":"Shazeer","given":"Noam"},{"family":"Parmar","given":"Niki"},{"family":"Uszkoreit","given":"Jakob"},{"family":"Jones","given":"Llion"},{"family":"Gomez","given":"Aidan N."},{"family":"Kaiser","given":"Lukasz"},{"family":"Polosukhin","given":"Illia"}],"editor":[{"family":"Guyon","given":"Isabelle"},{"family":"Luxburg","given":"Ulrike","dropping-particle":"von"},{"family":"Bengio","given":"Samy"},{"family":"Wallach","given":"Hanna M."},{"family":"Fergus","given":"Rob"},{"family":"Vishwanathan","given":"S. V. N."},{"family":"Garnett","given":"Roman"}],"issued":{"date-parts":[["2017",12,4]]},"citation-key":"vaswaniAttentionAllYou2017"}}],"schema":"https://github.com/citation-style-language/schema/raw/master/csl-citation.json"} </w:instrText>
      </w:r>
      <w:r>
        <w:fldChar w:fldCharType="separate"/>
      </w:r>
      <w:r w:rsidR="00DF30F1" w:rsidRPr="00DF30F1">
        <w:rPr>
          <w:vertAlign w:val="superscript"/>
        </w:rPr>
        <w:t>[68]</w:t>
      </w:r>
      <w:r>
        <w:fldChar w:fldCharType="end"/>
      </w:r>
      <w:r>
        <w:rPr>
          <w:rFonts w:hint="eastAsia"/>
        </w:rPr>
        <w:t>中采用的</w:t>
      </w:r>
      <w:r>
        <w:rPr>
          <w:rFonts w:hint="eastAsia"/>
        </w:rPr>
        <w:t>Query</w:t>
      </w:r>
      <w:r>
        <w:rPr>
          <w:rFonts w:hint="eastAsia"/>
        </w:rPr>
        <w:t>，</w:t>
      </w:r>
      <w:r>
        <w:rPr>
          <w:rFonts w:hint="eastAsia"/>
        </w:rPr>
        <w:t>Key</w:t>
      </w:r>
      <w:r>
        <w:rPr>
          <w:rFonts w:hint="eastAsia"/>
        </w:rPr>
        <w:t>，</w:t>
      </w:r>
      <w:r>
        <w:rPr>
          <w:rFonts w:hint="eastAsia"/>
        </w:rPr>
        <w:t>Value</w:t>
      </w:r>
      <w:r>
        <w:rPr>
          <w:rFonts w:hint="eastAsia"/>
        </w:rPr>
        <w:lastRenderedPageBreak/>
        <w:t>自注意力方法比较起来，参数量少，同时无需考虑使用残差等结构来加速模型的收敛。另外，该方法在多个不同的模型中都得到了应用，便于在实验中进行比较。</w:t>
      </w:r>
    </w:p>
    <w:p w14:paraId="60050751" w14:textId="77777777" w:rsidR="009B48E6" w:rsidRDefault="007E366D" w:rsidP="009B48E6">
      <w:pPr>
        <w:ind w:firstLine="480"/>
      </w:pPr>
      <m:oMath>
        <m:sSub>
          <m:sSubPr>
            <m:ctrlPr>
              <w:rPr>
                <w:rFonts w:ascii="Cambria Math" w:hAnsi="Cambria Math"/>
                <w:i/>
              </w:rPr>
            </m:ctrlPr>
          </m:sSubPr>
          <m:e>
            <m:r>
              <m:rPr>
                <m:sty m:val="bi"/>
              </m:rPr>
              <w:rPr>
                <w:rFonts w:ascii="Cambria Math" w:hAnsi="Cambria Math"/>
              </w:rPr>
              <m:t>m</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sidR="009B48E6">
        <w:rPr>
          <w:rFonts w:hint="eastAsia"/>
        </w:rPr>
        <w:t>是单个邻居编码后的消息，首先将其输入到单层注意力层计算绝对权重：</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144F8375" w14:textId="77777777" w:rsidTr="00AC3F7F">
        <w:trPr>
          <w:jc w:val="center"/>
        </w:trPr>
        <w:tc>
          <w:tcPr>
            <w:tcW w:w="1276" w:type="dxa"/>
            <w:vAlign w:val="center"/>
          </w:tcPr>
          <w:p w14:paraId="3BF69F58" w14:textId="77777777" w:rsidR="009B48E6" w:rsidRDefault="009B48E6" w:rsidP="00AC3F7F">
            <w:pPr>
              <w:ind w:firstLineChars="0" w:firstLine="0"/>
              <w:jc w:val="center"/>
            </w:pPr>
          </w:p>
        </w:tc>
        <w:tc>
          <w:tcPr>
            <w:tcW w:w="6657" w:type="dxa"/>
            <w:vAlign w:val="center"/>
          </w:tcPr>
          <w:p w14:paraId="7F4BC28A" w14:textId="77777777" w:rsidR="009B48E6" w:rsidRPr="00E45FB8" w:rsidRDefault="007E366D" w:rsidP="00AC3F7F">
            <w:pPr>
              <w:ind w:firstLine="480"/>
            </w:pPr>
            <m:oMathPara>
              <m:oMath>
                <m:sSub>
                  <m:sSubPr>
                    <m:ctrlPr>
                      <w:rPr>
                        <w:rFonts w:ascii="Cambria Math" w:hAnsi="Cambria Math"/>
                        <w:i/>
                      </w:rPr>
                    </m:ctrlPr>
                  </m:sSubPr>
                  <m:e>
                    <m:r>
                      <w:rPr>
                        <w:rFonts w:ascii="Cambria Math" w:hAnsi="Cambria Math"/>
                      </w:rPr>
                      <m:t>b</m:t>
                    </m:r>
                  </m:e>
                  <m:sub>
                    <m:r>
                      <w:rPr>
                        <w:rFonts w:ascii="Cambria Math" w:hAnsi="Cambria Math"/>
                      </w:rPr>
                      <m:t>u,r</m:t>
                    </m:r>
                  </m:sub>
                </m:sSub>
                <m:r>
                  <w:rPr>
                    <w:rFonts w:ascii="Cambria Math" w:hAnsi="Cambria Math"/>
                  </w:rPr>
                  <m:t>=LeakyReLU</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att</m:t>
                        </m:r>
                      </m:sub>
                    </m:sSub>
                    <m:sSub>
                      <m:sSubPr>
                        <m:ctrlPr>
                          <w:rPr>
                            <w:rFonts w:ascii="Cambria Math" w:hAnsi="Cambria Math"/>
                            <w:i/>
                          </w:rPr>
                        </m:ctrlPr>
                      </m:sSubPr>
                      <m:e>
                        <m:r>
                          <w:rPr>
                            <w:rFonts w:ascii="Cambria Math" w:hAnsi="Cambria Math"/>
                          </w:rPr>
                          <m:t>m</m:t>
                        </m:r>
                      </m:e>
                      <m:sub>
                        <m:d>
                          <m:dPr>
                            <m:ctrlPr>
                              <w:rPr>
                                <w:rFonts w:ascii="Cambria Math" w:hAnsi="Cambria Math"/>
                                <w:i/>
                              </w:rPr>
                            </m:ctrlPr>
                          </m:dPr>
                          <m:e>
                            <m:r>
                              <w:rPr>
                                <w:rFonts w:ascii="Cambria Math" w:hAnsi="Cambria Math"/>
                              </w:rPr>
                              <m:t>u,r,v</m:t>
                            </m:r>
                          </m:e>
                        </m:d>
                      </m:sub>
                    </m:sSub>
                  </m:e>
                </m:d>
              </m:oMath>
            </m:oMathPara>
          </w:p>
        </w:tc>
        <w:tc>
          <w:tcPr>
            <w:tcW w:w="1276" w:type="dxa"/>
            <w:vAlign w:val="center"/>
          </w:tcPr>
          <w:p w14:paraId="18732497" w14:textId="00575838"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23</w:t>
              </w:r>
            </w:fldSimple>
            <w:r>
              <w:t>)</w:t>
            </w:r>
          </w:p>
        </w:tc>
      </w:tr>
    </w:tbl>
    <w:p w14:paraId="4972E7BC" w14:textId="09E1C33B" w:rsidR="009B48E6" w:rsidRDefault="009B48E6" w:rsidP="009B48E6">
      <w:pPr>
        <w:ind w:firstLine="480"/>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att</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1</m:t>
            </m:r>
            <m:r>
              <m:rPr>
                <m:sty m:val="p"/>
              </m:rPr>
              <w:rPr>
                <w:rFonts w:ascii="Cambria Math" w:hAnsi="Cambria Math"/>
              </w:rPr>
              <m:t>×</m:t>
            </m:r>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sup>
        </m:sSup>
      </m:oMath>
      <w:r>
        <w:rPr>
          <w:rFonts w:hint="eastAsia"/>
        </w:rPr>
        <w:t>作为注意力向量，衡量邻居信息</w:t>
      </w:r>
      <m:oMath>
        <m:sSub>
          <m:sSubPr>
            <m:ctrlPr>
              <w:rPr>
                <w:rFonts w:ascii="Cambria Math" w:hAnsi="Cambria Math"/>
                <w:i/>
              </w:rPr>
            </m:ctrlPr>
          </m:sSubPr>
          <m:e>
            <m:r>
              <m:rPr>
                <m:sty m:val="bi"/>
              </m:rPr>
              <w:rPr>
                <w:rFonts w:ascii="Cambria Math" w:hAnsi="Cambria Math"/>
              </w:rPr>
              <m:t>m</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Pr>
          <w:rFonts w:hint="eastAsia"/>
        </w:rPr>
        <w:t>在全局意义上的重要性。</w:t>
      </w:r>
      <m:oMath>
        <m:sSub>
          <m:sSubPr>
            <m:ctrlPr>
              <w:rPr>
                <w:rFonts w:ascii="Cambria Math" w:hAnsi="Cambria Math"/>
                <w:i/>
              </w:rPr>
            </m:ctrlPr>
          </m:sSubPr>
          <m:e>
            <m:r>
              <w:rPr>
                <w:rFonts w:ascii="Cambria Math" w:hAnsi="Cambria Math"/>
              </w:rPr>
              <m:t>b</m:t>
            </m:r>
          </m:e>
          <m:sub>
            <m:r>
              <w:rPr>
                <w:rFonts w:ascii="Cambria Math" w:hAnsi="Cambria Math"/>
              </w:rPr>
              <m:t>u,r</m:t>
            </m:r>
          </m:sub>
        </m:sSub>
      </m:oMath>
      <w:r>
        <w:rPr>
          <w:rFonts w:hint="eastAsia"/>
        </w:rPr>
        <w:t>表示实体</w:t>
      </w:r>
      <m:oMath>
        <m:r>
          <w:rPr>
            <w:rFonts w:ascii="Cambria Math" w:hAnsi="Cambria Math" w:hint="eastAsia"/>
          </w:rPr>
          <m:t>u</m:t>
        </m:r>
      </m:oMath>
      <w:r>
        <w:rPr>
          <w:rFonts w:hint="eastAsia"/>
        </w:rPr>
        <w:t>通过关系</w:t>
      </w:r>
      <m:oMath>
        <m:r>
          <w:rPr>
            <w:rFonts w:ascii="Cambria Math" w:hAnsi="Cambria Math" w:hint="eastAsia"/>
          </w:rPr>
          <m:t>r</m:t>
        </m:r>
      </m:oMath>
      <w:r>
        <w:rPr>
          <w:rFonts w:hint="eastAsia"/>
        </w:rPr>
        <w:t>传递给实体</w:t>
      </w:r>
      <m:oMath>
        <m:r>
          <w:rPr>
            <w:rFonts w:ascii="Cambria Math" w:hAnsi="Cambria Math" w:hint="eastAsia"/>
          </w:rPr>
          <m:t>v</m:t>
        </m:r>
      </m:oMath>
      <w:r>
        <w:rPr>
          <w:rFonts w:hint="eastAsia"/>
        </w:rPr>
        <w:t>的消息的重要性系数。</w:t>
      </w:r>
      <m:oMath>
        <m:sSub>
          <m:sSubPr>
            <m:ctrlPr>
              <w:rPr>
                <w:rFonts w:ascii="Cambria Math" w:hAnsi="Cambria Math"/>
                <w:i/>
              </w:rPr>
            </m:ctrlPr>
          </m:sSubPr>
          <m:e>
            <m:r>
              <w:rPr>
                <w:rFonts w:ascii="Cambria Math" w:hAnsi="Cambria Math"/>
              </w:rPr>
              <m:t>b</m:t>
            </m:r>
          </m:e>
          <m:sub>
            <m:r>
              <w:rPr>
                <w:rFonts w:ascii="Cambria Math" w:hAnsi="Cambria Math"/>
              </w:rPr>
              <m:t>u,r</m:t>
            </m:r>
          </m:sub>
        </m:sSub>
      </m:oMath>
      <w:r>
        <w:rPr>
          <w:rFonts w:hint="eastAsia"/>
        </w:rPr>
        <w:t>不随着中心实体</w:t>
      </w:r>
      <m:oMath>
        <m:r>
          <w:rPr>
            <w:rFonts w:ascii="Cambria Math" w:hAnsi="Cambria Math" w:hint="eastAsia"/>
          </w:rPr>
          <m:t>v</m:t>
        </m:r>
      </m:oMath>
      <w:r>
        <w:rPr>
          <w:rFonts w:hint="eastAsia"/>
        </w:rPr>
        <w:t>而改变。因此，由于实体</w:t>
      </w:r>
      <m:oMath>
        <m:r>
          <w:rPr>
            <w:rFonts w:ascii="Cambria Math" w:hAnsi="Cambria Math" w:hint="eastAsia"/>
          </w:rPr>
          <m:t>v</m:t>
        </m:r>
      </m:oMath>
      <w:r>
        <w:rPr>
          <w:rFonts w:hint="eastAsia"/>
        </w:rPr>
        <w:t>具有多个不同的邻居，需要衡量</w:t>
      </w:r>
      <m:oMath>
        <m:sSub>
          <m:sSubPr>
            <m:ctrlPr>
              <w:rPr>
                <w:rFonts w:ascii="Cambria Math" w:hAnsi="Cambria Math"/>
                <w:i/>
              </w:rPr>
            </m:ctrlPr>
          </m:sSubPr>
          <m:e>
            <m:r>
              <m:rPr>
                <m:sty m:val="bi"/>
              </m:rPr>
              <w:rPr>
                <w:rFonts w:ascii="Cambria Math" w:hAnsi="Cambria Math"/>
              </w:rPr>
              <m:t>m</m:t>
            </m:r>
          </m:e>
          <m:sub>
            <m:d>
              <m:dPr>
                <m:ctrlPr>
                  <w:rPr>
                    <w:rFonts w:ascii="Cambria Math" w:hAnsi="Cambria Math"/>
                    <w:i/>
                  </w:rPr>
                </m:ctrlPr>
              </m:dPr>
              <m:e>
                <m:r>
                  <m:rPr>
                    <m:sty m:val="bi"/>
                  </m:rPr>
                  <w:rPr>
                    <w:rFonts w:ascii="Cambria Math" w:hAnsi="Cambria Math"/>
                  </w:rPr>
                  <m:t>u</m:t>
                </m:r>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sub>
        </m:sSub>
      </m:oMath>
      <w:r>
        <w:rPr>
          <w:rFonts w:hint="eastAsia"/>
        </w:rPr>
        <w:t>在局部的多个邻居消息中的相对重要程度。为了获取相对</w:t>
      </w:r>
      <w:r w:rsidR="002D5754">
        <w:rPr>
          <w:rFonts w:hint="eastAsia"/>
        </w:rPr>
        <w:t>权重</w:t>
      </w:r>
      <w:r>
        <w:rPr>
          <w:rFonts w:hint="eastAsia"/>
        </w:rPr>
        <w:t>，使用</w:t>
      </w:r>
      <m:oMath>
        <m:r>
          <w:rPr>
            <w:rFonts w:ascii="Cambria Math" w:hAnsi="Cambria Math"/>
          </w:rPr>
          <m:t>S</m:t>
        </m:r>
        <m:r>
          <w:rPr>
            <w:rFonts w:ascii="Cambria Math" w:hAnsi="Cambria Math" w:hint="eastAsia"/>
          </w:rPr>
          <m:t>oftmax</m:t>
        </m:r>
      </m:oMath>
      <w:r>
        <w:rPr>
          <w:rFonts w:hint="eastAsia"/>
        </w:rPr>
        <w:t>函数归一化</w:t>
      </w:r>
      <m:oMath>
        <m:sSub>
          <m:sSubPr>
            <m:ctrlPr>
              <w:rPr>
                <w:rFonts w:ascii="Cambria Math" w:hAnsi="Cambria Math"/>
                <w:i/>
              </w:rPr>
            </m:ctrlPr>
          </m:sSubPr>
          <m:e>
            <m:r>
              <w:rPr>
                <w:rFonts w:ascii="Cambria Math" w:hAnsi="Cambria Math"/>
              </w:rPr>
              <m:t>b</m:t>
            </m:r>
          </m:e>
          <m:sub>
            <m:r>
              <w:rPr>
                <w:rFonts w:ascii="Cambria Math" w:hAnsi="Cambria Math"/>
              </w:rPr>
              <m:t>u,r</m:t>
            </m:r>
          </m:sub>
        </m:sSub>
      </m:oMath>
      <w:r>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5ADE93D4" w14:textId="77777777" w:rsidTr="00AC3F7F">
        <w:trPr>
          <w:jc w:val="center"/>
        </w:trPr>
        <w:tc>
          <w:tcPr>
            <w:tcW w:w="1276" w:type="dxa"/>
            <w:vAlign w:val="center"/>
          </w:tcPr>
          <w:p w14:paraId="5830F508" w14:textId="77777777" w:rsidR="009B48E6" w:rsidRDefault="009B48E6" w:rsidP="00AC3F7F">
            <w:pPr>
              <w:ind w:firstLineChars="0" w:firstLine="0"/>
              <w:jc w:val="center"/>
            </w:pPr>
          </w:p>
        </w:tc>
        <w:tc>
          <w:tcPr>
            <w:tcW w:w="6657" w:type="dxa"/>
            <w:vAlign w:val="center"/>
          </w:tcPr>
          <w:p w14:paraId="693516A9" w14:textId="4B26C08F" w:rsidR="009B48E6" w:rsidRPr="00C806FF" w:rsidRDefault="007E366D" w:rsidP="00AC3F7F">
            <w:pPr>
              <w:ind w:firstLine="480"/>
              <w:rPr>
                <w:lang/>
              </w:rPr>
            </w:pPr>
            <m:oMathPara>
              <m:oMath>
                <m:m>
                  <m:mPr>
                    <m:plcHide m:val="1"/>
                    <m:cGpRule m:val="4"/>
                    <m:mcs>
                      <m:mc>
                        <m:mcPr>
                          <m:count m:val="1"/>
                          <m:mcJc m:val="center"/>
                        </m:mcPr>
                      </m:mc>
                      <m:mc>
                        <m:mcPr>
                          <m:count m:val="1"/>
                          <m:mcJc m:val="left"/>
                        </m:mcPr>
                      </m:mc>
                    </m:mcs>
                    <m:ctrlPr>
                      <w:rPr>
                        <w:rFonts w:ascii="Cambria Math" w:hAnsi="Cambria Math"/>
                        <w:lang/>
                      </w:rPr>
                    </m:ctrlPr>
                  </m:mPr>
                  <m:mr>
                    <m:e>
                      <m:sSub>
                        <m:sSubPr>
                          <m:ctrlPr>
                            <w:rPr>
                              <w:rFonts w:ascii="Cambria Math" w:hAnsi="Cambria Math"/>
                              <w:lang/>
                            </w:rPr>
                          </m:ctrlPr>
                        </m:sSubPr>
                        <m:e>
                          <m:r>
                            <w:rPr>
                              <w:rFonts w:ascii="Cambria Math" w:hAnsi="Cambria Math"/>
                              <w:lang/>
                            </w:rPr>
                            <m:t>α</m:t>
                          </m:r>
                        </m:e>
                        <m:sub>
                          <m:r>
                            <w:rPr>
                              <w:rFonts w:ascii="Cambria Math" w:hAnsi="Cambria Math"/>
                              <w:lang/>
                            </w:rPr>
                            <m:t>u,r</m:t>
                          </m:r>
                        </m:sub>
                      </m:sSub>
                    </m:e>
                    <m:e>
                      <m:r>
                        <w:rPr>
                          <w:rFonts w:ascii="Cambria Math" w:hAnsi="Cambria Math"/>
                          <w:lang/>
                        </w:rPr>
                        <m:t>=softmax</m:t>
                      </m:r>
                      <m:d>
                        <m:dPr>
                          <m:ctrlPr>
                            <w:rPr>
                              <w:rFonts w:ascii="Cambria Math" w:hAnsi="Cambria Math"/>
                              <w:i/>
                              <w:lang/>
                            </w:rPr>
                          </m:ctrlPr>
                        </m:dPr>
                        <m:e>
                          <m:sSub>
                            <m:sSubPr>
                              <m:ctrlPr>
                                <w:rPr>
                                  <w:rFonts w:ascii="Cambria Math" w:hAnsi="Cambria Math"/>
                                  <w:lang/>
                                </w:rPr>
                              </m:ctrlPr>
                            </m:sSubPr>
                            <m:e>
                              <m:r>
                                <w:rPr>
                                  <w:rFonts w:ascii="Cambria Math" w:hAnsi="Cambria Math"/>
                                  <w:lang/>
                                </w:rPr>
                                <m:t>b</m:t>
                              </m:r>
                            </m:e>
                            <m:sub>
                              <m:r>
                                <w:rPr>
                                  <w:rFonts w:ascii="Cambria Math" w:hAnsi="Cambria Math"/>
                                  <w:lang/>
                                </w:rPr>
                                <m:t>u,r</m:t>
                              </m:r>
                            </m:sub>
                          </m:sSub>
                        </m:e>
                      </m:d>
                    </m:e>
                  </m:mr>
                  <m:mr>
                    <m:e/>
                    <m:e>
                      <m:r>
                        <w:rPr>
                          <w:rFonts w:ascii="Cambria Math" w:hAnsi="Cambria Math"/>
                          <w:lang/>
                        </w:rPr>
                        <m:t>=</m:t>
                      </m:r>
                      <m:f>
                        <m:fPr>
                          <m:ctrlPr>
                            <w:rPr>
                              <w:rFonts w:ascii="Cambria Math" w:hAnsi="Cambria Math"/>
                              <w:lang/>
                            </w:rPr>
                          </m:ctrlPr>
                        </m:fPr>
                        <m:num>
                          <m:r>
                            <w:rPr>
                              <w:rFonts w:ascii="Cambria Math" w:hAnsi="Cambria Math"/>
                              <w:lang/>
                            </w:rPr>
                            <m:t>exp</m:t>
                          </m:r>
                          <m:d>
                            <m:dPr>
                              <m:ctrlPr>
                                <w:rPr>
                                  <w:rFonts w:ascii="Cambria Math" w:hAnsi="Cambria Math"/>
                                  <w:i/>
                                  <w:lang/>
                                </w:rPr>
                              </m:ctrlPr>
                            </m:dPr>
                            <m:e>
                              <m:sSub>
                                <m:sSubPr>
                                  <m:ctrlPr>
                                    <w:rPr>
                                      <w:rFonts w:ascii="Cambria Math" w:hAnsi="Cambria Math"/>
                                      <w:lang/>
                                    </w:rPr>
                                  </m:ctrlPr>
                                </m:sSubPr>
                                <m:e>
                                  <m:r>
                                    <w:rPr>
                                      <w:rFonts w:ascii="Cambria Math" w:hAnsi="Cambria Math"/>
                                      <w:lang/>
                                    </w:rPr>
                                    <m:t>b</m:t>
                                  </m:r>
                                </m:e>
                                <m:sub>
                                  <m:r>
                                    <w:rPr>
                                      <w:rFonts w:ascii="Cambria Math" w:hAnsi="Cambria Math"/>
                                      <w:lang/>
                                    </w:rPr>
                                    <m:t>u,r</m:t>
                                  </m:r>
                                </m:sub>
                              </m:sSub>
                            </m:e>
                          </m:d>
                        </m:num>
                        <m:den>
                          <m:nary>
                            <m:naryPr>
                              <m:chr m:val="∑"/>
                              <m:limLoc m:val="subSup"/>
                              <m:grow m:val="1"/>
                              <m:supHide m:val="1"/>
                              <m:ctrlPr>
                                <w:rPr>
                                  <w:rFonts w:ascii="Cambria Math" w:hAnsi="Cambria Math"/>
                                  <w:lang/>
                                </w:rPr>
                              </m:ctrlPr>
                            </m:naryPr>
                            <m:sub>
                              <m:r>
                                <w:rPr>
                                  <w:rFonts w:ascii="Cambria Math" w:hAnsi="Cambria Math"/>
                                  <w:lang/>
                                </w:rPr>
                                <m:t>i∈</m:t>
                              </m:r>
                              <m:sSub>
                                <m:sSubPr>
                                  <m:ctrlPr>
                                    <w:rPr>
                                      <w:rFonts w:ascii="Cambria Math" w:hAnsi="Cambria Math"/>
                                      <w:lang/>
                                    </w:rPr>
                                  </m:ctrlPr>
                                </m:sSubPr>
                                <m:e>
                                  <m:r>
                                    <m:rPr>
                                      <m:scr m:val="script"/>
                                    </m:rPr>
                                    <w:rPr>
                                      <w:rFonts w:ascii="Cambria Math" w:hAnsi="Cambria Math"/>
                                      <w:lang/>
                                    </w:rPr>
                                    <m:t>N</m:t>
                                  </m:r>
                                </m:e>
                                <m:sub>
                                  <m:r>
                                    <w:rPr>
                                      <w:rFonts w:ascii="Cambria Math" w:hAnsi="Cambria Math"/>
                                      <w:lang/>
                                    </w:rPr>
                                    <m:t>v</m:t>
                                  </m:r>
                                </m:sub>
                              </m:sSub>
                            </m:sub>
                            <m:sup/>
                            <m:e>
                              <m:r>
                                <w:rPr>
                                  <w:rFonts w:ascii="Cambria Math" w:hAnsi="Cambria Math"/>
                                  <w:lang/>
                                </w:rPr>
                                <m:t xml:space="preserve"> </m:t>
                              </m:r>
                            </m:e>
                          </m:nary>
                          <m:nary>
                            <m:naryPr>
                              <m:chr m:val="∑"/>
                              <m:limLoc m:val="undOvr"/>
                              <m:grow m:val="1"/>
                              <m:supHide m:val="1"/>
                              <m:ctrlPr>
                                <w:rPr>
                                  <w:rFonts w:ascii="Cambria Math" w:hAnsi="Cambria Math"/>
                                  <w:lang/>
                                </w:rPr>
                              </m:ctrlPr>
                            </m:naryPr>
                            <m:sub>
                              <m:r>
                                <w:rPr>
                                  <w:rFonts w:ascii="Cambria Math" w:hAnsi="Cambria Math"/>
                                  <w:lang/>
                                </w:rPr>
                                <m:t>r∈</m:t>
                              </m:r>
                              <m:sSub>
                                <m:sSubPr>
                                  <m:ctrlPr>
                                    <w:rPr>
                                      <w:rFonts w:ascii="Cambria Math" w:hAnsi="Cambria Math"/>
                                      <w:lang/>
                                    </w:rPr>
                                  </m:ctrlPr>
                                </m:sSubPr>
                                <m:e>
                                  <m:r>
                                    <m:rPr>
                                      <m:scr m:val="script"/>
                                    </m:rPr>
                                    <w:rPr>
                                      <w:rFonts w:ascii="Cambria Math" w:hAnsi="Cambria Math"/>
                                      <w:lang/>
                                    </w:rPr>
                                    <m:t>R</m:t>
                                  </m:r>
                                </m:e>
                                <m:sub>
                                  <m:r>
                                    <w:rPr>
                                      <w:rFonts w:ascii="Cambria Math" w:hAnsi="Cambria Math"/>
                                      <w:lang/>
                                    </w:rPr>
                                    <m:t>i,</m:t>
                                  </m:r>
                                  <m:r>
                                    <w:rPr>
                                      <w:rFonts w:ascii="Cambria Math" w:hAnsi="Cambria Math" w:hint="eastAsia"/>
                                      <w:lang/>
                                    </w:rPr>
                                    <m:t>v</m:t>
                                  </m:r>
                                </m:sub>
                              </m:sSub>
                            </m:sub>
                            <m:sup/>
                            <m:e>
                              <m:r>
                                <w:rPr>
                                  <w:rFonts w:ascii="Cambria Math" w:hAnsi="Cambria Math"/>
                                  <w:lang/>
                                </w:rPr>
                                <m:t xml:space="preserve"> </m:t>
                              </m:r>
                            </m:e>
                          </m:nary>
                          <m:r>
                            <w:rPr>
                              <w:rFonts w:ascii="Cambria Math" w:hAnsi="Cambria Math"/>
                              <w:lang/>
                            </w:rPr>
                            <m:t>exp</m:t>
                          </m:r>
                          <m:d>
                            <m:dPr>
                              <m:ctrlPr>
                                <w:rPr>
                                  <w:rFonts w:ascii="Cambria Math" w:hAnsi="Cambria Math"/>
                                  <w:i/>
                                  <w:lang/>
                                </w:rPr>
                              </m:ctrlPr>
                            </m:dPr>
                            <m:e>
                              <m:sSub>
                                <m:sSubPr>
                                  <m:ctrlPr>
                                    <w:rPr>
                                      <w:rFonts w:ascii="Cambria Math" w:hAnsi="Cambria Math"/>
                                      <w:lang/>
                                    </w:rPr>
                                  </m:ctrlPr>
                                </m:sSubPr>
                                <m:e>
                                  <m:r>
                                    <w:rPr>
                                      <w:rFonts w:ascii="Cambria Math" w:hAnsi="Cambria Math"/>
                                      <w:lang/>
                                    </w:rPr>
                                    <m:t>b</m:t>
                                  </m:r>
                                </m:e>
                                <m:sub>
                                  <m:r>
                                    <w:rPr>
                                      <w:rFonts w:ascii="Cambria Math" w:hAnsi="Cambria Math"/>
                                      <w:lang/>
                                    </w:rPr>
                                    <m:t>i,r</m:t>
                                  </m:r>
                                </m:sub>
                              </m:sSub>
                            </m:e>
                          </m:d>
                        </m:den>
                      </m:f>
                    </m:e>
                  </m:mr>
                </m:m>
              </m:oMath>
            </m:oMathPara>
          </w:p>
        </w:tc>
        <w:tc>
          <w:tcPr>
            <w:tcW w:w="1276" w:type="dxa"/>
            <w:vAlign w:val="center"/>
          </w:tcPr>
          <w:p w14:paraId="34B33AAB" w14:textId="38233910"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24</w:t>
              </w:r>
            </w:fldSimple>
            <w:r>
              <w:t>)</w:t>
            </w:r>
          </w:p>
        </w:tc>
      </w:tr>
    </w:tbl>
    <w:p w14:paraId="27DA0076" w14:textId="77777777" w:rsidR="009B48E6" w:rsidRDefault="007E366D" w:rsidP="009B48E6">
      <w:pPr>
        <w:ind w:firstLine="480"/>
        <w:rPr>
          <w:lang/>
        </w:rPr>
      </w:pPr>
      <m:oMath>
        <m:sSub>
          <m:sSubPr>
            <m:ctrlPr>
              <w:rPr>
                <w:rFonts w:ascii="Cambria Math" w:hAnsi="Cambria Math"/>
                <w:i/>
                <w:lang/>
              </w:rPr>
            </m:ctrlPr>
          </m:sSubPr>
          <m:e>
            <m:r>
              <m:rPr>
                <m:scr m:val="script"/>
              </m:rPr>
              <w:rPr>
                <w:rFonts w:ascii="Cambria Math" w:hAnsi="Cambria Math"/>
                <w:lang/>
              </w:rPr>
              <m:t>R</m:t>
            </m:r>
          </m:e>
          <m:sub>
            <m:r>
              <m:rPr>
                <m:scr m:val="script"/>
              </m:rPr>
              <w:rPr>
                <w:rFonts w:ascii="Cambria Math" w:hAnsi="Cambria Math"/>
                <w:lang/>
              </w:rPr>
              <m:t>i,</m:t>
            </m:r>
            <m:r>
              <w:rPr>
                <w:rFonts w:ascii="Cambria Math" w:hAnsi="Cambria Math" w:hint="eastAsia"/>
                <w:lang/>
              </w:rPr>
              <m:t>v</m:t>
            </m:r>
          </m:sub>
        </m:sSub>
      </m:oMath>
      <w:r w:rsidR="009B48E6">
        <w:rPr>
          <w:rFonts w:hint="eastAsia"/>
          <w:lang/>
        </w:rPr>
        <w:t>表示在实体</w:t>
      </w:r>
      <m:oMath>
        <m:r>
          <w:rPr>
            <w:rFonts w:ascii="Cambria Math" w:hAnsi="Cambria Math" w:hint="eastAsia"/>
            <w:lang/>
          </w:rPr>
          <m:t>i</m:t>
        </m:r>
      </m:oMath>
      <w:r w:rsidR="009B48E6">
        <w:rPr>
          <w:rFonts w:hint="eastAsia"/>
          <w:lang/>
        </w:rPr>
        <w:t>和实体</w:t>
      </w:r>
      <m:oMath>
        <m:r>
          <w:rPr>
            <w:rFonts w:ascii="Cambria Math" w:hAnsi="Cambria Math" w:hint="eastAsia"/>
            <w:lang/>
          </w:rPr>
          <m:t>v</m:t>
        </m:r>
      </m:oMath>
      <w:r w:rsidR="009B48E6">
        <w:rPr>
          <w:rFonts w:hint="eastAsia"/>
          <w:lang/>
        </w:rPr>
        <w:t>之间相连的关系集合。可以看到，通过上面的操作，</w:t>
      </w:r>
      <m:oMath>
        <m:nary>
          <m:naryPr>
            <m:chr m:val="∑"/>
            <m:limLoc m:val="undOvr"/>
            <m:supHide m:val="1"/>
            <m:ctrlPr>
              <w:rPr>
                <w:rFonts w:ascii="Cambria Math" w:hAnsi="Cambria Math"/>
                <w:i/>
                <w:lang/>
              </w:rPr>
            </m:ctrlPr>
          </m:naryPr>
          <m:sub>
            <m:d>
              <m:dPr>
                <m:ctrlPr>
                  <w:rPr>
                    <w:rFonts w:ascii="Cambria Math" w:hAnsi="Cambria Math"/>
                    <w:i/>
                    <w:lang/>
                  </w:rPr>
                </m:ctrlPr>
              </m:dPr>
              <m:e>
                <m:r>
                  <w:rPr>
                    <w:rFonts w:ascii="Cambria Math" w:hAnsi="Cambria Math"/>
                    <w:lang/>
                  </w:rPr>
                  <m:t>u,r</m:t>
                </m:r>
              </m:e>
            </m:d>
            <m:r>
              <m:rPr>
                <m:sty m:val="p"/>
              </m:rPr>
              <w:rPr>
                <w:rFonts w:ascii="Cambria Math" w:hAnsi="Cambria Math" w:hint="eastAsia"/>
                <w:lang/>
              </w:rPr>
              <m:t>∈</m:t>
            </m:r>
            <m:r>
              <w:rPr>
                <w:rFonts w:ascii="Cambria Math" w:hAnsi="Cambria Math"/>
                <w:lang/>
              </w:rPr>
              <m:t>N</m:t>
            </m:r>
            <m:d>
              <m:dPr>
                <m:ctrlPr>
                  <w:rPr>
                    <w:rFonts w:ascii="Cambria Math" w:hAnsi="Cambria Math"/>
                    <w:i/>
                    <w:lang/>
                  </w:rPr>
                </m:ctrlPr>
              </m:dPr>
              <m:e>
                <m:r>
                  <w:rPr>
                    <w:rFonts w:ascii="Cambria Math" w:hAnsi="Cambria Math"/>
                    <w:lang/>
                  </w:rPr>
                  <m:t>v</m:t>
                </m:r>
              </m:e>
            </m:d>
          </m:sub>
          <m:sup/>
          <m:e>
            <m:sSub>
              <m:sSubPr>
                <m:ctrlPr>
                  <w:rPr>
                    <w:rFonts w:ascii="Cambria Math" w:hAnsi="Cambria Math"/>
                    <w:lang/>
                  </w:rPr>
                </m:ctrlPr>
              </m:sSubPr>
              <m:e>
                <m:r>
                  <w:rPr>
                    <w:rFonts w:ascii="Cambria Math" w:hAnsi="Cambria Math"/>
                    <w:lang/>
                  </w:rPr>
                  <m:t>α</m:t>
                </m:r>
              </m:e>
              <m:sub>
                <m:r>
                  <w:rPr>
                    <w:rFonts w:ascii="Cambria Math" w:hAnsi="Cambria Math"/>
                    <w:lang/>
                  </w:rPr>
                  <m:t>u,r</m:t>
                </m:r>
              </m:sub>
            </m:sSub>
          </m:e>
        </m:nary>
        <m:r>
          <w:rPr>
            <w:rFonts w:ascii="Cambria Math" w:hAnsi="Cambria Math"/>
            <w:lang/>
          </w:rPr>
          <m:t>=1</m:t>
        </m:r>
      </m:oMath>
      <w:r w:rsidR="009B48E6">
        <w:rPr>
          <w:rFonts w:hint="eastAsia"/>
          <w:lang/>
        </w:rPr>
        <w:t>。此时，利用相对注意力系数聚合邻居信息。</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355480CB" w14:textId="77777777" w:rsidTr="00AC3F7F">
        <w:trPr>
          <w:jc w:val="center"/>
        </w:trPr>
        <w:tc>
          <w:tcPr>
            <w:tcW w:w="1276" w:type="dxa"/>
            <w:vAlign w:val="center"/>
          </w:tcPr>
          <w:p w14:paraId="71507D8A" w14:textId="77777777" w:rsidR="009B48E6" w:rsidRDefault="009B48E6" w:rsidP="00AC3F7F">
            <w:pPr>
              <w:ind w:firstLineChars="0" w:firstLine="0"/>
              <w:jc w:val="center"/>
            </w:pPr>
          </w:p>
        </w:tc>
        <w:tc>
          <w:tcPr>
            <w:tcW w:w="6657" w:type="dxa"/>
            <w:vAlign w:val="center"/>
          </w:tcPr>
          <w:p w14:paraId="37ED0CB2" w14:textId="77777777" w:rsidR="009B48E6" w:rsidRPr="00C806FF" w:rsidRDefault="007E366D" w:rsidP="00AC3F7F">
            <w:pPr>
              <w:ind w:firstLine="480"/>
              <w:rPr>
                <w:lang/>
              </w:rPr>
            </w:pPr>
            <m:oMathPara>
              <m:oMath>
                <m:sSubSup>
                  <m:sSubSupPr>
                    <m:ctrlPr>
                      <w:rPr>
                        <w:rFonts w:ascii="Cambria Math" w:hAnsi="Cambria Math"/>
                        <w:i/>
                        <w:lang/>
                      </w:rPr>
                    </m:ctrlPr>
                  </m:sSubSupPr>
                  <m:e>
                    <m:r>
                      <w:rPr>
                        <w:rFonts w:ascii="Cambria Math" w:hAnsi="Cambria Math"/>
                        <w:lang/>
                      </w:rPr>
                      <m:t>e</m:t>
                    </m:r>
                  </m:e>
                  <m:sub>
                    <m:r>
                      <w:rPr>
                        <w:rFonts w:ascii="Cambria Math" w:hAnsi="Cambria Math"/>
                        <w:lang/>
                      </w:rPr>
                      <m:t>v</m:t>
                    </m:r>
                  </m:sub>
                  <m:sup>
                    <m:r>
                      <m:rPr>
                        <m:sty m:val="p"/>
                      </m:rPr>
                      <w:rPr>
                        <w:rFonts w:ascii="Cambria Math" w:hAnsi="Cambria Math" w:hint="eastAsia"/>
                        <w:lang/>
                      </w:rPr>
                      <m:t>'</m:t>
                    </m:r>
                  </m:sup>
                </m:sSubSup>
                <m:r>
                  <w:rPr>
                    <w:rFonts w:ascii="Cambria Math" w:hAnsi="Cambria Math"/>
                    <w:lang/>
                  </w:rPr>
                  <m:t>=f</m:t>
                </m:r>
                <m:d>
                  <m:dPr>
                    <m:ctrlPr>
                      <w:rPr>
                        <w:rFonts w:ascii="Cambria Math" w:hAnsi="Cambria Math"/>
                        <w:lang/>
                      </w:rPr>
                    </m:ctrlPr>
                  </m:dPr>
                  <m:e>
                    <m:nary>
                      <m:naryPr>
                        <m:chr m:val="∑"/>
                        <m:supHide m:val="1"/>
                        <m:ctrlPr>
                          <w:rPr>
                            <w:rFonts w:ascii="Cambria Math" w:hAnsi="Cambria Math"/>
                            <w:lang/>
                          </w:rPr>
                        </m:ctrlPr>
                      </m:naryPr>
                      <m:sub>
                        <m:d>
                          <m:dPr>
                            <m:ctrlPr>
                              <w:rPr>
                                <w:rFonts w:ascii="Cambria Math" w:hAnsi="Cambria Math"/>
                                <w:i/>
                                <w:lang/>
                              </w:rPr>
                            </m:ctrlPr>
                          </m:dPr>
                          <m:e>
                            <m:r>
                              <w:rPr>
                                <w:rFonts w:ascii="Cambria Math" w:hAnsi="Cambria Math"/>
                                <w:lang/>
                              </w:rPr>
                              <m:t>u,r</m:t>
                            </m:r>
                          </m:e>
                        </m:d>
                        <m:r>
                          <m:rPr>
                            <m:sty m:val="p"/>
                          </m:rPr>
                          <w:rPr>
                            <w:rFonts w:ascii="Cambria Math" w:hAnsi="Cambria Math" w:hint="eastAsia"/>
                            <w:lang/>
                          </w:rPr>
                          <m:t>∈</m:t>
                        </m:r>
                        <m:r>
                          <m:rPr>
                            <m:scr m:val="script"/>
                          </m:rPr>
                          <w:rPr>
                            <w:rFonts w:ascii="Cambria Math" w:hAnsi="Cambria Math"/>
                            <w:lang/>
                          </w:rPr>
                          <m:t>N</m:t>
                        </m:r>
                        <m:d>
                          <m:dPr>
                            <m:ctrlPr>
                              <w:rPr>
                                <w:rFonts w:ascii="Cambria Math" w:hAnsi="Cambria Math"/>
                                <w:i/>
                                <w:lang/>
                              </w:rPr>
                            </m:ctrlPr>
                          </m:dPr>
                          <m:e>
                            <m:r>
                              <w:rPr>
                                <w:rFonts w:ascii="Cambria Math" w:hAnsi="Cambria Math"/>
                                <w:lang/>
                              </w:rPr>
                              <m:t>v</m:t>
                            </m:r>
                          </m:e>
                        </m:d>
                        <m:ctrlPr>
                          <w:rPr>
                            <w:rFonts w:ascii="Cambria Math" w:hAnsi="Cambria Math"/>
                            <w:i/>
                            <w:lang/>
                          </w:rPr>
                        </m:ctrlPr>
                      </m:sub>
                      <m:sup/>
                      <m:e>
                        <m:sSub>
                          <m:sSubPr>
                            <m:ctrlPr>
                              <w:rPr>
                                <w:rFonts w:ascii="Cambria Math" w:hAnsi="Cambria Math"/>
                                <w:i/>
                                <w:lang/>
                              </w:rPr>
                            </m:ctrlPr>
                          </m:sSubPr>
                          <m:e>
                            <m:r>
                              <m:rPr>
                                <m:sty m:val="p"/>
                              </m:rPr>
                              <w:rPr>
                                <w:rFonts w:ascii="Cambria Math" w:hAnsi="Cambria Math"/>
                                <w:lang/>
                              </w:rPr>
                              <m:t>α</m:t>
                            </m:r>
                            <m:ctrlPr>
                              <w:rPr>
                                <w:rFonts w:ascii="Cambria Math" w:hAnsi="Cambria Math"/>
                                <w:lang/>
                              </w:rPr>
                            </m:ctrlPr>
                          </m:e>
                          <m:sub>
                            <m:r>
                              <w:rPr>
                                <w:rFonts w:ascii="Cambria Math" w:hAnsi="Cambria Math"/>
                                <w:lang/>
                              </w:rPr>
                              <m:t>u,r</m:t>
                            </m:r>
                          </m:sub>
                        </m:sSub>
                        <m:sSub>
                          <m:sSubPr>
                            <m:ctrlPr>
                              <w:rPr>
                                <w:rFonts w:ascii="Cambria Math" w:hAnsi="Cambria Math"/>
                                <w:i/>
                                <w:lang/>
                              </w:rPr>
                            </m:ctrlPr>
                          </m:sSubPr>
                          <m:e>
                            <m:r>
                              <w:rPr>
                                <w:rFonts w:ascii="Cambria Math" w:hAnsi="Cambria Math"/>
                                <w:lang/>
                              </w:rPr>
                              <m:t>m</m:t>
                            </m:r>
                          </m:e>
                          <m:sub>
                            <m:d>
                              <m:dPr>
                                <m:ctrlPr>
                                  <w:rPr>
                                    <w:rFonts w:ascii="Cambria Math" w:hAnsi="Cambria Math"/>
                                    <w:i/>
                                    <w:lang/>
                                  </w:rPr>
                                </m:ctrlPr>
                              </m:dPr>
                              <m:e>
                                <m:r>
                                  <w:rPr>
                                    <w:rFonts w:ascii="Cambria Math" w:hAnsi="Cambria Math"/>
                                    <w:lang/>
                                  </w:rPr>
                                  <m:t>u,r,v</m:t>
                                </m:r>
                              </m:e>
                            </m:d>
                          </m:sub>
                        </m:sSub>
                      </m:e>
                    </m:nary>
                    <m:ctrlPr>
                      <w:rPr>
                        <w:rFonts w:ascii="Cambria Math" w:hAnsi="Cambria Math"/>
                        <w:i/>
                        <w:lang/>
                      </w:rPr>
                    </m:ctrlPr>
                  </m:e>
                </m:d>
              </m:oMath>
            </m:oMathPara>
          </w:p>
        </w:tc>
        <w:tc>
          <w:tcPr>
            <w:tcW w:w="1276" w:type="dxa"/>
            <w:vAlign w:val="center"/>
          </w:tcPr>
          <w:p w14:paraId="1C0CE25B" w14:textId="64CD9E79"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25</w:t>
              </w:r>
            </w:fldSimple>
            <w:r>
              <w:t>)</w:t>
            </w:r>
          </w:p>
        </w:tc>
      </w:tr>
    </w:tbl>
    <w:p w14:paraId="05DDCD62" w14:textId="77777777" w:rsidR="009B48E6" w:rsidRDefault="009B48E6" w:rsidP="009B48E6">
      <w:pPr>
        <w:ind w:firstLine="480"/>
        <w:rPr>
          <w:lang/>
        </w:rPr>
      </w:pPr>
      <w:r>
        <w:rPr>
          <w:rFonts w:hint="eastAsia"/>
          <w:lang/>
        </w:rPr>
        <w:t>为了保证计算结果的稳定同时提升注意力，多头注意力机制在</w:t>
      </w:r>
      <w:r>
        <w:rPr>
          <w:rFonts w:hint="eastAsia"/>
          <w:lang/>
        </w:rPr>
        <w:t>Transformer</w:t>
      </w:r>
      <w:r>
        <w:rPr>
          <w:rFonts w:hint="eastAsia"/>
          <w:lang/>
        </w:rPr>
        <w:t>和</w:t>
      </w:r>
      <w:r>
        <w:rPr>
          <w:rFonts w:hint="eastAsia"/>
          <w:lang/>
        </w:rPr>
        <w:t>G</w:t>
      </w:r>
      <w:r>
        <w:rPr>
          <w:lang/>
        </w:rPr>
        <w:t>AT</w:t>
      </w:r>
      <w:r>
        <w:rPr>
          <w:rFonts w:hint="eastAsia"/>
          <w:lang/>
        </w:rPr>
        <w:t>等利用自注意力的方法中都得到采用。本文同样使用多头注意力进一步提升模型性能。利用多头机制将不同方向的消息从多个子空间中进行学习：</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63F97688" w14:textId="77777777" w:rsidTr="00AC3F7F">
        <w:trPr>
          <w:jc w:val="center"/>
        </w:trPr>
        <w:tc>
          <w:tcPr>
            <w:tcW w:w="1276" w:type="dxa"/>
            <w:vAlign w:val="center"/>
          </w:tcPr>
          <w:p w14:paraId="291CCFB7" w14:textId="77777777" w:rsidR="009B48E6" w:rsidRDefault="009B48E6" w:rsidP="00AC3F7F">
            <w:pPr>
              <w:ind w:firstLineChars="0" w:firstLine="0"/>
              <w:jc w:val="center"/>
            </w:pPr>
          </w:p>
        </w:tc>
        <w:tc>
          <w:tcPr>
            <w:tcW w:w="6657" w:type="dxa"/>
            <w:vAlign w:val="center"/>
          </w:tcPr>
          <w:p w14:paraId="51597247" w14:textId="77777777" w:rsidR="009B48E6" w:rsidRPr="00C806FF" w:rsidRDefault="007E366D" w:rsidP="00AC3F7F">
            <w:pPr>
              <w:ind w:firstLine="480"/>
              <w:rPr>
                <w:lang/>
              </w:rPr>
            </w:pPr>
            <m:oMathPara>
              <m:oMath>
                <m:sSubSup>
                  <m:sSubSupPr>
                    <m:ctrlPr>
                      <w:rPr>
                        <w:rFonts w:ascii="Cambria Math" w:hAnsi="Cambria Math"/>
                        <w:i/>
                        <w:lang/>
                      </w:rPr>
                    </m:ctrlPr>
                  </m:sSubSupPr>
                  <m:e>
                    <m:r>
                      <w:rPr>
                        <w:rFonts w:ascii="Cambria Math" w:hAnsi="Cambria Math"/>
                        <w:lang/>
                      </w:rPr>
                      <m:t>m</m:t>
                    </m:r>
                  </m:e>
                  <m:sub>
                    <m:d>
                      <m:dPr>
                        <m:ctrlPr>
                          <w:rPr>
                            <w:rFonts w:ascii="Cambria Math" w:hAnsi="Cambria Math"/>
                            <w:i/>
                            <w:lang/>
                          </w:rPr>
                        </m:ctrlPr>
                      </m:dPr>
                      <m:e>
                        <m:r>
                          <w:rPr>
                            <w:rFonts w:ascii="Cambria Math" w:hAnsi="Cambria Math"/>
                            <w:lang/>
                          </w:rPr>
                          <m:t>u,r,v</m:t>
                        </m:r>
                      </m:e>
                    </m:d>
                  </m:sub>
                  <m:sup>
                    <m:r>
                      <w:rPr>
                        <w:rFonts w:ascii="Cambria Math" w:hAnsi="Cambria Math"/>
                        <w:lang/>
                      </w:rPr>
                      <m:t>h</m:t>
                    </m:r>
                  </m:sup>
                </m:sSubSup>
                <m:r>
                  <w:rPr>
                    <w:rFonts w:ascii="Cambria Math" w:hAnsi="Cambria Math"/>
                    <w:lang/>
                  </w:rPr>
                  <m:t>=</m:t>
                </m:r>
                <m:sSubSup>
                  <m:sSubSupPr>
                    <m:ctrlPr>
                      <w:rPr>
                        <w:rFonts w:ascii="Cambria Math" w:hAnsi="Cambria Math"/>
                        <w:i/>
                        <w:lang/>
                      </w:rPr>
                    </m:ctrlPr>
                  </m:sSubSupPr>
                  <m:e>
                    <m:r>
                      <w:rPr>
                        <w:rFonts w:ascii="Cambria Math" w:hAnsi="Cambria Math"/>
                        <w:lang/>
                      </w:rPr>
                      <m:t>W</m:t>
                    </m:r>
                  </m:e>
                  <m:sub>
                    <m:r>
                      <w:rPr>
                        <w:rFonts w:ascii="Cambria Math" w:hAnsi="Cambria Math"/>
                        <w:lang/>
                      </w:rPr>
                      <m:t>dir</m:t>
                    </m:r>
                    <m:d>
                      <m:dPr>
                        <m:ctrlPr>
                          <w:rPr>
                            <w:rFonts w:ascii="Cambria Math" w:hAnsi="Cambria Math"/>
                            <w:i/>
                            <w:lang/>
                          </w:rPr>
                        </m:ctrlPr>
                      </m:dPr>
                      <m:e>
                        <m:r>
                          <w:rPr>
                            <w:rFonts w:ascii="Cambria Math" w:hAnsi="Cambria Math"/>
                            <w:lang/>
                          </w:rPr>
                          <m:t>r</m:t>
                        </m:r>
                      </m:e>
                    </m:d>
                  </m:sub>
                  <m:sup>
                    <m:r>
                      <w:rPr>
                        <w:rFonts w:ascii="Cambria Math" w:hAnsi="Cambria Math"/>
                        <w:lang/>
                      </w:rPr>
                      <m:t>h</m:t>
                    </m:r>
                  </m:sup>
                </m:sSubSup>
                <m:sSubSup>
                  <m:sSubSupPr>
                    <m:ctrlPr>
                      <w:rPr>
                        <w:rFonts w:ascii="Cambria Math" w:hAnsi="Cambria Math"/>
                        <w:i/>
                        <w:lang/>
                      </w:rPr>
                    </m:ctrlPr>
                  </m:sSubSupPr>
                  <m:e>
                    <m:r>
                      <w:rPr>
                        <w:rFonts w:ascii="Cambria Math" w:hAnsi="Cambria Math"/>
                        <w:lang/>
                      </w:rPr>
                      <m:t>c</m:t>
                    </m:r>
                  </m:e>
                  <m:sub>
                    <m:r>
                      <w:rPr>
                        <w:rFonts w:ascii="Cambria Math" w:hAnsi="Cambria Math"/>
                        <w:lang/>
                      </w:rPr>
                      <m:t>r</m:t>
                    </m:r>
                  </m:sub>
                  <m:sup>
                    <m:r>
                      <w:rPr>
                        <w:rFonts w:ascii="Cambria Math" w:hAnsi="Cambria Math"/>
                        <w:lang/>
                      </w:rPr>
                      <m:t>h</m:t>
                    </m:r>
                  </m:sup>
                </m:sSubSup>
              </m:oMath>
            </m:oMathPara>
          </w:p>
        </w:tc>
        <w:tc>
          <w:tcPr>
            <w:tcW w:w="1276" w:type="dxa"/>
            <w:vAlign w:val="center"/>
          </w:tcPr>
          <w:p w14:paraId="6F81DC9D" w14:textId="240136DF"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26</w:t>
              </w:r>
            </w:fldSimple>
            <w:r>
              <w:t>)</w:t>
            </w:r>
          </w:p>
        </w:tc>
      </w:tr>
    </w:tbl>
    <w:p w14:paraId="74453737" w14:textId="77777777" w:rsidR="009B48E6" w:rsidRDefault="009B48E6" w:rsidP="009B48E6">
      <w:pPr>
        <w:ind w:firstLine="482"/>
        <w:rPr>
          <w:lang/>
        </w:rPr>
      </w:pPr>
      <m:oMath>
        <m:r>
          <m:rPr>
            <m:sty m:val="bi"/>
          </m:rPr>
          <w:rPr>
            <w:rFonts w:ascii="Cambria Math" w:hAnsi="Cambria Math"/>
            <w:lang/>
          </w:rPr>
          <m:t>h</m:t>
        </m:r>
      </m:oMath>
      <w:r>
        <w:rPr>
          <w:rFonts w:hint="eastAsia"/>
          <w:lang/>
        </w:rPr>
        <w:t>代表第</w:t>
      </w:r>
      <w:r>
        <w:rPr>
          <w:rFonts w:hint="eastAsia"/>
          <w:lang/>
        </w:rPr>
        <w:t>h</w:t>
      </w:r>
      <w:r>
        <w:rPr>
          <w:rFonts w:hint="eastAsia"/>
          <w:lang/>
        </w:rPr>
        <w:t>个子空间，在不同子空间中学习相似但不相同的</w:t>
      </w:r>
      <m:oMath>
        <m:sSubSup>
          <m:sSubSupPr>
            <m:ctrlPr>
              <w:rPr>
                <w:rFonts w:ascii="Cambria Math" w:hAnsi="Cambria Math"/>
                <w:i/>
                <w:lang/>
              </w:rPr>
            </m:ctrlPr>
          </m:sSubSupPr>
          <m:e>
            <m:r>
              <m:rPr>
                <m:sty m:val="bi"/>
              </m:rPr>
              <w:rPr>
                <w:rFonts w:ascii="Cambria Math" w:hAnsi="Cambria Math"/>
                <w:lang/>
              </w:rPr>
              <m:t>W</m:t>
            </m:r>
            <m:ctrlPr>
              <w:rPr>
                <w:rFonts w:ascii="Cambria Math" w:hAnsi="Cambria Math"/>
                <w:b/>
                <w:i/>
                <w:lang/>
              </w:rPr>
            </m:ctrlPr>
          </m:e>
          <m:sub>
            <m:r>
              <m:rPr>
                <m:sty m:val="bi"/>
              </m:rPr>
              <w:rPr>
                <w:rFonts w:ascii="Cambria Math" w:hAnsi="Cambria Math"/>
                <w:lang/>
              </w:rPr>
              <m:t>dir</m:t>
            </m:r>
            <m:d>
              <m:dPr>
                <m:ctrlPr>
                  <w:rPr>
                    <w:rFonts w:ascii="Cambria Math" w:hAnsi="Cambria Math"/>
                    <w:lang/>
                  </w:rPr>
                </m:ctrlPr>
              </m:dPr>
              <m:e>
                <m:r>
                  <m:rPr>
                    <m:sty m:val="bi"/>
                  </m:rPr>
                  <w:rPr>
                    <w:rFonts w:ascii="Cambria Math" w:hAnsi="Cambria Math"/>
                    <w:lang/>
                  </w:rPr>
                  <m:t>r</m:t>
                </m:r>
                <m:ctrlPr>
                  <w:rPr>
                    <w:rFonts w:ascii="Cambria Math" w:hAnsi="Cambria Math"/>
                    <w:i/>
                    <w:lang/>
                  </w:rPr>
                </m:ctrlPr>
              </m:e>
            </m:d>
          </m:sub>
          <m:sup>
            <m:r>
              <m:rPr>
                <m:sty m:val="bi"/>
              </m:rPr>
              <w:rPr>
                <w:rFonts w:ascii="Cambria Math" w:hAnsi="Cambria Math"/>
                <w:lang/>
              </w:rPr>
              <m:t>h</m:t>
            </m:r>
          </m:sup>
        </m:sSubSup>
      </m:oMath>
      <w:r>
        <w:rPr>
          <w:rFonts w:hint="eastAsia"/>
          <w:lang/>
        </w:rPr>
        <w:t>。之后，为了控制参数量，使用均值聚合多个子空间下的消息表示：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B48E6" w14:paraId="41239B83" w14:textId="77777777" w:rsidTr="00AC3F7F">
        <w:trPr>
          <w:jc w:val="center"/>
        </w:trPr>
        <w:tc>
          <w:tcPr>
            <w:tcW w:w="1276" w:type="dxa"/>
            <w:vAlign w:val="center"/>
          </w:tcPr>
          <w:p w14:paraId="1E6423D5" w14:textId="77777777" w:rsidR="009B48E6" w:rsidRDefault="009B48E6" w:rsidP="00AC3F7F">
            <w:pPr>
              <w:ind w:firstLineChars="0" w:firstLine="0"/>
              <w:jc w:val="center"/>
            </w:pPr>
          </w:p>
        </w:tc>
        <w:tc>
          <w:tcPr>
            <w:tcW w:w="6657" w:type="dxa"/>
            <w:vAlign w:val="center"/>
          </w:tcPr>
          <w:p w14:paraId="02BF56C2" w14:textId="77777777" w:rsidR="009B48E6" w:rsidRPr="00C806FF" w:rsidRDefault="007E366D" w:rsidP="00AC3F7F">
            <w:pPr>
              <w:ind w:firstLine="480"/>
              <w:rPr>
                <w:lang/>
              </w:rPr>
            </w:pPr>
            <m:oMathPara>
              <m:oMath>
                <m:sSubSup>
                  <m:sSubSupPr>
                    <m:ctrlPr>
                      <w:rPr>
                        <w:rFonts w:ascii="Cambria Math" w:hAnsi="Cambria Math"/>
                        <w:i/>
                        <w:lang/>
                      </w:rPr>
                    </m:ctrlPr>
                  </m:sSubSupPr>
                  <m:e>
                    <m:r>
                      <w:rPr>
                        <w:rFonts w:ascii="Cambria Math" w:hAnsi="Cambria Math"/>
                        <w:lang/>
                      </w:rPr>
                      <m:t>e</m:t>
                    </m:r>
                  </m:e>
                  <m:sub>
                    <m:r>
                      <w:rPr>
                        <w:rFonts w:ascii="Cambria Math" w:hAnsi="Cambria Math"/>
                        <w:lang/>
                      </w:rPr>
                      <m:t>v</m:t>
                    </m:r>
                  </m:sub>
                  <m:sup>
                    <m:r>
                      <m:rPr>
                        <m:sty m:val="p"/>
                      </m:rPr>
                      <w:rPr>
                        <w:rFonts w:ascii="Cambria Math" w:hAnsi="Cambria Math" w:hint="eastAsia"/>
                        <w:lang/>
                      </w:rPr>
                      <m:t>'</m:t>
                    </m:r>
                  </m:sup>
                </m:sSubSup>
                <m:r>
                  <w:rPr>
                    <w:rFonts w:ascii="Cambria Math" w:hAnsi="Cambria Math"/>
                    <w:lang/>
                  </w:rPr>
                  <m:t>=f</m:t>
                </m:r>
                <m:d>
                  <m:dPr>
                    <m:ctrlPr>
                      <w:rPr>
                        <w:rFonts w:ascii="Cambria Math" w:hAnsi="Cambria Math"/>
                        <w:lang/>
                      </w:rPr>
                    </m:ctrlPr>
                  </m:dPr>
                  <m:e>
                    <m:f>
                      <m:fPr>
                        <m:ctrlPr>
                          <w:rPr>
                            <w:rFonts w:ascii="Cambria Math" w:hAnsi="Cambria Math"/>
                            <w:lang/>
                          </w:rPr>
                        </m:ctrlPr>
                      </m:fPr>
                      <m:num>
                        <m:r>
                          <w:rPr>
                            <w:rFonts w:ascii="Cambria Math" w:hAnsi="Cambria Math"/>
                            <w:lang/>
                          </w:rPr>
                          <m:t>1</m:t>
                        </m:r>
                        <m:ctrlPr>
                          <w:rPr>
                            <w:rFonts w:ascii="Cambria Math" w:hAnsi="Cambria Math"/>
                            <w:i/>
                            <w:lang/>
                          </w:rPr>
                        </m:ctrlPr>
                      </m:num>
                      <m:den>
                        <m:r>
                          <w:rPr>
                            <w:rFonts w:ascii="Cambria Math" w:hAnsi="Cambria Math"/>
                            <w:lang/>
                          </w:rPr>
                          <m:t>H</m:t>
                        </m:r>
                        <m:ctrlPr>
                          <w:rPr>
                            <w:rFonts w:ascii="Cambria Math" w:hAnsi="Cambria Math"/>
                            <w:i/>
                            <w:lang/>
                          </w:rPr>
                        </m:ctrlPr>
                      </m:den>
                    </m:f>
                    <m:nary>
                      <m:naryPr>
                        <m:chr m:val="∑"/>
                        <m:ctrlPr>
                          <w:rPr>
                            <w:rFonts w:ascii="Cambria Math" w:hAnsi="Cambria Math"/>
                            <w:lang/>
                          </w:rPr>
                        </m:ctrlPr>
                      </m:naryPr>
                      <m:sub>
                        <m:r>
                          <w:rPr>
                            <w:rFonts w:ascii="Cambria Math" w:hAnsi="Cambria Math"/>
                            <w:lang/>
                          </w:rPr>
                          <m:t>h=1</m:t>
                        </m:r>
                        <m:ctrlPr>
                          <w:rPr>
                            <w:rFonts w:ascii="Cambria Math" w:hAnsi="Cambria Math"/>
                            <w:i/>
                            <w:lang/>
                          </w:rPr>
                        </m:ctrlPr>
                      </m:sub>
                      <m:sup>
                        <m:r>
                          <w:rPr>
                            <w:rFonts w:ascii="Cambria Math" w:hAnsi="Cambria Math"/>
                            <w:lang/>
                          </w:rPr>
                          <m:t>H</m:t>
                        </m:r>
                        <m:ctrlPr>
                          <w:rPr>
                            <w:rFonts w:ascii="Cambria Math" w:hAnsi="Cambria Math"/>
                            <w:i/>
                            <w:lang/>
                          </w:rPr>
                        </m:ctrlPr>
                      </m:sup>
                      <m:e>
                        <m:nary>
                          <m:naryPr>
                            <m:chr m:val="∑"/>
                            <m:supHide m:val="1"/>
                            <m:ctrlPr>
                              <w:rPr>
                                <w:rFonts w:ascii="Cambria Math" w:hAnsi="Cambria Math"/>
                                <w:lang/>
                              </w:rPr>
                            </m:ctrlPr>
                          </m:naryPr>
                          <m:sub>
                            <m:d>
                              <m:dPr>
                                <m:ctrlPr>
                                  <w:rPr>
                                    <w:rFonts w:ascii="Cambria Math" w:hAnsi="Cambria Math"/>
                                    <w:i/>
                                    <w:lang/>
                                  </w:rPr>
                                </m:ctrlPr>
                              </m:dPr>
                              <m:e>
                                <m:r>
                                  <w:rPr>
                                    <w:rFonts w:ascii="Cambria Math" w:hAnsi="Cambria Math"/>
                                    <w:lang/>
                                  </w:rPr>
                                  <m:t>u,r</m:t>
                                </m:r>
                              </m:e>
                            </m:d>
                            <m:r>
                              <m:rPr>
                                <m:sty m:val="p"/>
                              </m:rPr>
                              <w:rPr>
                                <w:rFonts w:ascii="Cambria Math" w:hAnsi="Cambria Math" w:hint="eastAsia"/>
                                <w:lang/>
                              </w:rPr>
                              <m:t>∈</m:t>
                            </m:r>
                            <m:sSub>
                              <m:sSubPr>
                                <m:ctrlPr>
                                  <w:rPr>
                                    <w:rFonts w:ascii="Cambria Math" w:hAnsi="Cambria Math"/>
                                    <w:i/>
                                    <w:lang/>
                                  </w:rPr>
                                </m:ctrlPr>
                              </m:sSubPr>
                              <m:e>
                                <m:r>
                                  <m:rPr>
                                    <m:scr m:val="script"/>
                                  </m:rPr>
                                  <w:rPr>
                                    <w:rFonts w:ascii="Cambria Math" w:hAnsi="Cambria Math"/>
                                    <w:lang/>
                                  </w:rPr>
                                  <m:t>N</m:t>
                                </m:r>
                              </m:e>
                              <m:sub>
                                <m:r>
                                  <m:rPr>
                                    <m:scr m:val="script"/>
                                  </m:rPr>
                                  <w:rPr>
                                    <w:rFonts w:ascii="Cambria Math" w:hAnsi="Cambria Math"/>
                                    <w:lang/>
                                  </w:rPr>
                                  <m:t>v</m:t>
                                </m:r>
                              </m:sub>
                            </m:sSub>
                            <m:ctrlPr>
                              <w:rPr>
                                <w:rFonts w:ascii="Cambria Math" w:hAnsi="Cambria Math"/>
                                <w:i/>
                                <w:lang/>
                              </w:rPr>
                            </m:ctrlPr>
                          </m:sub>
                          <m:sup>
                            <m:ctrlPr>
                              <w:rPr>
                                <w:rFonts w:ascii="Cambria Math" w:hAnsi="Cambria Math"/>
                                <w:i/>
                                <w:lang/>
                              </w:rPr>
                            </m:ctrlPr>
                          </m:sup>
                          <m:e>
                            <m:sSubSup>
                              <m:sSubSupPr>
                                <m:ctrlPr>
                                  <w:rPr>
                                    <w:rFonts w:ascii="Cambria Math" w:hAnsi="Cambria Math"/>
                                    <w:i/>
                                    <w:lang/>
                                  </w:rPr>
                                </m:ctrlPr>
                              </m:sSubSupPr>
                              <m:e>
                                <m:r>
                                  <m:rPr>
                                    <m:sty m:val="p"/>
                                  </m:rPr>
                                  <w:rPr>
                                    <w:rFonts w:ascii="Cambria Math" w:hAnsi="Cambria Math"/>
                                    <w:lang/>
                                  </w:rPr>
                                  <m:t>α</m:t>
                                </m:r>
                              </m:e>
                              <m:sub>
                                <m:r>
                                  <w:rPr>
                                    <w:rFonts w:ascii="Cambria Math" w:hAnsi="Cambria Math"/>
                                    <w:lang/>
                                  </w:rPr>
                                  <m:t>u,r</m:t>
                                </m:r>
                              </m:sub>
                              <m:sup>
                                <m:r>
                                  <w:rPr>
                                    <w:rFonts w:ascii="Cambria Math" w:hAnsi="Cambria Math"/>
                                    <w:lang/>
                                  </w:rPr>
                                  <m:t>h</m:t>
                                </m:r>
                              </m:sup>
                            </m:sSubSup>
                            <m:sSubSup>
                              <m:sSubSupPr>
                                <m:ctrlPr>
                                  <w:rPr>
                                    <w:rFonts w:ascii="Cambria Math" w:hAnsi="Cambria Math"/>
                                    <w:i/>
                                    <w:lang/>
                                  </w:rPr>
                                </m:ctrlPr>
                              </m:sSubSupPr>
                              <m:e>
                                <m:r>
                                  <w:rPr>
                                    <w:rFonts w:ascii="Cambria Math" w:hAnsi="Cambria Math"/>
                                    <w:lang/>
                                  </w:rPr>
                                  <m:t>m</m:t>
                                </m:r>
                              </m:e>
                              <m:sub>
                                <m:d>
                                  <m:dPr>
                                    <m:ctrlPr>
                                      <w:rPr>
                                        <w:rFonts w:ascii="Cambria Math" w:hAnsi="Cambria Math"/>
                                        <w:i/>
                                        <w:lang/>
                                      </w:rPr>
                                    </m:ctrlPr>
                                  </m:dPr>
                                  <m:e>
                                    <m:r>
                                      <w:rPr>
                                        <w:rFonts w:ascii="Cambria Math" w:hAnsi="Cambria Math"/>
                                        <w:lang/>
                                      </w:rPr>
                                      <m:t>u,r,v</m:t>
                                    </m:r>
                                  </m:e>
                                </m:d>
                              </m:sub>
                              <m:sup>
                                <m:r>
                                  <w:rPr>
                                    <w:rFonts w:ascii="Cambria Math" w:hAnsi="Cambria Math"/>
                                    <w:lang/>
                                  </w:rPr>
                                  <m:t>h</m:t>
                                </m:r>
                              </m:sup>
                            </m:sSubSup>
                            <m:ctrlPr>
                              <w:rPr>
                                <w:rFonts w:ascii="Cambria Math" w:hAnsi="Cambria Math"/>
                                <w:i/>
                                <w:lang/>
                              </w:rPr>
                            </m:ctrlPr>
                          </m:e>
                        </m:nary>
                        <m:ctrlPr>
                          <w:rPr>
                            <w:rFonts w:ascii="Cambria Math" w:hAnsi="Cambria Math"/>
                            <w:i/>
                            <w:lang/>
                          </w:rPr>
                        </m:ctrlPr>
                      </m:e>
                    </m:nary>
                    <m:ctrlPr>
                      <w:rPr>
                        <w:rFonts w:ascii="Cambria Math" w:hAnsi="Cambria Math"/>
                        <w:i/>
                        <w:lang/>
                      </w:rPr>
                    </m:ctrlPr>
                  </m:e>
                </m:d>
              </m:oMath>
            </m:oMathPara>
          </w:p>
        </w:tc>
        <w:tc>
          <w:tcPr>
            <w:tcW w:w="1276" w:type="dxa"/>
            <w:vAlign w:val="center"/>
          </w:tcPr>
          <w:p w14:paraId="017002AF" w14:textId="3CFEAC12" w:rsidR="009B48E6" w:rsidRDefault="009B48E6"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27</w:t>
              </w:r>
            </w:fldSimple>
            <w:r>
              <w:t>)</w:t>
            </w:r>
          </w:p>
        </w:tc>
      </w:tr>
    </w:tbl>
    <w:p w14:paraId="0E11DA50" w14:textId="350C4527" w:rsidR="009B48E6" w:rsidRDefault="009B48E6" w:rsidP="009B48E6">
      <w:pPr>
        <w:ind w:firstLine="480"/>
        <w:rPr>
          <w:lang/>
        </w:rPr>
      </w:pPr>
      <w:r>
        <w:rPr>
          <w:rFonts w:hint="eastAsia"/>
          <w:lang/>
        </w:rPr>
        <w:t>重复执行聚合公式</w:t>
      </w:r>
      <m:oMath>
        <m:r>
          <w:rPr>
            <w:rFonts w:ascii="Cambria Math" w:hAnsi="Cambria Math" w:hint="eastAsia"/>
            <w:lang/>
          </w:rPr>
          <m:t>L</m:t>
        </m:r>
      </m:oMath>
      <w:r>
        <w:rPr>
          <w:rFonts w:hint="eastAsia"/>
          <w:lang/>
        </w:rPr>
        <w:t>次，每次聚合都能够让</w:t>
      </w:r>
      <m:oMath>
        <m:sSubSup>
          <m:sSubSupPr>
            <m:ctrlPr>
              <w:rPr>
                <w:rFonts w:ascii="Cambria Math" w:hAnsi="Cambria Math"/>
                <w:i/>
                <w:lang/>
              </w:rPr>
            </m:ctrlPr>
          </m:sSubSupPr>
          <m:e>
            <m:r>
              <m:rPr>
                <m:sty m:val="bi"/>
              </m:rPr>
              <w:rPr>
                <w:rFonts w:ascii="Cambria Math" w:hAnsi="Cambria Math"/>
                <w:lang/>
              </w:rPr>
              <m:t>e</m:t>
            </m:r>
          </m:e>
          <m:sub>
            <m:r>
              <m:rPr>
                <m:sty m:val="bi"/>
              </m:rPr>
              <w:rPr>
                <w:rFonts w:ascii="Cambria Math" w:hAnsi="Cambria Math"/>
                <w:lang/>
              </w:rPr>
              <m:t>v</m:t>
            </m:r>
          </m:sub>
          <m:sup>
            <m:r>
              <m:rPr>
                <m:sty m:val="p"/>
              </m:rPr>
              <w:rPr>
                <w:rFonts w:ascii="Cambria Math" w:hAnsi="Cambria Math" w:hint="eastAsia"/>
                <w:lang/>
              </w:rPr>
              <m:t>'</m:t>
            </m:r>
          </m:sup>
        </m:sSubSup>
      </m:oMath>
      <w:r>
        <w:rPr>
          <w:rFonts w:hint="eastAsia"/>
          <w:lang/>
        </w:rPr>
        <w:t>获得新的高阶邻居信息，最终</w:t>
      </w:r>
      <m:oMath>
        <m:sSubSup>
          <m:sSubSupPr>
            <m:ctrlPr>
              <w:rPr>
                <w:rFonts w:ascii="Cambria Math" w:hAnsi="Cambria Math"/>
                <w:i/>
                <w:lang/>
              </w:rPr>
            </m:ctrlPr>
          </m:sSubSupPr>
          <m:e>
            <m:r>
              <m:rPr>
                <m:sty m:val="bi"/>
              </m:rPr>
              <w:rPr>
                <w:rFonts w:ascii="Cambria Math" w:hAnsi="Cambria Math"/>
                <w:lang/>
              </w:rPr>
              <m:t>e</m:t>
            </m:r>
          </m:e>
          <m:sub>
            <m:r>
              <m:rPr>
                <m:sty m:val="bi"/>
              </m:rPr>
              <w:rPr>
                <w:rFonts w:ascii="Cambria Math" w:hAnsi="Cambria Math"/>
                <w:lang/>
              </w:rPr>
              <m:t>v</m:t>
            </m:r>
          </m:sub>
          <m:sup>
            <m:r>
              <m:rPr>
                <m:sty m:val="p"/>
              </m:rPr>
              <w:rPr>
                <w:rFonts w:ascii="Cambria Math" w:hAnsi="Cambria Math" w:hint="eastAsia"/>
                <w:lang/>
              </w:rPr>
              <m:t>'</m:t>
            </m:r>
          </m:sup>
        </m:sSubSup>
      </m:oMath>
      <w:r>
        <w:rPr>
          <w:rFonts w:hint="eastAsia"/>
          <w:lang/>
        </w:rPr>
        <w:t>成为获取</w:t>
      </w:r>
      <m:oMath>
        <m:r>
          <w:rPr>
            <w:rFonts w:ascii="Cambria Math" w:hAnsi="Cambria Math" w:hint="eastAsia"/>
            <w:lang/>
          </w:rPr>
          <m:t>L</m:t>
        </m:r>
      </m:oMath>
      <w:r>
        <w:rPr>
          <w:rFonts w:hint="eastAsia"/>
          <w:lang/>
        </w:rPr>
        <w:t>阶邻居的表示</w:t>
      </w:r>
      <m:oMath>
        <m:sSubSup>
          <m:sSubSupPr>
            <m:ctrlPr>
              <w:rPr>
                <w:rFonts w:ascii="Cambria Math" w:hAnsi="Cambria Math"/>
                <w:i/>
                <w:lang/>
              </w:rPr>
            </m:ctrlPr>
          </m:sSubSupPr>
          <m:e>
            <m:r>
              <m:rPr>
                <m:sty m:val="bi"/>
              </m:rPr>
              <w:rPr>
                <w:rFonts w:ascii="Cambria Math" w:hAnsi="Cambria Math"/>
                <w:lang/>
              </w:rPr>
              <m:t>e</m:t>
            </m:r>
            <m:ctrlPr>
              <w:rPr>
                <w:rFonts w:ascii="Cambria Math" w:hAnsi="Cambria Math"/>
                <w:b/>
                <w:bCs/>
                <w:i/>
                <w:lang/>
              </w:rPr>
            </m:ctrlPr>
          </m:e>
          <m:sub>
            <m:r>
              <m:rPr>
                <m:sty m:val="bi"/>
              </m:rPr>
              <w:rPr>
                <w:rFonts w:ascii="Cambria Math" w:hAnsi="Cambria Math"/>
                <w:lang/>
              </w:rPr>
              <m:t>v</m:t>
            </m:r>
          </m:sub>
          <m:sup>
            <m:r>
              <w:rPr>
                <w:rFonts w:ascii="Cambria Math" w:hAnsi="Cambria Math"/>
                <w:lang/>
              </w:rPr>
              <m:t>L</m:t>
            </m:r>
          </m:sup>
        </m:sSubSup>
      </m:oMath>
      <w:r>
        <w:rPr>
          <w:rFonts w:hint="eastAsia"/>
          <w:lang/>
        </w:rPr>
        <w:t>。</w:t>
      </w:r>
    </w:p>
    <w:p w14:paraId="1751346A" w14:textId="21C6FB7F" w:rsidR="002B2049" w:rsidRDefault="00BE43AE" w:rsidP="002B2049">
      <w:pPr>
        <w:ind w:firstLine="480"/>
      </w:pPr>
      <w:r>
        <w:rPr>
          <w:rFonts w:hint="eastAsia"/>
        </w:rPr>
        <w:t>之后，</w:t>
      </w:r>
      <w:r w:rsidR="002B2049">
        <w:rPr>
          <w:rFonts w:hint="eastAsia"/>
        </w:rPr>
        <w:t>根据不同的关系</w:t>
      </w:r>
      <m:oMath>
        <m:r>
          <w:rPr>
            <w:rFonts w:ascii="Cambria Math" w:hAnsi="Cambria Math" w:hint="eastAsia"/>
          </w:rPr>
          <m:t>r</m:t>
        </m:r>
      </m:oMath>
      <w:r w:rsidR="002B2049">
        <w:rPr>
          <w:rFonts w:hint="eastAsia"/>
        </w:rPr>
        <w:t>与中心实体</w:t>
      </w:r>
      <m:oMath>
        <m:r>
          <w:rPr>
            <w:rFonts w:ascii="Cambria Math" w:hAnsi="Cambria Math" w:hint="eastAsia"/>
          </w:rPr>
          <m:t>v</m:t>
        </m:r>
      </m:oMath>
      <w:r w:rsidR="002B2049">
        <w:rPr>
          <w:rFonts w:hint="eastAsia"/>
        </w:rPr>
        <w:t>的相对方向，将关系划分到入、出、自循环三个分组。在每个方向分组下都具有独立的全局矩阵</w:t>
      </w:r>
      <m:oMath>
        <m:sSub>
          <m:sSubPr>
            <m:ctrlPr>
              <w:rPr>
                <w:rFonts w:ascii="Cambria Math" w:hAnsi="Cambria Math"/>
                <w:i/>
              </w:rPr>
            </m:ctrlPr>
          </m:sSubPr>
          <m:e>
            <m:r>
              <w:rPr>
                <w:rFonts w:ascii="Cambria Math" w:hAnsi="Cambria Math" w:hint="eastAsia"/>
              </w:rPr>
              <m:t>W</m:t>
            </m:r>
          </m:e>
          <m:sub>
            <m:r>
              <m:rPr>
                <m:sty m:val="bi"/>
              </m:rPr>
              <w:rPr>
                <w:rFonts w:ascii="Cambria Math" w:hAnsi="Cambria Math"/>
              </w:rPr>
              <m:t>g</m:t>
            </m:r>
          </m:sub>
        </m:sSub>
      </m:oMath>
      <w:r w:rsidR="002B2049">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8267"/>
        <w:gridCol w:w="796"/>
      </w:tblGrid>
      <w:tr w:rsidR="002B2049" w14:paraId="3EF2DB88" w14:textId="77777777" w:rsidTr="00AC3F7F">
        <w:trPr>
          <w:jc w:val="center"/>
        </w:trPr>
        <w:tc>
          <w:tcPr>
            <w:tcW w:w="1276" w:type="dxa"/>
            <w:vAlign w:val="center"/>
          </w:tcPr>
          <w:p w14:paraId="21548513" w14:textId="77777777" w:rsidR="002B2049" w:rsidRDefault="002B2049" w:rsidP="00AC3F7F">
            <w:pPr>
              <w:ind w:firstLineChars="0" w:firstLine="0"/>
              <w:jc w:val="center"/>
            </w:pPr>
          </w:p>
        </w:tc>
        <w:tc>
          <w:tcPr>
            <w:tcW w:w="6657" w:type="dxa"/>
            <w:vAlign w:val="center"/>
          </w:tcPr>
          <w:p w14:paraId="4281F714" w14:textId="76A938A8" w:rsidR="002B2049" w:rsidRPr="00F8707B" w:rsidRDefault="007E366D" w:rsidP="00AC3F7F">
            <w:pPr>
              <w:ind w:firstLine="480"/>
            </w:pPr>
            <m:oMathPara>
              <m:oMath>
                <m:m>
                  <m:mPr>
                    <m:plcHide m:val="1"/>
                    <m:cGpRule m:val="4"/>
                    <m:mcs>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m:rPr>
                              <m:sty m:val="b"/>
                            </m:rPr>
                            <w:rPr>
                              <w:rFonts w:ascii="Cambria Math" w:hAnsi="Cambria Math"/>
                            </w:rPr>
                            <m:t>e</m:t>
                          </m:r>
                        </m:e>
                        <m:sub>
                          <m:r>
                            <w:rPr>
                              <w:rFonts w:ascii="Cambria Math" w:hAnsi="Cambria Math"/>
                            </w:rPr>
                            <m:t>agg</m:t>
                          </m:r>
                        </m:sub>
                      </m:sSub>
                    </m:e>
                    <m:e>
                      <m:r>
                        <m:rPr>
                          <m:sty m:val="p"/>
                        </m:rPr>
                        <w:rPr>
                          <w:rFonts w:ascii="Cambria Math" w:hAnsi="Cambria Math"/>
                        </w:rPr>
                        <m:t>=</m:t>
                      </m:r>
                      <m:nary>
                        <m:naryPr>
                          <m:chr m:val="∑"/>
                          <m:limLoc m:val="undOvr"/>
                          <m:grow m:val="1"/>
                          <m:supHide m:val="1"/>
                          <m:ctrlPr>
                            <w:rPr>
                              <w:rFonts w:ascii="Cambria Math" w:hAnsi="Cambria Math"/>
                            </w:rPr>
                          </m:ctrlPr>
                        </m:naryPr>
                        <m:sub>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r</m:t>
                              </m:r>
                            </m:e>
                          </m:d>
                          <m:r>
                            <m:rPr>
                              <m:scr m:val="script"/>
                              <m:sty m:val="p"/>
                            </m:rPr>
                            <w:rPr>
                              <w:rFonts w:ascii="Cambria Math" w:hAnsi="Cambria Math"/>
                            </w:rPr>
                            <m:t>∈N</m:t>
                          </m:r>
                          <m:d>
                            <m:dPr>
                              <m:ctrlPr>
                                <w:rPr>
                                  <w:rFonts w:ascii="Cambria Math" w:hAnsi="Cambria Math"/>
                                </w:rPr>
                              </m:ctrlPr>
                            </m:dPr>
                            <m:e>
                              <m:r>
                                <w:rPr>
                                  <w:rFonts w:ascii="Cambria Math" w:hAnsi="Cambria Math"/>
                                </w:rPr>
                                <m:t>v</m:t>
                              </m:r>
                            </m:e>
                          </m:d>
                        </m:sub>
                        <m:sup/>
                        <m:e>
                          <m:sSub>
                            <m:sSubPr>
                              <m:ctrlPr>
                                <w:rPr>
                                  <w:rFonts w:ascii="Cambria Math" w:hAnsi="Cambria Math"/>
                                </w:rPr>
                              </m:ctrlPr>
                            </m:sSubPr>
                            <m:e>
                              <m:r>
                                <w:rPr>
                                  <w:rFonts w:ascii="Cambria Math" w:hAnsi="Cambria Math"/>
                                </w:rPr>
                                <m:t>α</m:t>
                              </m:r>
                            </m:e>
                            <m:sub>
                              <m:r>
                                <w:rPr>
                                  <w:rFonts w:ascii="Cambria Math" w:hAnsi="Cambria Math"/>
                                </w:rPr>
                                <m:t>u</m:t>
                              </m:r>
                              <m:r>
                                <m:rPr>
                                  <m:sty m:val="p"/>
                                </m:rPr>
                                <w:rPr>
                                  <w:rFonts w:ascii="Cambria Math" w:hAnsi="Cambria Math"/>
                                </w:rPr>
                                <m:t>,</m:t>
                              </m:r>
                              <m:r>
                                <w:rPr>
                                  <w:rFonts w:ascii="Cambria Math" w:hAnsi="Cambria Math"/>
                                </w:rPr>
                                <m:t>r</m:t>
                              </m:r>
                            </m:sub>
                          </m:sSub>
                          <m:sSub>
                            <m:sSubPr>
                              <m:ctrlPr>
                                <w:rPr>
                                  <w:rFonts w:ascii="Cambria Math" w:hAnsi="Cambria Math"/>
                                </w:rPr>
                              </m:ctrlPr>
                            </m:sSubPr>
                            <m:e>
                              <m:r>
                                <m:rPr>
                                  <m:sty m:val="b"/>
                                </m:rPr>
                                <w:rPr>
                                  <w:rFonts w:ascii="Cambria Math" w:hAnsi="Cambria Math"/>
                                </w:rPr>
                                <m:t>m</m:t>
                              </m:r>
                            </m:e>
                            <m:sub>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v</m:t>
                                  </m:r>
                                </m:e>
                              </m:d>
                            </m:sub>
                          </m:sSub>
                        </m:e>
                      </m:nary>
                    </m:e>
                  </m:mr>
                  <m:mr>
                    <m:e/>
                    <m:e>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r</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R</m:t>
                              </m:r>
                            </m:e>
                            <m:sub>
                              <m:r>
                                <w:rPr>
                                  <w:rFonts w:ascii="Cambria Math" w:hAnsi="Cambria Math"/>
                                </w:rPr>
                                <m:t>in</m:t>
                              </m:r>
                            </m:sub>
                          </m:sSub>
                        </m:sub>
                        <m:sup/>
                        <m:e>
                          <m:sSub>
                            <m:sSubPr>
                              <m:ctrlPr>
                                <w:rPr>
                                  <w:rFonts w:ascii="Cambria Math" w:hAnsi="Cambria Math"/>
                                </w:rPr>
                              </m:ctrlPr>
                            </m:sSubPr>
                            <m:e>
                              <m:r>
                                <w:rPr>
                                  <w:rFonts w:ascii="Cambria Math" w:hAnsi="Cambria Math"/>
                                </w:rPr>
                                <m:t>α</m:t>
                              </m:r>
                            </m:e>
                            <m:sub>
                              <m:r>
                                <w:rPr>
                                  <w:rFonts w:ascii="Cambria Math" w:hAnsi="Cambria Math"/>
                                </w:rPr>
                                <m:t>u</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in</m:t>
                              </m:r>
                            </m:sub>
                          </m:sSub>
                          <m:sSub>
                            <m:sSubPr>
                              <m:ctrlPr>
                                <w:rPr>
                                  <w:rFonts w:ascii="Cambria Math" w:hAnsi="Cambria Math"/>
                                  <w:i/>
                                </w:rPr>
                              </m:ctrlPr>
                            </m:sSubPr>
                            <m:e>
                              <m:r>
                                <m:rPr>
                                  <m:sty m:val="p"/>
                                </m:rPr>
                                <w:rPr>
                                  <w:rFonts w:ascii="Cambria Math" w:hAnsi="Cambria Math"/>
                                </w:rPr>
                                <m:t>ϕ</m:t>
                              </m:r>
                            </m:e>
                            <m:sub>
                              <m:r>
                                <w:rPr>
                                  <w:rFonts w:ascii="Cambria Math" w:hAnsi="Cambria Math"/>
                                </w:rPr>
                                <m:t>r</m:t>
                              </m:r>
                            </m:sub>
                          </m:sSub>
                          <m:d>
                            <m:dPr>
                              <m:ctrlPr>
                                <w:rPr>
                                  <w:rFonts w:ascii="Cambria Math" w:hAnsi="Cambria Math"/>
                                  <w:i/>
                                </w:rPr>
                              </m:ctrlPr>
                            </m:dPr>
                            <m:e>
                              <m:r>
                                <w:rPr>
                                  <w:rFonts w:ascii="Cambria Math" w:hAnsi="Cambria Math"/>
                                </w:rPr>
                                <m:t>u,r</m:t>
                              </m:r>
                            </m:e>
                          </m:d>
                        </m:e>
                      </m:nary>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r</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R</m:t>
                              </m:r>
                            </m:e>
                            <m:sub>
                              <m:r>
                                <w:rPr>
                                  <w:rFonts w:ascii="Cambria Math" w:hAnsi="Cambria Math"/>
                                </w:rPr>
                                <m:t>out</m:t>
                              </m:r>
                            </m:sub>
                          </m:sSub>
                        </m:sub>
                        <m:sup/>
                        <m:e>
                          <m:sSub>
                            <m:sSubPr>
                              <m:ctrlPr>
                                <w:rPr>
                                  <w:rFonts w:ascii="Cambria Math" w:hAnsi="Cambria Math"/>
                                </w:rPr>
                              </m:ctrlPr>
                            </m:sSubPr>
                            <m:e>
                              <m:r>
                                <w:rPr>
                                  <w:rFonts w:ascii="Cambria Math" w:hAnsi="Cambria Math"/>
                                </w:rPr>
                                <m:t>α</m:t>
                              </m:r>
                            </m:e>
                            <m:sub>
                              <m:r>
                                <w:rPr>
                                  <w:rFonts w:ascii="Cambria Math" w:hAnsi="Cambria Math"/>
                                </w:rPr>
                                <m:t>u</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out</m:t>
                              </m:r>
                            </m:sub>
                          </m:sSub>
                          <m:sSub>
                            <m:sSubPr>
                              <m:ctrlPr>
                                <w:rPr>
                                  <w:rFonts w:ascii="Cambria Math" w:hAnsi="Cambria Math"/>
                                  <w:i/>
                                </w:rPr>
                              </m:ctrlPr>
                            </m:sSubPr>
                            <m:e>
                              <m:r>
                                <m:rPr>
                                  <m:sty m:val="p"/>
                                </m:rPr>
                                <w:rPr>
                                  <w:rFonts w:ascii="Cambria Math" w:hAnsi="Cambria Math"/>
                                </w:rPr>
                                <m:t>ϕ</m:t>
                              </m:r>
                            </m:e>
                            <m:sub>
                              <m:r>
                                <w:rPr>
                                  <w:rFonts w:ascii="Cambria Math" w:hAnsi="Cambria Math"/>
                                </w:rPr>
                                <m:t>r</m:t>
                              </m:r>
                            </m:sub>
                          </m:sSub>
                          <m:d>
                            <m:dPr>
                              <m:ctrlPr>
                                <w:rPr>
                                  <w:rFonts w:ascii="Cambria Math" w:hAnsi="Cambria Math"/>
                                  <w:i/>
                                </w:rPr>
                              </m:ctrlPr>
                            </m:dPr>
                            <m:e>
                              <m:r>
                                <w:rPr>
                                  <w:rFonts w:ascii="Cambria Math" w:hAnsi="Cambria Math"/>
                                </w:rPr>
                                <m:t>u,r</m:t>
                              </m:r>
                            </m:e>
                          </m:d>
                        </m:e>
                      </m:nary>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hint="eastAsia"/>
                            </w:rPr>
                            <m:t>v</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self</m:t>
                          </m:r>
                        </m:sub>
                      </m:sSub>
                      <m:sSub>
                        <m:sSubPr>
                          <m:ctrlPr>
                            <w:rPr>
                              <w:rFonts w:ascii="Cambria Math" w:hAnsi="Cambria Math"/>
                              <w:i/>
                            </w:rPr>
                          </m:ctrlPr>
                        </m:sSubPr>
                        <m:e>
                          <m:r>
                            <m:rPr>
                              <m:sty m:val="p"/>
                            </m:rPr>
                            <w:rPr>
                              <w:rFonts w:ascii="Cambria Math" w:hAnsi="Cambria Math"/>
                            </w:rPr>
                            <m:t>ϕ</m:t>
                          </m:r>
                        </m:e>
                        <m:sub>
                          <m:r>
                            <w:rPr>
                              <w:rFonts w:ascii="Cambria Math" w:hAnsi="Cambria Math"/>
                            </w:rPr>
                            <m:t>r</m:t>
                          </m:r>
                        </m:sub>
                      </m:sSub>
                      <m:d>
                        <m:dPr>
                          <m:ctrlPr>
                            <w:rPr>
                              <w:rFonts w:ascii="Cambria Math" w:hAnsi="Cambria Math"/>
                              <w:i/>
                            </w:rPr>
                          </m:ctrlPr>
                        </m:dPr>
                        <m:e>
                          <m:r>
                            <w:rPr>
                              <w:rFonts w:ascii="Cambria Math" w:hAnsi="Cambria Math"/>
                            </w:rPr>
                            <m:t>v,r</m:t>
                          </m:r>
                        </m:e>
                      </m:d>
                    </m:e>
                  </m:mr>
                </m:m>
              </m:oMath>
            </m:oMathPara>
          </w:p>
        </w:tc>
        <w:tc>
          <w:tcPr>
            <w:tcW w:w="1276" w:type="dxa"/>
            <w:vAlign w:val="center"/>
          </w:tcPr>
          <w:p w14:paraId="0EF0978E" w14:textId="33242098" w:rsidR="002B2049" w:rsidRDefault="002B204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28</w:t>
              </w:r>
            </w:fldSimple>
            <w:r>
              <w:t>)</w:t>
            </w:r>
          </w:p>
        </w:tc>
      </w:tr>
    </w:tbl>
    <w:p w14:paraId="05DCCC0C" w14:textId="77777777" w:rsidR="002B2049" w:rsidRDefault="007E366D" w:rsidP="002B2049">
      <w:pPr>
        <w:ind w:firstLine="480"/>
      </w:pPr>
      <m:oMath>
        <m:sSub>
          <m:sSubPr>
            <m:ctrlPr>
              <w:rPr>
                <w:rFonts w:ascii="Cambria Math" w:hAnsi="Cambria Math"/>
              </w:rPr>
            </m:ctrlPr>
          </m:sSubPr>
          <m:e>
            <m:r>
              <m:rPr>
                <m:sty m:val="b"/>
              </m:rPr>
              <w:rPr>
                <w:rFonts w:ascii="Cambria Math" w:hAnsi="Cambria Math"/>
              </w:rPr>
              <m:t>e</m:t>
            </m:r>
          </m:e>
          <m:sub>
            <m:r>
              <w:rPr>
                <w:rFonts w:ascii="Cambria Math" w:hAnsi="Cambria Math"/>
              </w:rPr>
              <m:t>agg</m:t>
            </m:r>
          </m:sub>
        </m:sSub>
      </m:oMath>
      <w:r w:rsidR="002B2049">
        <w:rPr>
          <w:rFonts w:hint="eastAsia"/>
        </w:rPr>
        <w:t>表示多个方向邻居信息聚合后的嵌入。</w:t>
      </w:r>
      <m:oMath>
        <m:sSub>
          <m:sSubPr>
            <m:ctrlPr>
              <w:rPr>
                <w:rFonts w:ascii="Cambria Math" w:hAnsi="Cambria Math"/>
              </w:rPr>
            </m:ctrlPr>
          </m:sSubPr>
          <m:e>
            <m:r>
              <w:rPr>
                <w:rFonts w:ascii="Cambria Math" w:hAnsi="Cambria Math"/>
              </w:rPr>
              <m:t>α</m:t>
            </m:r>
          </m:e>
          <m:sub>
            <m:r>
              <w:rPr>
                <w:rFonts w:ascii="Cambria Math" w:hAnsi="Cambria Math"/>
              </w:rPr>
              <m:t>u</m:t>
            </m:r>
            <m:r>
              <m:rPr>
                <m:sty m:val="p"/>
              </m:rPr>
              <w:rPr>
                <w:rFonts w:ascii="Cambria Math" w:hAnsi="Cambria Math"/>
              </w:rPr>
              <m:t>,</m:t>
            </m:r>
            <m:r>
              <w:rPr>
                <w:rFonts w:ascii="Cambria Math" w:hAnsi="Cambria Math"/>
              </w:rPr>
              <m:t>r</m:t>
            </m:r>
          </m:sub>
        </m:sSub>
      </m:oMath>
      <w:r w:rsidR="002B2049">
        <w:rPr>
          <w:rFonts w:hint="eastAsia"/>
        </w:rPr>
        <w:t>是基于单层注意力计算得到的相对注意力系数，具体计算方法为：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2B2049" w14:paraId="2D690CFE" w14:textId="77777777" w:rsidTr="00AC3F7F">
        <w:trPr>
          <w:jc w:val="center"/>
        </w:trPr>
        <w:tc>
          <w:tcPr>
            <w:tcW w:w="1276" w:type="dxa"/>
            <w:vAlign w:val="center"/>
          </w:tcPr>
          <w:p w14:paraId="028CA175" w14:textId="77777777" w:rsidR="002B2049" w:rsidRDefault="002B2049" w:rsidP="00AC3F7F">
            <w:pPr>
              <w:ind w:firstLineChars="0" w:firstLine="0"/>
              <w:jc w:val="center"/>
            </w:pPr>
          </w:p>
        </w:tc>
        <w:tc>
          <w:tcPr>
            <w:tcW w:w="6657" w:type="dxa"/>
            <w:vAlign w:val="center"/>
          </w:tcPr>
          <w:p w14:paraId="681AC8B6" w14:textId="33762A57" w:rsidR="002B2049" w:rsidRPr="00B67704" w:rsidRDefault="007E366D" w:rsidP="00AC3F7F">
            <w:pPr>
              <w:ind w:firstLine="480"/>
            </w:pPr>
            <m:oMathPara>
              <m:oMath>
                <m:m>
                  <m:mPr>
                    <m:plcHide m:val="1"/>
                    <m:cGpRule m:val="4"/>
                    <m:mcs>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u,r</m:t>
                          </m:r>
                        </m:sub>
                      </m:sSub>
                    </m:e>
                    <m:e>
                      <m:r>
                        <w:rPr>
                          <w:rFonts w:ascii="Cambria Math" w:hAnsi="Cambria Math"/>
                        </w:rPr>
                        <m:t>=Attention</m:t>
                      </m:r>
                      <m:d>
                        <m:dPr>
                          <m:ctrlPr>
                            <w:rPr>
                              <w:rFonts w:ascii="Cambria Math" w:hAnsi="Cambria Math"/>
                              <w:i/>
                            </w:rPr>
                          </m:ctrlPr>
                        </m:dPr>
                        <m:e>
                          <m:sSub>
                            <m:sSubPr>
                              <m:ctrlPr>
                                <w:rPr>
                                  <w:rFonts w:ascii="Cambria Math" w:hAnsi="Cambria Math"/>
                                </w:rPr>
                              </m:ctrlPr>
                            </m:sSubPr>
                            <m:e>
                              <m:r>
                                <m:rPr>
                                  <m:sty m:val="b"/>
                                </m:rPr>
                                <w:rPr>
                                  <w:rFonts w:ascii="Cambria Math" w:hAnsi="Cambria Math"/>
                                </w:rPr>
                                <m:t>m</m:t>
                              </m:r>
                            </m:e>
                            <m:sub>
                              <m:d>
                                <m:dPr>
                                  <m:ctrlPr>
                                    <w:rPr>
                                      <w:rFonts w:ascii="Cambria Math" w:hAnsi="Cambria Math"/>
                                      <w:i/>
                                    </w:rPr>
                                  </m:ctrlPr>
                                </m:dPr>
                                <m:e>
                                  <m:r>
                                    <w:rPr>
                                      <w:rFonts w:ascii="Cambria Math" w:hAnsi="Cambria Math"/>
                                    </w:rPr>
                                    <m:t>u,r,v</m:t>
                                  </m:r>
                                </m:e>
                              </m:d>
                            </m:sub>
                          </m:sSub>
                        </m:e>
                      </m:d>
                    </m:e>
                  </m:mr>
                  <m:mr>
                    <m:e/>
                    <m:e>
                      <m:r>
                        <w:rPr>
                          <w:rFonts w:ascii="Cambria Math" w:hAnsi="Cambria Math"/>
                        </w:rPr>
                        <m:t>=Softmax</m:t>
                      </m:r>
                      <m:d>
                        <m:dPr>
                          <m:ctrlPr>
                            <w:rPr>
                              <w:rFonts w:ascii="Cambria Math" w:hAnsi="Cambria Math"/>
                              <w:i/>
                            </w:rPr>
                          </m:ctrlPr>
                        </m:dPr>
                        <m:e>
                          <m:r>
                            <w:rPr>
                              <w:rFonts w:ascii="Cambria Math" w:hAnsi="Cambria Math"/>
                            </w:rPr>
                            <m:t>LeakReLU</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att</m:t>
                                  </m:r>
                                </m:sub>
                              </m:sSub>
                              <m:sSub>
                                <m:sSubPr>
                                  <m:ctrlPr>
                                    <w:rPr>
                                      <w:rFonts w:ascii="Cambria Math" w:hAnsi="Cambria Math"/>
                                    </w:rPr>
                                  </m:ctrlPr>
                                </m:sSubPr>
                                <m:e>
                                  <m:r>
                                    <m:rPr>
                                      <m:sty m:val="b"/>
                                    </m:rPr>
                                    <w:rPr>
                                      <w:rFonts w:ascii="Cambria Math" w:hAnsi="Cambria Math"/>
                                    </w:rPr>
                                    <m:t>m</m:t>
                                  </m:r>
                                </m:e>
                                <m:sub>
                                  <m:d>
                                    <m:dPr>
                                      <m:ctrlPr>
                                        <w:rPr>
                                          <w:rFonts w:ascii="Cambria Math" w:hAnsi="Cambria Math"/>
                                          <w:i/>
                                        </w:rPr>
                                      </m:ctrlPr>
                                    </m:dPr>
                                    <m:e>
                                      <m:r>
                                        <w:rPr>
                                          <w:rFonts w:ascii="Cambria Math" w:hAnsi="Cambria Math"/>
                                        </w:rPr>
                                        <m:t>u,r,v</m:t>
                                      </m:r>
                                    </m:e>
                                  </m:d>
                                </m:sub>
                              </m:sSub>
                            </m:e>
                          </m:d>
                        </m:e>
                      </m:d>
                    </m:e>
                  </m:mr>
                </m:m>
              </m:oMath>
            </m:oMathPara>
          </w:p>
        </w:tc>
        <w:tc>
          <w:tcPr>
            <w:tcW w:w="1276" w:type="dxa"/>
            <w:vAlign w:val="center"/>
          </w:tcPr>
          <w:p w14:paraId="6692EBB3" w14:textId="640868CD" w:rsidR="002B2049" w:rsidRDefault="002B204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29</w:t>
              </w:r>
            </w:fldSimple>
            <w:r>
              <w:t>)</w:t>
            </w:r>
          </w:p>
        </w:tc>
      </w:tr>
    </w:tbl>
    <w:p w14:paraId="32243362" w14:textId="77777777" w:rsidR="002B2049" w:rsidRDefault="007E366D" w:rsidP="002B2049">
      <w:pPr>
        <w:ind w:firstLine="480"/>
      </w:pPr>
      <m:oMath>
        <m:sSub>
          <m:sSubPr>
            <m:ctrlPr>
              <w:rPr>
                <w:rFonts w:ascii="Cambria Math" w:hAnsi="Cambria Math"/>
              </w:rPr>
            </m:ctrlPr>
          </m:sSubPr>
          <m:e>
            <m:r>
              <w:rPr>
                <w:rFonts w:ascii="Cambria Math" w:hAnsi="Cambria Math"/>
              </w:rPr>
              <m:t>W</m:t>
            </m:r>
          </m:e>
          <m:sub>
            <m:r>
              <w:rPr>
                <w:rFonts w:ascii="Cambria Math" w:hAnsi="Cambria Math"/>
              </w:rPr>
              <m:t>att</m:t>
            </m:r>
          </m:sub>
        </m:sSub>
      </m:oMath>
      <w:r w:rsidR="002B2049">
        <w:rPr>
          <w:rFonts w:hint="eastAsia"/>
        </w:rPr>
        <w:t>横跨不同方向的不同关系，因此，</w:t>
      </w:r>
      <m:oMath>
        <m:sSub>
          <m:sSubPr>
            <m:ctrlPr>
              <w:rPr>
                <w:rFonts w:ascii="Cambria Math" w:hAnsi="Cambria Math"/>
              </w:rPr>
            </m:ctrlPr>
          </m:sSubPr>
          <m:e>
            <m:r>
              <w:rPr>
                <w:rFonts w:ascii="Cambria Math" w:hAnsi="Cambria Math"/>
              </w:rPr>
              <m:t>W</m:t>
            </m:r>
          </m:e>
          <m:sub>
            <m:r>
              <w:rPr>
                <w:rFonts w:ascii="Cambria Math" w:hAnsi="Cambria Math"/>
              </w:rPr>
              <m:t>att</m:t>
            </m:r>
          </m:sub>
        </m:sSub>
      </m:oMath>
      <w:r w:rsidR="002B2049">
        <w:rPr>
          <w:rFonts w:hint="eastAsia"/>
        </w:rPr>
        <w:t>可以用来衡量各个邻居信息在全局意义下的重要程度。之后，采用多头机制加速模型的收敛：</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2B2049" w14:paraId="3934E520" w14:textId="77777777" w:rsidTr="00AC3F7F">
        <w:trPr>
          <w:jc w:val="center"/>
        </w:trPr>
        <w:tc>
          <w:tcPr>
            <w:tcW w:w="1276" w:type="dxa"/>
            <w:vAlign w:val="center"/>
          </w:tcPr>
          <w:p w14:paraId="31D3F88A" w14:textId="77777777" w:rsidR="002B2049" w:rsidRDefault="002B2049" w:rsidP="00AC3F7F">
            <w:pPr>
              <w:ind w:firstLineChars="0" w:firstLine="0"/>
              <w:jc w:val="center"/>
            </w:pPr>
          </w:p>
        </w:tc>
        <w:tc>
          <w:tcPr>
            <w:tcW w:w="6657" w:type="dxa"/>
            <w:vAlign w:val="center"/>
          </w:tcPr>
          <w:p w14:paraId="2BF299FB" w14:textId="70B92F82" w:rsidR="002B2049" w:rsidRPr="00B67704" w:rsidRDefault="007E366D" w:rsidP="00AC3F7F">
            <w:pPr>
              <w:ind w:firstLine="480"/>
            </w:pPr>
            <m:oMathPara>
              <m:oMath>
                <m:m>
                  <m:mPr>
                    <m:plcHide m:val="1"/>
                    <m:cGpRule m:val="4"/>
                    <m:mcs>
                      <m:mc>
                        <m:mcPr>
                          <m:count m:val="2"/>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e</m:t>
                          </m:r>
                        </m:e>
                        <m:sub>
                          <m:r>
                            <w:rPr>
                              <w:rFonts w:ascii="Cambria Math" w:hAnsi="Cambria Math"/>
                            </w:rPr>
                            <m:t>v</m:t>
                          </m:r>
                        </m:sub>
                        <m:sup>
                          <m:r>
                            <m:rPr>
                              <m:sty m:val="p"/>
                            </m:rPr>
                            <w:rPr>
                              <w:rFonts w:ascii="Cambria Math" w:hAnsi="Cambria Math"/>
                            </w:rPr>
                            <m:t>l</m:t>
                          </m:r>
                          <m:r>
                            <m:rPr>
                              <m:sty m:val="p"/>
                            </m:rPr>
                            <w:rPr>
                              <w:rFonts w:ascii="Cambria Math" w:hAnsi="Cambria Math" w:hint="eastAsia"/>
                            </w:rPr>
                            <m:t>+</m:t>
                          </m:r>
                          <m:r>
                            <m:rPr>
                              <m:sty m:val="p"/>
                            </m:rPr>
                            <w:rPr>
                              <w:rFonts w:ascii="Cambria Math" w:hAnsi="Cambria Math"/>
                            </w:rPr>
                            <m:t>1</m:t>
                          </m:r>
                        </m:sup>
                      </m:sSubSup>
                    </m:e>
                    <m:e>
                      <m:r>
                        <w:rPr>
                          <w:rFonts w:ascii="Cambria Math" w:hAnsi="Cambria Math"/>
                        </w:rPr>
                        <m:t>=</m:t>
                      </m:r>
                      <m:r>
                        <m:rPr>
                          <m:nor/>
                        </m:rPr>
                        <m:t>Multi-Head</m:t>
                      </m:r>
                      <m:d>
                        <m:dPr>
                          <m:ctrlPr>
                            <w:rPr>
                              <w:rFonts w:ascii="Cambria Math" w:hAnsi="Cambria Math"/>
                              <w:i/>
                            </w:rPr>
                          </m:ctrlPr>
                        </m:dPr>
                        <m:e>
                          <m:sSub>
                            <m:sSubPr>
                              <m:ctrlPr>
                                <w:rPr>
                                  <w:rFonts w:ascii="Cambria Math" w:hAnsi="Cambria Math"/>
                                </w:rPr>
                              </m:ctrlPr>
                            </m:sSubPr>
                            <m:e>
                              <m:r>
                                <m:rPr>
                                  <m:sty m:val="b"/>
                                </m:rPr>
                                <w:rPr>
                                  <w:rFonts w:ascii="Cambria Math" w:hAnsi="Cambria Math"/>
                                </w:rPr>
                                <m:t>e</m:t>
                              </m:r>
                            </m:e>
                            <m:sub>
                              <m:r>
                                <w:rPr>
                                  <w:rFonts w:ascii="Cambria Math" w:hAnsi="Cambria Math"/>
                                </w:rPr>
                                <m:t>agg</m:t>
                              </m:r>
                            </m:sub>
                          </m:sSub>
                        </m:e>
                      </m:d>
                    </m:e>
                  </m:mr>
                  <m:mr>
                    <m:e/>
                    <m:e>
                      <m:r>
                        <w:rPr>
                          <w:rFonts w:ascii="Cambria Math" w:hAnsi="Cambria Math"/>
                        </w:rPr>
                        <m:t>=f</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H</m:t>
                              </m:r>
                            </m:den>
                          </m:f>
                          <m:nary>
                            <m:naryPr>
                              <m:chr m:val="∑"/>
                              <m:limLoc m:val="undOvr"/>
                              <m:grow m:val="1"/>
                              <m:ctrlPr>
                                <w:rPr>
                                  <w:rFonts w:ascii="Cambria Math" w:hAnsi="Cambria Math"/>
                                </w:rPr>
                              </m:ctrlPr>
                            </m:naryPr>
                            <m:sub>
                              <m:r>
                                <w:rPr>
                                  <w:rFonts w:ascii="Cambria Math" w:hAnsi="Cambria Math"/>
                                </w:rPr>
                                <m:t>h=1</m:t>
                              </m:r>
                            </m:sub>
                            <m:sup>
                              <m:r>
                                <w:rPr>
                                  <w:rFonts w:ascii="Cambria Math" w:hAnsi="Cambria Math"/>
                                </w:rPr>
                                <m:t>H</m:t>
                              </m:r>
                            </m:sup>
                            <m:e>
                              <m:sSubSup>
                                <m:sSubSupPr>
                                  <m:ctrlPr>
                                    <w:rPr>
                                      <w:rFonts w:ascii="Cambria Math" w:hAnsi="Cambria Math"/>
                                    </w:rPr>
                                  </m:ctrlPr>
                                </m:sSubSupPr>
                                <m:e>
                                  <m:r>
                                    <m:rPr>
                                      <m:sty m:val="b"/>
                                    </m:rPr>
                                    <w:rPr>
                                      <w:rFonts w:ascii="Cambria Math" w:hAnsi="Cambria Math"/>
                                    </w:rPr>
                                    <m:t>e</m:t>
                                  </m:r>
                                </m:e>
                                <m:sub>
                                  <m:r>
                                    <w:rPr>
                                      <w:rFonts w:ascii="Cambria Math" w:hAnsi="Cambria Math"/>
                                    </w:rPr>
                                    <m:t>agg</m:t>
                                  </m:r>
                                </m:sub>
                                <m:sup>
                                  <m:r>
                                    <w:rPr>
                                      <w:rFonts w:ascii="Cambria Math" w:hAnsi="Cambria Math"/>
                                    </w:rPr>
                                    <m:t>h</m:t>
                                  </m:r>
                                </m:sup>
                              </m:sSubSup>
                            </m:e>
                          </m:nary>
                        </m:e>
                      </m:d>
                    </m:e>
                  </m:mr>
                  <m:mr>
                    <m:e/>
                    <m:e>
                      <m:r>
                        <w:rPr>
                          <w:rFonts w:ascii="Cambria Math" w:hAnsi="Cambria Math"/>
                        </w:rPr>
                        <m:t>=f</m:t>
                      </m:r>
                      <m:d>
                        <m:dPr>
                          <m:ctrlPr>
                            <w:rPr>
                              <w:rFonts w:ascii="Cambria Math" w:hAnsi="Cambria Math"/>
                              <w:i/>
                            </w:rPr>
                          </m:ctrlPr>
                        </m:dPr>
                        <m:e>
                          <m:f>
                            <m:fPr>
                              <m:ctrlPr>
                                <w:rPr>
                                  <w:rFonts w:ascii="Cambria Math" w:hAnsi="Cambria Math"/>
                                </w:rPr>
                              </m:ctrlPr>
                            </m:fPr>
                            <m:num>
                              <m:r>
                                <w:rPr>
                                  <w:rFonts w:ascii="Cambria Math" w:hAnsi="Cambria Math"/>
                                </w:rPr>
                                <m:t>1</m:t>
                              </m:r>
                            </m:num>
                            <m:den>
                              <m:r>
                                <w:rPr>
                                  <w:rFonts w:ascii="Cambria Math" w:hAnsi="Cambria Math"/>
                                </w:rPr>
                                <m:t>H</m:t>
                              </m:r>
                            </m:den>
                          </m:f>
                          <m:nary>
                            <m:naryPr>
                              <m:chr m:val="∑"/>
                              <m:limLoc m:val="undOvr"/>
                              <m:grow m:val="1"/>
                              <m:ctrlPr>
                                <w:rPr>
                                  <w:rFonts w:ascii="Cambria Math" w:hAnsi="Cambria Math"/>
                                </w:rPr>
                              </m:ctrlPr>
                            </m:naryPr>
                            <m:sub>
                              <m:r>
                                <w:rPr>
                                  <w:rFonts w:ascii="Cambria Math" w:hAnsi="Cambria Math"/>
                                </w:rPr>
                                <m:t>h=1</m:t>
                              </m:r>
                            </m:sub>
                            <m:sup>
                              <m:r>
                                <w:rPr>
                                  <w:rFonts w:ascii="Cambria Math" w:hAnsi="Cambria Math"/>
                                </w:rPr>
                                <m:t>H</m:t>
                              </m:r>
                            </m:sup>
                            <m:e>
                              <m:sSubSup>
                                <m:sSubSupPr>
                                  <m:ctrlPr>
                                    <w:rPr>
                                      <w:rFonts w:ascii="Cambria Math" w:hAnsi="Cambria Math"/>
                                    </w:rPr>
                                  </m:ctrlPr>
                                </m:sSubSupPr>
                                <m:e>
                                  <m:r>
                                    <w:rPr>
                                      <w:rFonts w:ascii="Cambria Math" w:hAnsi="Cambria Math"/>
                                    </w:rPr>
                                    <m:t>α</m:t>
                                  </m:r>
                                </m:e>
                                <m:sub>
                                  <m:r>
                                    <w:rPr>
                                      <w:rFonts w:ascii="Cambria Math" w:hAnsi="Cambria Math"/>
                                    </w:rPr>
                                    <m:t>u,r</m:t>
                                  </m:r>
                                </m:sub>
                                <m:sup>
                                  <m:r>
                                    <w:rPr>
                                      <w:rFonts w:ascii="Cambria Math" w:hAnsi="Cambria Math"/>
                                    </w:rPr>
                                    <m:t>h</m:t>
                                  </m:r>
                                </m:sup>
                              </m:sSubSup>
                              <m:sSubSup>
                                <m:sSubSupPr>
                                  <m:ctrlPr>
                                    <w:rPr>
                                      <w:rFonts w:ascii="Cambria Math" w:hAnsi="Cambria Math"/>
                                    </w:rPr>
                                  </m:ctrlPr>
                                </m:sSubSupPr>
                                <m:e>
                                  <m:r>
                                    <m:rPr>
                                      <m:sty m:val="b"/>
                                    </m:rPr>
                                    <w:rPr>
                                      <w:rFonts w:ascii="Cambria Math" w:hAnsi="Cambria Math"/>
                                    </w:rPr>
                                    <m:t>m</m:t>
                                  </m:r>
                                </m:e>
                                <m:sub>
                                  <m:d>
                                    <m:dPr>
                                      <m:ctrlPr>
                                        <w:rPr>
                                          <w:rFonts w:ascii="Cambria Math" w:hAnsi="Cambria Math"/>
                                          <w:i/>
                                        </w:rPr>
                                      </m:ctrlPr>
                                    </m:dPr>
                                    <m:e>
                                      <m:r>
                                        <w:rPr>
                                          <w:rFonts w:ascii="Cambria Math" w:hAnsi="Cambria Math"/>
                                        </w:rPr>
                                        <m:t>u,r,v</m:t>
                                      </m:r>
                                    </m:e>
                                  </m:d>
                                </m:sub>
                                <m:sup>
                                  <m:r>
                                    <w:rPr>
                                      <w:rFonts w:ascii="Cambria Math" w:hAnsi="Cambria Math"/>
                                    </w:rPr>
                                    <m:t>h</m:t>
                                  </m:r>
                                </m:sup>
                              </m:sSubSup>
                            </m:e>
                          </m:nary>
                        </m:e>
                      </m:d>
                    </m:e>
                  </m:mr>
                </m:m>
              </m:oMath>
            </m:oMathPara>
          </w:p>
        </w:tc>
        <w:tc>
          <w:tcPr>
            <w:tcW w:w="1276" w:type="dxa"/>
            <w:vAlign w:val="center"/>
          </w:tcPr>
          <w:p w14:paraId="1509EF7A" w14:textId="72BE6908" w:rsidR="002B2049" w:rsidRDefault="002B204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30</w:t>
              </w:r>
            </w:fldSimple>
            <w:r>
              <w:t>)</w:t>
            </w:r>
          </w:p>
        </w:tc>
      </w:tr>
    </w:tbl>
    <w:p w14:paraId="3D46D33E" w14:textId="77777777" w:rsidR="002B2049" w:rsidRDefault="007E366D" w:rsidP="002B2049">
      <w:pPr>
        <w:ind w:firstLine="480"/>
      </w:pPr>
      <m:oMath>
        <m:sSubSup>
          <m:sSubSupPr>
            <m:ctrlPr>
              <w:rPr>
                <w:rFonts w:ascii="Cambria Math" w:hAnsi="Cambria Math"/>
              </w:rPr>
            </m:ctrlPr>
          </m:sSubSupPr>
          <m:e>
            <m:r>
              <m:rPr>
                <m:sty m:val="b"/>
              </m:rPr>
              <w:rPr>
                <w:rFonts w:ascii="Cambria Math" w:hAnsi="Cambria Math"/>
              </w:rPr>
              <m:t>e</m:t>
            </m:r>
          </m:e>
          <m:sub>
            <m:r>
              <w:rPr>
                <w:rFonts w:ascii="Cambria Math" w:hAnsi="Cambria Math"/>
              </w:rPr>
              <m:t>v</m:t>
            </m:r>
          </m:sub>
          <m:sup>
            <m:r>
              <m:rPr>
                <m:sty m:val="p"/>
              </m:rPr>
              <w:rPr>
                <w:rFonts w:ascii="Cambria Math" w:hAnsi="Cambria Math"/>
              </w:rPr>
              <m:t>l</m:t>
            </m:r>
            <m:r>
              <m:rPr>
                <m:sty m:val="p"/>
              </m:rPr>
              <w:rPr>
                <w:rFonts w:ascii="Cambria Math" w:hAnsi="Cambria Math" w:hint="eastAsia"/>
              </w:rPr>
              <m:t>+</m:t>
            </m:r>
            <m:r>
              <m:rPr>
                <m:sty m:val="p"/>
              </m:rPr>
              <w:rPr>
                <w:rFonts w:ascii="Cambria Math" w:hAnsi="Cambria Math"/>
              </w:rPr>
              <m:t>1</m:t>
            </m:r>
          </m:sup>
        </m:sSubSup>
      </m:oMath>
      <w:r w:rsidR="002B2049">
        <w:rPr>
          <w:rFonts w:hint="eastAsia"/>
        </w:rPr>
        <w:t>是获取了第</w:t>
      </w:r>
      <m:oMath>
        <m:r>
          <w:rPr>
            <w:rFonts w:ascii="Cambria Math" w:hAnsi="Cambria Math"/>
          </w:rPr>
          <m:t>l+1</m:t>
        </m:r>
      </m:oMath>
      <w:r w:rsidR="002B2049">
        <w:rPr>
          <w:rFonts w:hint="eastAsia"/>
        </w:rPr>
        <w:t>阶邻居信息后的实体</w:t>
      </w:r>
      <m:oMath>
        <m:r>
          <w:rPr>
            <w:rFonts w:ascii="Cambria Math" w:hAnsi="Cambria Math" w:hint="eastAsia"/>
          </w:rPr>
          <m:t>v</m:t>
        </m:r>
      </m:oMath>
      <w:r w:rsidR="002B2049">
        <w:rPr>
          <w:rFonts w:hint="eastAsia"/>
        </w:rPr>
        <w:t>的表示，为了获取更高阶的邻居信息，只需要重复执行聚合函数即可，直至获得</w:t>
      </w:r>
      <m:oMath>
        <m:r>
          <w:rPr>
            <w:rFonts w:ascii="Cambria Math" w:hAnsi="Cambria Math" w:hint="eastAsia"/>
          </w:rPr>
          <m:t>L</m:t>
        </m:r>
      </m:oMath>
      <w:r w:rsidR="002B2049">
        <w:rPr>
          <w:rFonts w:hint="eastAsia"/>
        </w:rPr>
        <w:t>阶的邻居信息为止，最终得到</w:t>
      </w:r>
      <m:oMath>
        <m:sSubSup>
          <m:sSubSupPr>
            <m:ctrlPr>
              <w:rPr>
                <w:rFonts w:ascii="Cambria Math" w:hAnsi="Cambria Math"/>
              </w:rPr>
            </m:ctrlPr>
          </m:sSubSupPr>
          <m:e>
            <m:r>
              <m:rPr>
                <m:sty m:val="b"/>
              </m:rPr>
              <w:rPr>
                <w:rFonts w:ascii="Cambria Math" w:hAnsi="Cambria Math"/>
              </w:rPr>
              <m:t>e</m:t>
            </m:r>
          </m:e>
          <m:sub>
            <m:r>
              <w:rPr>
                <w:rFonts w:ascii="Cambria Math" w:hAnsi="Cambria Math"/>
              </w:rPr>
              <m:t>v</m:t>
            </m:r>
          </m:sub>
          <m:sup>
            <m:r>
              <m:rPr>
                <m:sty m:val="p"/>
              </m:rPr>
              <w:rPr>
                <w:rFonts w:ascii="Cambria Math" w:hAnsi="Cambria Math" w:hint="eastAsia"/>
              </w:rPr>
              <m:t>L</m:t>
            </m:r>
          </m:sup>
        </m:sSubSup>
      </m:oMath>
      <w:r w:rsidR="002B2049">
        <w:rPr>
          <w:rFonts w:hint="eastAsia"/>
        </w:rPr>
        <w:t>。</w:t>
      </w:r>
    </w:p>
    <w:p w14:paraId="6122CA76" w14:textId="4842997B" w:rsidR="002B2049" w:rsidRDefault="002B2049" w:rsidP="002B2049">
      <w:pPr>
        <w:ind w:firstLine="480"/>
      </w:pPr>
      <w:r>
        <w:rPr>
          <w:rFonts w:hint="eastAsia"/>
        </w:rPr>
        <w:t>通过组合前面的两种关键设计，</w:t>
      </w:r>
      <w:r>
        <w:rPr>
          <w:rFonts w:hint="eastAsia"/>
        </w:rPr>
        <w:t>R</w:t>
      </w:r>
      <w:r>
        <w:t>AGAT</w:t>
      </w:r>
      <w:r>
        <w:rPr>
          <w:rFonts w:hint="eastAsia"/>
        </w:rPr>
        <w:t>将关系进行了更细粒度的层级划分，如</w:t>
      </w:r>
      <w:r>
        <w:fldChar w:fldCharType="begin"/>
      </w:r>
      <w:r>
        <w:instrText xml:space="preserve"> </w:instrText>
      </w:r>
      <w:r>
        <w:rPr>
          <w:rFonts w:hint="eastAsia"/>
        </w:rPr>
        <w:instrText>REF _Ref75193890 \h</w:instrText>
      </w:r>
      <w:r>
        <w:instrText xml:space="preserve"> </w:instrText>
      </w:r>
      <w:r>
        <w:fldChar w:fldCharType="separate"/>
      </w:r>
      <w:r w:rsidR="004D6817">
        <w:rPr>
          <w:rFonts w:hint="eastAsia"/>
        </w:rPr>
        <w:t>图</w:t>
      </w:r>
      <w:r w:rsidR="004D6817">
        <w:rPr>
          <w:noProof/>
        </w:rPr>
        <w:t>9</w:t>
      </w:r>
      <w:r>
        <w:fldChar w:fldCharType="end"/>
      </w:r>
      <w:r>
        <w:rPr>
          <w:rFonts w:hint="eastAsia"/>
        </w:rPr>
        <w:t>所示。不同关系拥有独立的关系特定参数，属于第一层；之后，不同的关系划分到不同的方向，在每个方向下有独立的方向参数，由在此方向下的所有关系共享，属于第二层。经过这两层的消息传递，得到最终的聚合结果。</w:t>
      </w:r>
    </w:p>
    <w:p w14:paraId="2D14B61C" w14:textId="77777777" w:rsidR="00C712E4" w:rsidRDefault="00C712E4" w:rsidP="00C712E4">
      <w:pPr>
        <w:ind w:firstLine="480"/>
        <w:rPr>
          <w:lang/>
        </w:rPr>
      </w:pPr>
      <w:r>
        <w:rPr>
          <w:rFonts w:hint="eastAsia"/>
          <w:lang/>
        </w:rPr>
        <w:t>前面描述了基于实体的消息聚合，为了保证最终学习的知识表示都能够拥有相同维度，对关系嵌入进行转换：</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C712E4" w14:paraId="411E4937" w14:textId="77777777" w:rsidTr="0010722D">
        <w:trPr>
          <w:jc w:val="center"/>
        </w:trPr>
        <w:tc>
          <w:tcPr>
            <w:tcW w:w="1276" w:type="dxa"/>
            <w:vAlign w:val="center"/>
          </w:tcPr>
          <w:p w14:paraId="0E9B0DC4" w14:textId="77777777" w:rsidR="00C712E4" w:rsidRDefault="00C712E4" w:rsidP="0010722D">
            <w:pPr>
              <w:ind w:firstLineChars="0" w:firstLine="0"/>
              <w:jc w:val="center"/>
            </w:pPr>
          </w:p>
        </w:tc>
        <w:tc>
          <w:tcPr>
            <w:tcW w:w="6657" w:type="dxa"/>
            <w:vAlign w:val="center"/>
          </w:tcPr>
          <w:p w14:paraId="6D6BD784" w14:textId="77777777" w:rsidR="00C712E4" w:rsidRPr="006114A6" w:rsidRDefault="007E366D" w:rsidP="0010722D">
            <w:pPr>
              <w:ind w:firstLine="480"/>
              <w:rPr>
                <w:lang/>
              </w:rPr>
            </w:pPr>
            <m:oMathPara>
              <m:oMath>
                <m:sSubSup>
                  <m:sSubSupPr>
                    <m:ctrlPr>
                      <w:rPr>
                        <w:rFonts w:ascii="Cambria Math" w:hAnsi="Cambria Math"/>
                        <w:i/>
                        <w:lang/>
                      </w:rPr>
                    </m:ctrlPr>
                  </m:sSubSupPr>
                  <m:e>
                    <m:r>
                      <w:rPr>
                        <w:rFonts w:ascii="Cambria Math" w:hAnsi="Cambria Math"/>
                        <w:lang/>
                      </w:rPr>
                      <m:t>e</m:t>
                    </m:r>
                  </m:e>
                  <m:sub>
                    <m:r>
                      <w:rPr>
                        <w:rFonts w:ascii="Cambria Math" w:hAnsi="Cambria Math"/>
                        <w:lang/>
                      </w:rPr>
                      <m:t>r</m:t>
                    </m:r>
                  </m:sub>
                  <m:sup>
                    <m:r>
                      <m:rPr>
                        <m:sty m:val="p"/>
                      </m:rPr>
                      <w:rPr>
                        <w:rFonts w:ascii="Cambria Math" w:hAnsi="Cambria Math"/>
                        <w:lang/>
                      </w:rPr>
                      <m:t>l</m:t>
                    </m:r>
                  </m:sup>
                </m:sSubSup>
                <m:r>
                  <w:rPr>
                    <w:rFonts w:ascii="Cambria Math" w:hAnsi="Cambria Math"/>
                    <w:lang/>
                  </w:rPr>
                  <m:t>=</m:t>
                </m:r>
                <m:sSub>
                  <m:sSubPr>
                    <m:ctrlPr>
                      <w:rPr>
                        <w:rFonts w:ascii="Cambria Math" w:hAnsi="Cambria Math"/>
                        <w:i/>
                        <w:lang/>
                      </w:rPr>
                    </m:ctrlPr>
                  </m:sSubPr>
                  <m:e>
                    <m:r>
                      <w:rPr>
                        <w:rFonts w:ascii="Cambria Math" w:hAnsi="Cambria Math"/>
                        <w:lang/>
                      </w:rPr>
                      <m:t>W</m:t>
                    </m:r>
                  </m:e>
                  <m:sub>
                    <m:r>
                      <w:rPr>
                        <w:rFonts w:ascii="Cambria Math" w:hAnsi="Cambria Math"/>
                        <w:lang/>
                      </w:rPr>
                      <m:t>rel</m:t>
                    </m:r>
                  </m:sub>
                </m:sSub>
                <m:sSub>
                  <m:sSubPr>
                    <m:ctrlPr>
                      <w:rPr>
                        <w:rFonts w:ascii="Cambria Math" w:hAnsi="Cambria Math"/>
                        <w:i/>
                        <w:lang/>
                      </w:rPr>
                    </m:ctrlPr>
                  </m:sSubPr>
                  <m:e>
                    <m:r>
                      <w:rPr>
                        <w:rFonts w:ascii="Cambria Math" w:hAnsi="Cambria Math"/>
                        <w:lang/>
                      </w:rPr>
                      <m:t>e</m:t>
                    </m:r>
                  </m:e>
                  <m:sub>
                    <m:r>
                      <w:rPr>
                        <w:rFonts w:ascii="Cambria Math" w:hAnsi="Cambria Math"/>
                        <w:lang/>
                      </w:rPr>
                      <m:t>r</m:t>
                    </m:r>
                  </m:sub>
                </m:sSub>
              </m:oMath>
            </m:oMathPara>
          </w:p>
        </w:tc>
        <w:tc>
          <w:tcPr>
            <w:tcW w:w="1276" w:type="dxa"/>
            <w:vAlign w:val="center"/>
          </w:tcPr>
          <w:p w14:paraId="5D37CF73" w14:textId="039B8B5A" w:rsidR="00C712E4" w:rsidRDefault="00C712E4" w:rsidP="0010722D">
            <w:pPr>
              <w:ind w:firstLineChars="0" w:firstLine="0"/>
              <w:jc w:val="right"/>
            </w:pPr>
            <w:r>
              <w:t>(</w:t>
            </w:r>
            <w:r w:rsidR="007E366D">
              <w:fldChar w:fldCharType="begin"/>
            </w:r>
            <w:r w:rsidR="007E366D">
              <w:instrText xml:space="preserve"> SEQ chapter \c \* MERGEFORMAT </w:instrText>
            </w:r>
            <w:r w:rsidR="007E366D">
              <w:fldChar w:fldCharType="separate"/>
            </w:r>
            <w:r w:rsidR="004D6817">
              <w:rPr>
                <w:noProof/>
              </w:rPr>
              <w:t>3</w:t>
            </w:r>
            <w:r w:rsidR="007E366D">
              <w:rPr>
                <w:noProof/>
              </w:rPr>
              <w:fldChar w:fldCharType="end"/>
            </w:r>
            <w:r>
              <w:t>.</w:t>
            </w:r>
            <w:r w:rsidR="007E366D">
              <w:fldChar w:fldCharType="begin"/>
            </w:r>
            <w:r w:rsidR="007E366D">
              <w:instrText xml:space="preserve"> SEQ equation \* MERGEFORMAT </w:instrText>
            </w:r>
            <w:r w:rsidR="007E366D">
              <w:fldChar w:fldCharType="separate"/>
            </w:r>
            <w:r w:rsidR="004D6817">
              <w:rPr>
                <w:noProof/>
              </w:rPr>
              <w:t>31</w:t>
            </w:r>
            <w:r w:rsidR="007E366D">
              <w:rPr>
                <w:noProof/>
              </w:rPr>
              <w:fldChar w:fldCharType="end"/>
            </w:r>
            <w:r>
              <w:t>)</w:t>
            </w:r>
          </w:p>
        </w:tc>
      </w:tr>
    </w:tbl>
    <w:p w14:paraId="2B5C5AF5" w14:textId="41EBA609" w:rsidR="00C712E4" w:rsidRDefault="007E366D" w:rsidP="002B2049">
      <w:pPr>
        <w:ind w:firstLine="480"/>
      </w:pPr>
      <m:oMath>
        <m:sSub>
          <m:sSubPr>
            <m:ctrlPr>
              <w:rPr>
                <w:rFonts w:ascii="Cambria Math" w:hAnsi="Cambria Math"/>
                <w:i/>
                <w:lang/>
              </w:rPr>
            </m:ctrlPr>
          </m:sSubPr>
          <m:e>
            <m:r>
              <w:rPr>
                <w:rFonts w:ascii="Cambria Math" w:hAnsi="Cambria Math"/>
                <w:lang/>
              </w:rPr>
              <m:t>W</m:t>
            </m:r>
          </m:e>
          <m:sub>
            <m:r>
              <w:rPr>
                <w:rFonts w:ascii="Cambria Math" w:hAnsi="Cambria Math"/>
                <w:lang/>
              </w:rPr>
              <m:t>rel</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sSub>
              <m:sSubPr>
                <m:ctrlPr>
                  <w:rPr>
                    <w:rFonts w:ascii="Cambria Math" w:hAnsi="Cambria Math"/>
                    <w:i/>
                    <w:lang/>
                  </w:rPr>
                </m:ctrlPr>
              </m:sSubPr>
              <m:e>
                <m:r>
                  <w:rPr>
                    <w:rFonts w:ascii="Cambria Math" w:hAnsi="Cambria Math"/>
                    <w:lang/>
                  </w:rPr>
                  <m:t>d</m:t>
                </m:r>
              </m:e>
              <m:sub>
                <m:r>
                  <w:rPr>
                    <w:rFonts w:ascii="Cambria Math" w:hAnsi="Cambria Math"/>
                    <w:lang/>
                  </w:rPr>
                  <m:t>l</m:t>
                </m:r>
              </m:sub>
            </m:sSub>
            <m:r>
              <m:rPr>
                <m:sty m:val="p"/>
              </m:rPr>
              <w:rPr>
                <w:rFonts w:ascii="Cambria Math" w:hAnsi="Cambria Math"/>
                <w:lang/>
              </w:rPr>
              <m:t>×</m:t>
            </m:r>
            <m:sSub>
              <m:sSubPr>
                <m:ctrlPr>
                  <w:rPr>
                    <w:rFonts w:ascii="Cambria Math" w:hAnsi="Cambria Math"/>
                    <w:i/>
                    <w:lang/>
                  </w:rPr>
                </m:ctrlPr>
              </m:sSubPr>
              <m:e>
                <m:r>
                  <w:rPr>
                    <w:rFonts w:ascii="Cambria Math" w:hAnsi="Cambria Math"/>
                    <w:lang/>
                  </w:rPr>
                  <m:t>d</m:t>
                </m:r>
                <m:ctrlPr>
                  <w:rPr>
                    <w:rFonts w:ascii="Cambria Math" w:hAnsi="Cambria Math"/>
                    <w:lang/>
                  </w:rPr>
                </m:ctrlPr>
              </m:e>
              <m:sub>
                <m:r>
                  <w:rPr>
                    <w:rFonts w:ascii="Cambria Math" w:hAnsi="Cambria Math"/>
                    <w:lang/>
                  </w:rPr>
                  <m:t>0</m:t>
                </m:r>
              </m:sub>
            </m:sSub>
          </m:sup>
        </m:sSup>
      </m:oMath>
      <w:r w:rsidR="00C712E4">
        <w:rPr>
          <w:rFonts w:hint="eastAsia"/>
          <w:lang/>
        </w:rPr>
        <w:t>是可学习的权值矩阵，用来将</w:t>
      </w: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r</m:t>
            </m:r>
          </m:sub>
        </m:sSub>
      </m:oMath>
      <w:r w:rsidR="00C712E4">
        <w:rPr>
          <w:rFonts w:hint="eastAsia"/>
          <w:lang/>
        </w:rPr>
        <w:t>投影到</w:t>
      </w:r>
      <m:oMath>
        <m:sSubSup>
          <m:sSubSupPr>
            <m:ctrlPr>
              <w:rPr>
                <w:rFonts w:ascii="Cambria Math" w:hAnsi="Cambria Math"/>
              </w:rPr>
            </m:ctrlPr>
          </m:sSubSupPr>
          <m:e>
            <m:r>
              <m:rPr>
                <m:sty m:val="b"/>
              </m:rPr>
              <w:rPr>
                <w:rFonts w:ascii="Cambria Math" w:hAnsi="Cambria Math"/>
              </w:rPr>
              <m:t>e</m:t>
            </m:r>
          </m:e>
          <m:sub>
            <m:r>
              <w:rPr>
                <w:rFonts w:ascii="Cambria Math" w:hAnsi="Cambria Math"/>
              </w:rPr>
              <m:t>v</m:t>
            </m:r>
          </m:sub>
          <m:sup>
            <m:r>
              <m:rPr>
                <m:sty m:val="p"/>
              </m:rPr>
              <w:rPr>
                <w:rFonts w:ascii="Cambria Math" w:hAnsi="Cambria Math"/>
              </w:rPr>
              <m:t>l</m:t>
            </m:r>
          </m:sup>
        </m:sSubSup>
      </m:oMath>
      <w:r w:rsidR="00C712E4">
        <w:rPr>
          <w:rFonts w:hint="eastAsia"/>
          <w:lang/>
        </w:rPr>
        <w:t>存在的空间中去</w:t>
      </w:r>
    </w:p>
    <w:p w14:paraId="0EBE0203" w14:textId="77777777" w:rsidR="002B2049" w:rsidRDefault="002B2049" w:rsidP="002B2049">
      <w:pPr>
        <w:keepNext/>
        <w:ind w:firstLineChars="0" w:firstLine="0"/>
        <w:jc w:val="center"/>
      </w:pPr>
      <w:r w:rsidRPr="00180DA3">
        <w:rPr>
          <w:noProof/>
        </w:rPr>
        <w:lastRenderedPageBreak/>
        <w:drawing>
          <wp:inline distT="0" distB="0" distL="0" distR="0" wp14:anchorId="14EAA388" wp14:editId="0890516E">
            <wp:extent cx="2821577" cy="141996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7328" cy="1453053"/>
                    </a:xfrm>
                    <a:prstGeom prst="rect">
                      <a:avLst/>
                    </a:prstGeom>
                  </pic:spPr>
                </pic:pic>
              </a:graphicData>
            </a:graphic>
          </wp:inline>
        </w:drawing>
      </w:r>
    </w:p>
    <w:p w14:paraId="2A5FEB35" w14:textId="0769CAFB" w:rsidR="002B2049" w:rsidRDefault="002B2049" w:rsidP="002B2049">
      <w:pPr>
        <w:pStyle w:val="afd"/>
      </w:pPr>
      <w:bookmarkStart w:id="134" w:name="_Ref75193890"/>
      <w:bookmarkStart w:id="135" w:name="_Toc10025929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9</w:t>
      </w:r>
      <w:r>
        <w:fldChar w:fldCharType="end"/>
      </w:r>
      <w:bookmarkEnd w:id="134"/>
      <w:r>
        <w:t xml:space="preserve">  RAGAT</w:t>
      </w:r>
      <w:r>
        <w:rPr>
          <w:rFonts w:hint="eastAsia"/>
        </w:rPr>
        <w:t>中关系的分层结构</w:t>
      </w:r>
      <w:bookmarkEnd w:id="135"/>
    </w:p>
    <w:p w14:paraId="57CE2A8F" w14:textId="10806430" w:rsidR="006C2355" w:rsidRDefault="00B9007C" w:rsidP="00391DA0">
      <w:pPr>
        <w:pStyle w:val="3"/>
        <w:spacing w:before="163" w:after="163"/>
      </w:pPr>
      <w:bookmarkStart w:id="136" w:name="_Toc100257508"/>
      <w:r>
        <w:rPr>
          <w:rFonts w:hint="eastAsia"/>
        </w:rPr>
        <w:t>3</w:t>
      </w:r>
      <w:r>
        <w:t>.2.</w:t>
      </w:r>
      <w:r w:rsidR="00500A85">
        <w:t>3</w:t>
      </w:r>
      <w:r>
        <w:t xml:space="preserve"> </w:t>
      </w:r>
      <w:r>
        <w:rPr>
          <w:rFonts w:hint="eastAsia"/>
        </w:rPr>
        <w:t>得分函数的选择</w:t>
      </w:r>
      <w:bookmarkEnd w:id="136"/>
    </w:p>
    <w:p w14:paraId="3C0454A3" w14:textId="6A48BF1A" w:rsidR="006D5029" w:rsidRDefault="006D5029" w:rsidP="006D5029">
      <w:pPr>
        <w:ind w:firstLine="480"/>
      </w:pPr>
      <w:r>
        <w:rPr>
          <w:rFonts w:hint="eastAsia"/>
        </w:rPr>
        <w:t>为了综合评估加入关系感知参数的效果，</w:t>
      </w:r>
      <w:r>
        <w:t>RAGAT</w:t>
      </w:r>
      <w:r w:rsidR="00172C7A">
        <w:rPr>
          <w:rFonts w:hint="eastAsia"/>
        </w:rPr>
        <w:t>使用不同的得分函数（解码器）</w:t>
      </w:r>
      <w:r w:rsidR="004F0D3E">
        <w:rPr>
          <w:rFonts w:hint="eastAsia"/>
        </w:rPr>
        <w:t>在链路预测任务下进行评估。</w:t>
      </w:r>
      <w:r w:rsidR="00EE1E8C">
        <w:rPr>
          <w:rFonts w:hint="eastAsia"/>
        </w:rPr>
        <w:t>链路预测是指</w:t>
      </w:r>
      <w:r>
        <w:rPr>
          <w:rFonts w:hint="eastAsia"/>
        </w:rPr>
        <w:t>使用学习得到的表示预测知识图谱中某个三元组存在的概率。</w:t>
      </w:r>
      <w:r w:rsidR="006F40B4">
        <w:rPr>
          <w:rFonts w:hint="eastAsia"/>
        </w:rPr>
        <w:t>在</w:t>
      </w:r>
      <w:r>
        <w:rPr>
          <w:rFonts w:hint="eastAsia"/>
        </w:rPr>
        <w:t>确定使用的</w:t>
      </w:r>
      <w:r w:rsidR="005B57C4">
        <w:rPr>
          <w:rFonts w:hint="eastAsia"/>
        </w:rPr>
        <w:t>得分函数</w:t>
      </w:r>
      <w:r>
        <w:rPr>
          <w:rFonts w:hint="eastAsia"/>
        </w:rPr>
        <w:t>后，由于是端到端的训练方法，</w:t>
      </w:r>
      <w:r w:rsidR="005B57C4">
        <w:rPr>
          <w:rFonts w:hint="eastAsia"/>
        </w:rPr>
        <w:t>得分函数</w:t>
      </w:r>
      <w:r>
        <w:rPr>
          <w:rFonts w:hint="eastAsia"/>
        </w:rPr>
        <w:t>的选择直接关系到模型的采样方法、训练技术、损失函数乃至于防过拟合策略的选择等。常见的</w:t>
      </w:r>
      <w:r w:rsidR="00835EAB">
        <w:rPr>
          <w:rFonts w:hint="eastAsia"/>
        </w:rPr>
        <w:t>得分函数</w:t>
      </w:r>
      <w:r>
        <w:rPr>
          <w:rFonts w:hint="eastAsia"/>
        </w:rPr>
        <w:t>包括基于翻译的方法比如</w:t>
      </w:r>
      <w:proofErr w:type="spellStart"/>
      <w:r>
        <w:rPr>
          <w:rFonts w:hint="eastAsia"/>
        </w:rPr>
        <w:t>TransE</w:t>
      </w:r>
      <w:proofErr w:type="spellEnd"/>
      <w:r w:rsidR="00777E42">
        <w:fldChar w:fldCharType="begin"/>
      </w:r>
      <w:r w:rsidR="00DF30F1">
        <w:instrText xml:space="preserve"> ADDIN ZOTERO_ITEM CSL_CITATION {"citationID":"a264b9he98","properties":{"formattedCitation":"\\super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777E42">
        <w:fldChar w:fldCharType="separate"/>
      </w:r>
      <w:r w:rsidR="00DF30F1" w:rsidRPr="00DF30F1">
        <w:rPr>
          <w:vertAlign w:val="superscript"/>
        </w:rPr>
        <w:t>[1]</w:t>
      </w:r>
      <w:r w:rsidR="00777E42">
        <w:fldChar w:fldCharType="end"/>
      </w:r>
      <w:r>
        <w:rPr>
          <w:rFonts w:hint="eastAsia"/>
        </w:rPr>
        <w:t>，基于矩阵分解的方法</w:t>
      </w:r>
      <w:proofErr w:type="spellStart"/>
      <w:r>
        <w:rPr>
          <w:rFonts w:hint="eastAsia"/>
        </w:rPr>
        <w:t>DistMult</w:t>
      </w:r>
      <w:proofErr w:type="spellEnd"/>
      <w:r w:rsidR="00777E42">
        <w:fldChar w:fldCharType="begin"/>
      </w:r>
      <w:r w:rsidR="00DF30F1">
        <w:instrText xml:space="preserve"> ADDIN ZOTERO_ITEM CSL_CITATION {"citationID":"a1s07gbscuu","properties":{"formattedCitation":"\\super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777E42">
        <w:fldChar w:fldCharType="separate"/>
      </w:r>
      <w:r w:rsidR="00DF30F1" w:rsidRPr="00DF30F1">
        <w:rPr>
          <w:vertAlign w:val="superscript"/>
        </w:rPr>
        <w:t>[17]</w:t>
      </w:r>
      <w:r w:rsidR="00777E42">
        <w:fldChar w:fldCharType="end"/>
      </w:r>
      <w:r>
        <w:rPr>
          <w:rFonts w:hint="eastAsia"/>
        </w:rPr>
        <w:t>，以及基于卷积神经网络的方法</w:t>
      </w:r>
      <w:proofErr w:type="spellStart"/>
      <w:r>
        <w:rPr>
          <w:rFonts w:hint="eastAsia"/>
        </w:rPr>
        <w:t>ConvE</w:t>
      </w:r>
      <w:proofErr w:type="spellEnd"/>
      <w:r w:rsidR="00777E42">
        <w:fldChar w:fldCharType="begin"/>
      </w:r>
      <w:r w:rsidR="00DF30F1">
        <w:instrText xml:space="preserve"> ADDIN ZOTERO_ITEM CSL_CITATION {"citationID":"a1vm4amubj5","properties":{"formattedCitation":"\\super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777E42">
        <w:fldChar w:fldCharType="separate"/>
      </w:r>
      <w:r w:rsidR="00DF30F1" w:rsidRPr="00DF30F1">
        <w:rPr>
          <w:vertAlign w:val="superscript"/>
        </w:rPr>
        <w:t>[25]</w:t>
      </w:r>
      <w:r w:rsidR="00777E42">
        <w:fldChar w:fldCharType="end"/>
      </w:r>
      <w:r>
        <w:rPr>
          <w:rFonts w:hint="eastAsia"/>
        </w:rPr>
        <w:t>等。由于基于卷积神经网络的方法往往都表现出更好的性能，因此</w:t>
      </w:r>
      <w:proofErr w:type="spellStart"/>
      <w:r>
        <w:rPr>
          <w:rFonts w:hint="eastAsia"/>
        </w:rPr>
        <w:t>ConvE</w:t>
      </w:r>
      <w:proofErr w:type="spellEnd"/>
      <w:r>
        <w:rPr>
          <w:rFonts w:hint="eastAsia"/>
        </w:rPr>
        <w:t>方法也成为了最常见的选择之一。为了对比实验的公平，本文同样采用</w:t>
      </w:r>
      <w:proofErr w:type="spellStart"/>
      <w:r>
        <w:rPr>
          <w:rFonts w:hint="eastAsia"/>
        </w:rPr>
        <w:t>ConvE</w:t>
      </w:r>
      <w:proofErr w:type="spellEnd"/>
      <w:r>
        <w:rPr>
          <w:rFonts w:hint="eastAsia"/>
        </w:rPr>
        <w:t>方法作为</w:t>
      </w:r>
      <w:r w:rsidR="00385A41">
        <w:rPr>
          <w:rFonts w:hint="eastAsia"/>
        </w:rPr>
        <w:t>得分函数</w:t>
      </w:r>
      <w:r>
        <w:rPr>
          <w:rFonts w:hint="eastAsia"/>
        </w:rPr>
        <w:t>。此外，由于</w:t>
      </w:r>
      <w:proofErr w:type="spellStart"/>
      <w:r>
        <w:rPr>
          <w:rFonts w:hint="eastAsia"/>
        </w:rPr>
        <w:t>ConvE</w:t>
      </w:r>
      <w:proofErr w:type="spellEnd"/>
      <w:r>
        <w:rPr>
          <w:rFonts w:hint="eastAsia"/>
        </w:rPr>
        <w:t>本身在特征交互、卷积方法等存在限制，本文还采用最新提出的</w:t>
      </w:r>
      <w:proofErr w:type="spellStart"/>
      <w:r>
        <w:rPr>
          <w:rFonts w:hint="eastAsia"/>
        </w:rPr>
        <w:t>ConvE</w:t>
      </w:r>
      <w:proofErr w:type="spellEnd"/>
      <w:r>
        <w:rPr>
          <w:rFonts w:hint="eastAsia"/>
        </w:rPr>
        <w:t>的改进方法</w:t>
      </w:r>
      <w:proofErr w:type="spellStart"/>
      <w:r>
        <w:rPr>
          <w:rFonts w:hint="eastAsia"/>
        </w:rPr>
        <w:t>InteractE</w:t>
      </w:r>
      <w:proofErr w:type="spellEnd"/>
      <w:r w:rsidR="00777E42">
        <w:fldChar w:fldCharType="begin"/>
      </w:r>
      <w:r w:rsidR="00DF30F1">
        <w:instrText xml:space="preserve"> ADDIN ZOTERO_ITEM CSL_CITATION {"citationID":"ad4qmcokdq","properties":{"formattedCitation":"\\super [29]\\nosupersub{}","plainCitation":"[29]","noteIndex":0},"citationItems":[{"id":756,"uris":["http://zotero.org/users/5779008/items/BK9448K9"],"itemData":{"id":756,"type":"paper-conference","archive":"InteractE","archive_location":"AAAI 2020","container-title":"The Thirty-Fourth AAAI Conference on Artificial Intelligence","event-place":"New York, NK, USA","note":"11","page":"3009–3016","publisher":"AAAI Press","publisher-place":"New York, NK, USA","title":"InteractE: Improving Convolution-Based Knowledge Graph Embeddings by Increasing Feature Interactions","URL":"https://aaai.org/ojs/index.php/AAAI/article/view/5694","author":[{"family":"Vashishth","given":"Shikhar"},{"family":"Sanyal","given":"Soumya"},{"family":"Nitin","given":"Vikram"},{"family":"Agrawal","given":"Nilesh"},{"family":"Talukdar","given":"Partha P."}],"issued":{"date-parts":[["2020",2]]},"citation-key":"vashishthInteractEImprovingConvolutionBased2020"}}],"schema":"https://github.com/citation-style-language/schema/raw/master/csl-citation.json"} </w:instrText>
      </w:r>
      <w:r w:rsidR="00777E42">
        <w:fldChar w:fldCharType="separate"/>
      </w:r>
      <w:r w:rsidR="00DF30F1" w:rsidRPr="00DF30F1">
        <w:rPr>
          <w:vertAlign w:val="superscript"/>
        </w:rPr>
        <w:t>[29]</w:t>
      </w:r>
      <w:r w:rsidR="00777E42">
        <w:fldChar w:fldCharType="end"/>
      </w:r>
      <w:r>
        <w:rPr>
          <w:rFonts w:hint="eastAsia"/>
        </w:rPr>
        <w:t>作为另一种解码器，进一步提升模型性能。</w:t>
      </w:r>
    </w:p>
    <w:p w14:paraId="0D2FB69A" w14:textId="77777777" w:rsidR="006D5029" w:rsidRDefault="006D5029" w:rsidP="006D5029">
      <w:pPr>
        <w:ind w:firstLine="480"/>
      </w:pPr>
      <w:proofErr w:type="spellStart"/>
      <w:r>
        <w:t>C</w:t>
      </w:r>
      <w:r>
        <w:rPr>
          <w:rFonts w:hint="eastAsia"/>
        </w:rPr>
        <w:t>onvE</w:t>
      </w:r>
      <w:proofErr w:type="spellEnd"/>
      <w:r>
        <w:rPr>
          <w:rFonts w:hint="eastAsia"/>
        </w:rPr>
        <w:t>方法输入为单个的知识图谱三元组</w:t>
      </w:r>
      <m:oMath>
        <m:d>
          <m:dPr>
            <m:ctrlPr>
              <w:rPr>
                <w:rFonts w:ascii="Cambria Math" w:hAnsi="Cambria Math"/>
                <w:i/>
              </w:rPr>
            </m:ctrlPr>
          </m:dPr>
          <m:e>
            <m:r>
              <w:rPr>
                <w:rFonts w:ascii="Cambria Math" w:hAnsi="Cambria Math"/>
              </w:rPr>
              <m:t>s,r,o</m:t>
            </m:r>
          </m:e>
        </m:d>
      </m:oMath>
      <w:r>
        <w:rPr>
          <w:rFonts w:hint="eastAsia"/>
        </w:rPr>
        <w:t>，输出为预测该三元组是否存在的概率大小</w:t>
      </w: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s,r,o</m:t>
                </m:r>
              </m:e>
            </m:d>
          </m:sub>
        </m:sSub>
      </m:oMath>
      <w:r>
        <w:rPr>
          <w:rFonts w:hint="eastAsia"/>
        </w:rPr>
        <w:t>。首先，</w:t>
      </w:r>
      <w:proofErr w:type="spellStart"/>
      <w:r>
        <w:rPr>
          <w:rFonts w:hint="eastAsia"/>
        </w:rPr>
        <w:t>ConvE</w:t>
      </w:r>
      <w:proofErr w:type="spellEnd"/>
      <w:r>
        <w:rPr>
          <w:rFonts w:hint="eastAsia"/>
        </w:rPr>
        <w:t>重塑实体</w:t>
      </w:r>
      <m:oMath>
        <m:r>
          <w:rPr>
            <w:rFonts w:ascii="Cambria Math" w:hAnsi="Cambria Math" w:hint="eastAsia"/>
          </w:rPr>
          <m:t>s</m:t>
        </m:r>
      </m:oMath>
      <w:r>
        <w:rPr>
          <w:rFonts w:hint="eastAsia"/>
        </w:rPr>
        <w:t>和关系</w:t>
      </w:r>
      <m:oMath>
        <m:r>
          <w:rPr>
            <w:rFonts w:ascii="Cambria Math" w:hAnsi="Cambria Math" w:hint="eastAsia"/>
          </w:rPr>
          <m:t>r</m:t>
        </m:r>
      </m:oMath>
      <w:r>
        <w:rPr>
          <w:rFonts w:hint="eastAsia"/>
        </w:rPr>
        <w:t>的向量化嵌入表示</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r</m:t>
            </m:r>
          </m:sub>
        </m:sSub>
      </m:oMath>
      <w:r>
        <w:rPr>
          <w:rFonts w:hint="eastAsia"/>
        </w:rPr>
        <w:t>为二维张量；之后，</w:t>
      </w:r>
      <w:proofErr w:type="spellStart"/>
      <w:r>
        <w:rPr>
          <w:rFonts w:hint="eastAsia"/>
        </w:rPr>
        <w:t>ConvE</w:t>
      </w:r>
      <w:proofErr w:type="spellEnd"/>
      <w:r>
        <w:rPr>
          <w:rFonts w:hint="eastAsia"/>
        </w:rPr>
        <w:t>在此二维张量上进行标准卷积操作，卷积操作导出的特征最后经过单层神经网络输出预测概率。</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6D5029" w14:paraId="46460B64" w14:textId="77777777" w:rsidTr="00AC3F7F">
        <w:trPr>
          <w:jc w:val="center"/>
        </w:trPr>
        <w:tc>
          <w:tcPr>
            <w:tcW w:w="1276" w:type="dxa"/>
            <w:vAlign w:val="center"/>
          </w:tcPr>
          <w:p w14:paraId="7A7CED0F" w14:textId="77777777" w:rsidR="006D5029" w:rsidRDefault="006D5029" w:rsidP="00AC3F7F">
            <w:pPr>
              <w:ind w:firstLineChars="0" w:firstLine="0"/>
              <w:jc w:val="center"/>
            </w:pPr>
          </w:p>
        </w:tc>
        <w:tc>
          <w:tcPr>
            <w:tcW w:w="6657" w:type="dxa"/>
            <w:vAlign w:val="center"/>
          </w:tcPr>
          <w:p w14:paraId="259F64B8" w14:textId="69FD8B22" w:rsidR="006D5029" w:rsidRPr="00EB20D0" w:rsidRDefault="007E366D" w:rsidP="00AC3F7F">
            <w:pPr>
              <w:ind w:firstLine="480"/>
            </w:pPr>
            <m:oMathPara>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s,r,o</m:t>
                        </m:r>
                      </m:e>
                    </m:d>
                  </m:sub>
                </m:sSub>
                <m:r>
                  <w:rPr>
                    <w:rFonts w:ascii="Cambria Math" w:hAnsi="Cambria Math"/>
                  </w:rPr>
                  <m:t>=</m:t>
                </m:r>
                <m:r>
                  <m:rPr>
                    <m:sty m:val="p"/>
                  </m:rPr>
                  <w:rPr>
                    <w:rFonts w:ascii="Cambria Math" w:hAnsi="Cambria Math"/>
                  </w:rPr>
                  <m:t>σ</m:t>
                </m:r>
                <m:d>
                  <m:dPr>
                    <m:ctrlPr>
                      <w:rPr>
                        <w:rFonts w:ascii="Cambria Math" w:hAnsi="Cambria Math"/>
                        <w:i/>
                      </w:rPr>
                    </m:ctrlPr>
                  </m:dPr>
                  <m:e>
                    <m:r>
                      <w:rPr>
                        <w:rFonts w:ascii="Cambria Math" w:hAnsi="Cambria Math"/>
                      </w:rPr>
                      <m:t>ReLU</m:t>
                    </m:r>
                    <m:d>
                      <m:dPr>
                        <m:ctrlPr>
                          <w:rPr>
                            <w:rFonts w:ascii="Cambria Math" w:hAnsi="Cambria Math"/>
                          </w:rPr>
                        </m:ctrlPr>
                      </m:dPr>
                      <m:e>
                        <m:r>
                          <w:rPr>
                            <w:rFonts w:ascii="Cambria Math" w:hAnsi="Cambria Math"/>
                          </w:rPr>
                          <m:t>vec</m:t>
                        </m:r>
                        <m:d>
                          <m:dPr>
                            <m:ctrlPr>
                              <w:rPr>
                                <w:rFonts w:ascii="Cambria Math" w:hAnsi="Cambria Math"/>
                              </w:rPr>
                            </m:ctrlPr>
                          </m:dPr>
                          <m:e>
                            <m:r>
                              <w:rPr>
                                <w:rFonts w:ascii="Cambria Math" w:hAnsi="Cambria Math"/>
                              </w:rPr>
                              <m:t>ReLU</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hAnsi="Cambria Math"/>
                                  </w:rPr>
                                  <m:t>*</m:t>
                                </m:r>
                                <m:r>
                                  <m:rPr>
                                    <m:sty m:val="p"/>
                                  </m:rPr>
                                  <w:rPr>
                                    <w:rFonts w:ascii="Cambria Math" w:hAnsi="Cambria Math"/>
                                  </w:rPr>
                                  <m:t>ω</m:t>
                                </m:r>
                              </m:e>
                            </m:d>
                            <m:ctrlPr>
                              <w:rPr>
                                <w:rFonts w:ascii="Cambria Math" w:hAnsi="Cambria Math"/>
                                <w:i/>
                              </w:rPr>
                            </m:ctrlPr>
                          </m:e>
                        </m:d>
                        <m:r>
                          <w:rPr>
                            <w:rFonts w:ascii="Cambria Math" w:hAnsi="Cambria Math"/>
                          </w:rPr>
                          <m:t>W</m:t>
                        </m:r>
                        <m:ctrlPr>
                          <w:rPr>
                            <w:rFonts w:ascii="Cambria Math" w:hAnsi="Cambria Math"/>
                            <w:i/>
                          </w:rPr>
                        </m:ctrlPr>
                      </m:e>
                    </m:d>
                    <m:sSub>
                      <m:sSubPr>
                        <m:ctrlPr>
                          <w:rPr>
                            <w:rFonts w:ascii="Cambria Math" w:hAnsi="Cambria Math"/>
                            <w:i/>
                          </w:rPr>
                        </m:ctrlPr>
                      </m:sSubPr>
                      <m:e>
                        <m:r>
                          <w:rPr>
                            <w:rFonts w:ascii="Cambria Math" w:hAnsi="Cambria Math"/>
                          </w:rPr>
                          <m:t>e</m:t>
                        </m:r>
                      </m:e>
                      <m:sub>
                        <m:r>
                          <w:rPr>
                            <w:rFonts w:ascii="Cambria Math" w:hAnsi="Cambria Math"/>
                          </w:rPr>
                          <m:t>o</m:t>
                        </m:r>
                      </m:sub>
                    </m:sSub>
                  </m:e>
                </m:d>
              </m:oMath>
            </m:oMathPara>
          </w:p>
        </w:tc>
        <w:tc>
          <w:tcPr>
            <w:tcW w:w="1276" w:type="dxa"/>
            <w:vAlign w:val="center"/>
          </w:tcPr>
          <w:p w14:paraId="6EE79B84" w14:textId="0BDC8C70" w:rsidR="006D5029" w:rsidRDefault="006D502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32</w:t>
              </w:r>
            </w:fldSimple>
            <w:r>
              <w:t>)</w:t>
            </w:r>
          </w:p>
        </w:tc>
      </w:tr>
    </w:tbl>
    <w:p w14:paraId="082FDFA9" w14:textId="77777777" w:rsidR="006D5029" w:rsidRDefault="006D5029" w:rsidP="006D5029">
      <w:pPr>
        <w:ind w:firstLine="480"/>
      </w:pPr>
      <w:r>
        <w:rPr>
          <w:rFonts w:hint="eastAsia"/>
        </w:rPr>
        <w:t>其中，</w:t>
      </w:r>
      <m:oMath>
        <m:r>
          <w:rPr>
            <w:rFonts w:ascii="Cambria Math" w:hAnsi="Cambria Math"/>
          </w:rPr>
          <m:t>*</m:t>
        </m:r>
      </m:oMath>
      <w:r>
        <w:rPr>
          <w:rFonts w:hint="eastAsia"/>
        </w:rPr>
        <w:t>是卷积操作，</w:t>
      </w:r>
      <m:oMath>
        <m:r>
          <m:rPr>
            <m:sty m:val="bi"/>
          </m:rPr>
          <w:rPr>
            <w:rFonts w:ascii="Cambria Math" w:hAnsi="Cambria Math"/>
          </w:rPr>
          <m:t>ω</m:t>
        </m:r>
      </m:oMath>
      <w:r>
        <w:rPr>
          <w:rFonts w:hint="eastAsia"/>
        </w:rPr>
        <w:t>表示卷积核，</w:t>
      </w:r>
      <m:oMath>
        <m:r>
          <w:rPr>
            <w:rFonts w:ascii="Cambria Math" w:hAnsi="Cambria Math"/>
          </w:rPr>
          <m:t>vec</m:t>
        </m:r>
        <m:d>
          <m:dPr>
            <m:ctrlPr>
              <w:rPr>
                <w:rFonts w:ascii="Cambria Math" w:hAnsi="Cambria Math"/>
                <w:i/>
              </w:rPr>
            </m:ctrlPr>
          </m:dPr>
          <m:e>
            <m:r>
              <m:rPr>
                <m:sty m:val="p"/>
              </m:rPr>
              <w:rPr>
                <w:rFonts w:ascii="Cambria Math" w:hAnsi="Cambria Math"/>
              </w:rPr>
              <m:t>⋅</m:t>
            </m:r>
          </m:e>
        </m:d>
      </m:oMath>
      <w:r>
        <w:rPr>
          <w:rFonts w:hint="eastAsia"/>
        </w:rPr>
        <w:t>表示将张量展开为一维向量，</w:t>
      </w:r>
      <m:oMath>
        <m:r>
          <m:rPr>
            <m:sty m:val="bi"/>
          </m:rPr>
          <w:rPr>
            <w:rFonts w:ascii="Cambria Math" w:hAnsi="Cambria Math"/>
          </w:rPr>
          <m:t>W</m:t>
        </m:r>
      </m:oMath>
      <w:r>
        <w:rPr>
          <w:rFonts w:hint="eastAsia"/>
        </w:rPr>
        <w:t>用来将导出的特征投影至与目标实体</w:t>
      </w:r>
      <m:oMath>
        <m:sSub>
          <m:sSubPr>
            <m:ctrlPr>
              <w:rPr>
                <w:rFonts w:ascii="Cambria Math" w:hAnsi="Cambria Math" w:hint="eastAsia"/>
                <w:i/>
              </w:rPr>
            </m:ctrlPr>
          </m:sSubPr>
          <m:e>
            <m:r>
              <m:rPr>
                <m:sty m:val="bi"/>
              </m:rPr>
              <w:rPr>
                <w:rFonts w:ascii="Cambria Math" w:hAnsi="Cambria Math"/>
              </w:rPr>
              <m:t>e</m:t>
            </m:r>
            <m:ctrlPr>
              <w:rPr>
                <w:rFonts w:ascii="Cambria Math" w:hAnsi="Cambria Math"/>
                <w:i/>
              </w:rPr>
            </m:ctrlPr>
          </m:e>
          <m:sub>
            <m:r>
              <m:rPr>
                <m:sty m:val="bi"/>
              </m:rPr>
              <w:rPr>
                <w:rFonts w:ascii="Cambria Math" w:hAnsi="Cambria Math"/>
              </w:rPr>
              <m:t>o</m:t>
            </m:r>
            <m:ctrlPr>
              <w:rPr>
                <w:rFonts w:ascii="Cambria Math" w:hAnsi="Cambria Math"/>
                <w:i/>
              </w:rPr>
            </m:ctrlPr>
          </m:sub>
        </m:sSub>
      </m:oMath>
      <w:r>
        <w:rPr>
          <w:rFonts w:hint="eastAsia"/>
        </w:rPr>
        <w:t>相同的空间中，最后使用向量内积求出预测概率，最后经过</w:t>
      </w:r>
      <w:r>
        <w:t>S</w:t>
      </w:r>
      <w:r>
        <w:rPr>
          <w:rFonts w:hint="eastAsia"/>
        </w:rPr>
        <w:t>igmoid</w:t>
      </w:r>
      <w:r>
        <w:rPr>
          <w:rFonts w:hint="eastAsia"/>
        </w:rPr>
        <w:t>激活函数</w:t>
      </w:r>
      <m:oMath>
        <m:r>
          <w:rPr>
            <w:rFonts w:ascii="Cambria Math" w:hAnsi="Cambria Math"/>
          </w:rPr>
          <m:t>σ</m:t>
        </m:r>
      </m:oMath>
      <w:r>
        <w:rPr>
          <w:rFonts w:hint="eastAsia"/>
        </w:rPr>
        <w:t>，求出</w:t>
      </w: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s,r,o</m:t>
                </m:r>
              </m:e>
            </m:d>
          </m:sub>
        </m:sSub>
      </m:oMath>
      <w:r>
        <w:rPr>
          <w:rFonts w:hint="eastAsia"/>
        </w:rPr>
        <w:t>。</w:t>
      </w:r>
    </w:p>
    <w:p w14:paraId="2FA41230" w14:textId="1D0B465B" w:rsidR="006D5029" w:rsidRDefault="006D5029" w:rsidP="006D5029">
      <w:pPr>
        <w:ind w:firstLine="480"/>
      </w:pPr>
      <w:proofErr w:type="spellStart"/>
      <w:r>
        <w:rPr>
          <w:rFonts w:hint="eastAsia"/>
        </w:rPr>
        <w:t>InteractE</w:t>
      </w:r>
      <w:proofErr w:type="spellEnd"/>
      <w:r>
        <w:rPr>
          <w:rFonts w:hint="eastAsia"/>
        </w:rPr>
        <w:t>从三个方面增强</w:t>
      </w:r>
      <w:proofErr w:type="spellStart"/>
      <w:r>
        <w:rPr>
          <w:rFonts w:hint="eastAsia"/>
        </w:rPr>
        <w:t>ConvE</w:t>
      </w:r>
      <w:proofErr w:type="spellEnd"/>
      <w:r>
        <w:rPr>
          <w:rFonts w:hint="eastAsia"/>
        </w:rPr>
        <w:t>的表达能力：特征排列（</w:t>
      </w:r>
      <w:r>
        <w:rPr>
          <w:rFonts w:hint="eastAsia"/>
        </w:rPr>
        <w:t>F</w:t>
      </w:r>
      <w:r w:rsidRPr="00706F88">
        <w:t xml:space="preserve">eature </w:t>
      </w:r>
      <w:r>
        <w:rPr>
          <w:rFonts w:hint="eastAsia"/>
        </w:rPr>
        <w:t>P</w:t>
      </w:r>
      <w:r w:rsidRPr="00706F88">
        <w:t>ermutation</w:t>
      </w:r>
      <w:r>
        <w:rPr>
          <w:rFonts w:hint="eastAsia"/>
        </w:rPr>
        <w:t>）、棋盘</w:t>
      </w:r>
      <w:proofErr w:type="gramStart"/>
      <w:r>
        <w:rPr>
          <w:rFonts w:hint="eastAsia"/>
        </w:rPr>
        <w:t>状特征</w:t>
      </w:r>
      <w:proofErr w:type="gramEnd"/>
      <w:r>
        <w:rPr>
          <w:rFonts w:hint="eastAsia"/>
        </w:rPr>
        <w:t>重组（</w:t>
      </w:r>
      <w:r>
        <w:t>C</w:t>
      </w:r>
      <w:r w:rsidRPr="001C2776">
        <w:t xml:space="preserve">heckered </w:t>
      </w:r>
      <w:r>
        <w:t>F</w:t>
      </w:r>
      <w:r w:rsidRPr="001C2776">
        <w:t xml:space="preserve">eature </w:t>
      </w:r>
      <w:r>
        <w:t>R</w:t>
      </w:r>
      <w:r w:rsidRPr="001C2776">
        <w:t>eshaping</w:t>
      </w:r>
      <w:r>
        <w:rPr>
          <w:rFonts w:hint="eastAsia"/>
        </w:rPr>
        <w:t>）以及循环卷积（</w:t>
      </w:r>
      <w:r>
        <w:t>C</w:t>
      </w:r>
      <w:r w:rsidRPr="00AE66F5">
        <w:t xml:space="preserve">ircular </w:t>
      </w:r>
      <w:r>
        <w:t>C</w:t>
      </w:r>
      <w:r w:rsidRPr="00AE66F5">
        <w:t>onvolution</w:t>
      </w:r>
      <w:r>
        <w:rPr>
          <w:rFonts w:hint="eastAsia"/>
        </w:rPr>
        <w:t>），具体结构如</w:t>
      </w:r>
      <w:r>
        <w:fldChar w:fldCharType="begin"/>
      </w:r>
      <w:r>
        <w:instrText xml:space="preserve"> </w:instrText>
      </w:r>
      <w:r>
        <w:rPr>
          <w:rFonts w:hint="eastAsia"/>
        </w:rPr>
        <w:instrText>REF _Ref74167758 \h</w:instrText>
      </w:r>
      <w:r>
        <w:instrText xml:space="preserve"> </w:instrText>
      </w:r>
      <w:r>
        <w:fldChar w:fldCharType="separate"/>
      </w:r>
      <w:r w:rsidR="004D6817">
        <w:rPr>
          <w:rFonts w:hint="eastAsia"/>
        </w:rPr>
        <w:t>图</w:t>
      </w:r>
      <w:r w:rsidR="004D6817">
        <w:rPr>
          <w:noProof/>
        </w:rPr>
        <w:t>10</w:t>
      </w:r>
      <w:r>
        <w:fldChar w:fldCharType="end"/>
      </w:r>
      <w:r>
        <w:rPr>
          <w:rFonts w:hint="eastAsia"/>
        </w:rPr>
        <w:t>所示。</w:t>
      </w:r>
    </w:p>
    <w:p w14:paraId="445A9354" w14:textId="77777777" w:rsidR="006D5029" w:rsidRDefault="006D5029" w:rsidP="006D5029">
      <w:pPr>
        <w:keepNext/>
        <w:ind w:firstLineChars="0" w:firstLine="0"/>
        <w:jc w:val="center"/>
      </w:pPr>
      <w:r w:rsidRPr="00505E87">
        <w:rPr>
          <w:noProof/>
        </w:rPr>
        <w:lastRenderedPageBreak/>
        <w:drawing>
          <wp:inline distT="0" distB="0" distL="0" distR="0" wp14:anchorId="48C55E2C" wp14:editId="56BA9B7E">
            <wp:extent cx="5722416" cy="2383971"/>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1729" cy="2396183"/>
                    </a:xfrm>
                    <a:prstGeom prst="rect">
                      <a:avLst/>
                    </a:prstGeom>
                  </pic:spPr>
                </pic:pic>
              </a:graphicData>
            </a:graphic>
          </wp:inline>
        </w:drawing>
      </w:r>
    </w:p>
    <w:p w14:paraId="61D2D9D3" w14:textId="62DCEBE1" w:rsidR="006D5029" w:rsidRDefault="006D5029" w:rsidP="006D5029">
      <w:pPr>
        <w:pStyle w:val="afd"/>
      </w:pPr>
      <w:bookmarkStart w:id="137" w:name="_Ref74167758"/>
      <w:bookmarkStart w:id="138" w:name="_Toc10025929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10</w:t>
      </w:r>
      <w:r>
        <w:fldChar w:fldCharType="end"/>
      </w:r>
      <w:bookmarkEnd w:id="137"/>
      <w:r>
        <w:t xml:space="preserve">  </w:t>
      </w:r>
      <w:proofErr w:type="spellStart"/>
      <w:r>
        <w:t>I</w:t>
      </w:r>
      <w:r>
        <w:rPr>
          <w:rFonts w:hint="eastAsia"/>
        </w:rPr>
        <w:t>nteractE</w:t>
      </w:r>
      <w:proofErr w:type="spellEnd"/>
      <w:r>
        <w:rPr>
          <w:rFonts w:hint="eastAsia"/>
        </w:rPr>
        <w:t>解码器结构</w:t>
      </w:r>
      <w:bookmarkEnd w:id="138"/>
    </w:p>
    <w:p w14:paraId="70FB6B76" w14:textId="77777777" w:rsidR="006D5029" w:rsidRDefault="006D5029" w:rsidP="006D5029">
      <w:pPr>
        <w:ind w:firstLineChars="0" w:firstLine="0"/>
      </w:pPr>
      <w:r>
        <w:rPr>
          <w:rFonts w:hint="eastAsia"/>
        </w:rPr>
        <w:t>对于输入</w:t>
      </w:r>
      <m:oMath>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e>
        </m:d>
      </m:oMath>
      <w:r>
        <w:rPr>
          <w:rFonts w:hint="eastAsia"/>
        </w:rPr>
        <w:t>，首先进行</w:t>
      </w:r>
      <m:oMath>
        <m:r>
          <w:rPr>
            <w:rFonts w:ascii="Cambria Math" w:hAnsi="Cambria Math" w:hint="eastAsia"/>
          </w:rPr>
          <m:t>t</m:t>
        </m:r>
      </m:oMath>
      <w:r>
        <w:rPr>
          <w:rFonts w:hint="eastAsia"/>
        </w:rPr>
        <w:t>个随机特征排列：</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6D5029" w14:paraId="704C7BD0" w14:textId="77777777" w:rsidTr="00AC3F7F">
        <w:trPr>
          <w:jc w:val="center"/>
        </w:trPr>
        <w:tc>
          <w:tcPr>
            <w:tcW w:w="1276" w:type="dxa"/>
            <w:vAlign w:val="center"/>
          </w:tcPr>
          <w:p w14:paraId="785678B6" w14:textId="77777777" w:rsidR="006D5029" w:rsidRDefault="006D5029" w:rsidP="00AC3F7F">
            <w:pPr>
              <w:ind w:firstLineChars="0" w:firstLine="0"/>
              <w:jc w:val="center"/>
            </w:pPr>
          </w:p>
        </w:tc>
        <w:tc>
          <w:tcPr>
            <w:tcW w:w="6657" w:type="dxa"/>
            <w:vAlign w:val="center"/>
          </w:tcPr>
          <w:p w14:paraId="2861DF38" w14:textId="77777777" w:rsidR="006D5029" w:rsidRPr="00EB20D0" w:rsidRDefault="007E366D" w:rsidP="00AC3F7F">
            <w:pPr>
              <w:ind w:firstLine="480"/>
            </w:pPr>
            <m:oMathPara>
              <m:oMath>
                <m:sSub>
                  <m:sSubPr>
                    <m:ctrlPr>
                      <w:rPr>
                        <w:rFonts w:ascii="Cambria Math" w:hAnsi="Cambria Math"/>
                        <w:i/>
                      </w:rPr>
                    </m:ctrlPr>
                  </m:sSubPr>
                  <m:e>
                    <m:r>
                      <m:rPr>
                        <m:scr m:val="script"/>
                      </m:rPr>
                      <w:rPr>
                        <w:rFonts w:ascii="Cambria Math" w:hAnsi="Cambria Math"/>
                      </w:rPr>
                      <m:t>P</m:t>
                    </m:r>
                  </m:e>
                  <m:sub>
                    <m:r>
                      <m:rPr>
                        <m:scr m:val="script"/>
                      </m:rPr>
                      <w:rPr>
                        <w:rFonts w:ascii="Cambria Math" w:hAnsi="Cambria Math"/>
                      </w:rPr>
                      <m:t>t</m:t>
                    </m:r>
                  </m:sub>
                </m:sSub>
                <m:r>
                  <w:rPr>
                    <w:rFonts w:ascii="Cambria Math" w:hAnsi="Cambria Math"/>
                  </w:rPr>
                  <m:t>=</m:t>
                </m:r>
                <m:d>
                  <m:dPr>
                    <m:begChr m:val="["/>
                    <m:endChr m:val="]"/>
                    <m:ctrlPr>
                      <w:rPr>
                        <w:rFonts w:ascii="Cambria Math" w:hAnsi="Cambria Math"/>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1</m:t>
                            </m:r>
                          </m:sup>
                        </m:sSubSup>
                      </m:e>
                    </m:d>
                    <m:r>
                      <w:rPr>
                        <w:rFonts w:ascii="Cambria Math" w:hAnsi="Cambria Math"/>
                      </w:rPr>
                      <m:t>,</m:t>
                    </m:r>
                    <m:r>
                      <m:rPr>
                        <m:sty m:val="p"/>
                      </m:rPr>
                      <w:rPr>
                        <w:rFonts w:ascii="Cambria Math" w:hAnsi="Cambria Math"/>
                      </w:rPr>
                      <m:t>…</m:t>
                    </m:r>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s</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t</m:t>
                            </m:r>
                          </m:sup>
                        </m:sSubSup>
                      </m:e>
                    </m:d>
                    <m:ctrlPr>
                      <w:rPr>
                        <w:rFonts w:ascii="Cambria Math" w:hAnsi="Cambria Math"/>
                        <w:i/>
                      </w:rPr>
                    </m:ctrlPr>
                  </m:e>
                </m:d>
              </m:oMath>
            </m:oMathPara>
          </w:p>
        </w:tc>
        <w:tc>
          <w:tcPr>
            <w:tcW w:w="1276" w:type="dxa"/>
            <w:vAlign w:val="center"/>
          </w:tcPr>
          <w:p w14:paraId="4DBD3FFC" w14:textId="2FDEE0DC" w:rsidR="006D5029" w:rsidRDefault="006D502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33</w:t>
              </w:r>
            </w:fldSimple>
            <w:r>
              <w:t>)</w:t>
            </w:r>
          </w:p>
        </w:tc>
      </w:tr>
    </w:tbl>
    <w:p w14:paraId="4136CF87" w14:textId="77777777" w:rsidR="006D5029" w:rsidRDefault="006D5029" w:rsidP="006D5029">
      <w:pPr>
        <w:ind w:firstLine="480"/>
      </w:pPr>
      <w:r>
        <w:rPr>
          <w:rFonts w:hint="eastAsia"/>
        </w:rPr>
        <w:t>其中，</w:t>
      </w:r>
      <m:oMath>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s</m:t>
            </m:r>
          </m:sub>
          <m:sup>
            <m:r>
              <m:rPr>
                <m:sty m:val="bi"/>
              </m:rPr>
              <w:rPr>
                <w:rFonts w:ascii="Cambria Math" w:hAnsi="Cambria Math" w:hint="eastAsia"/>
              </w:rPr>
              <m:t>i</m:t>
            </m:r>
            <m:ctrlPr>
              <w:rPr>
                <w:rFonts w:ascii="Cambria Math" w:hAnsi="Cambria Math" w:hint="eastAsia"/>
                <w:i/>
              </w:rPr>
            </m:ctrlPr>
          </m:sup>
        </m:sSubSup>
      </m:oMath>
      <w:r>
        <w:rPr>
          <w:rFonts w:hint="eastAsia"/>
        </w:rPr>
        <w:t>是对</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s</m:t>
            </m:r>
          </m:sub>
        </m:sSub>
      </m:oMath>
      <w:r>
        <w:rPr>
          <w:rFonts w:hint="eastAsia"/>
        </w:rPr>
        <w:t>的向量维度进行的第</w:t>
      </w:r>
      <m:oMath>
        <m:r>
          <w:rPr>
            <w:rFonts w:ascii="Cambria Math" w:hAnsi="Cambria Math" w:hint="eastAsia"/>
          </w:rPr>
          <m:t>i</m:t>
        </m:r>
      </m:oMath>
      <w:r>
        <w:rPr>
          <w:rFonts w:hint="eastAsia"/>
        </w:rPr>
        <w:t>次重新随机排列，</w:t>
      </w:r>
      <m:oMath>
        <m:sSubSup>
          <m:sSubSupPr>
            <m:ctrlPr>
              <w:rPr>
                <w:rFonts w:ascii="Cambria Math" w:hAnsi="Cambria Math"/>
                <w:i/>
              </w:rPr>
            </m:ctrlPr>
          </m:sSubSupPr>
          <m:e>
            <m:r>
              <m:rPr>
                <m:sty m:val="bi"/>
              </m:rPr>
              <w:rPr>
                <w:rFonts w:ascii="Cambria Math" w:hAnsi="Cambria Math"/>
              </w:rPr>
              <m:t>e</m:t>
            </m:r>
          </m:e>
          <m:sub>
            <m:r>
              <w:rPr>
                <w:rFonts w:ascii="Cambria Math" w:hAnsi="Cambria Math" w:hint="eastAsia"/>
              </w:rPr>
              <m:t>r</m:t>
            </m:r>
          </m:sub>
          <m:sup>
            <m:r>
              <m:rPr>
                <m:sty m:val="bi"/>
              </m:rPr>
              <w:rPr>
                <w:rFonts w:ascii="Cambria Math" w:hAnsi="Cambria Math" w:hint="eastAsia"/>
              </w:rPr>
              <m:t>i</m:t>
            </m:r>
            <m:ctrlPr>
              <w:rPr>
                <w:rFonts w:ascii="Cambria Math" w:hAnsi="Cambria Math" w:hint="eastAsia"/>
                <w:i/>
              </w:rPr>
            </m:ctrlPr>
          </m:sup>
        </m:sSubSup>
      </m:oMath>
      <w:r>
        <w:rPr>
          <w:rFonts w:hint="eastAsia"/>
        </w:rPr>
        <w:t>是对</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r</m:t>
            </m:r>
          </m:sub>
        </m:sSub>
      </m:oMath>
      <w:r>
        <w:rPr>
          <w:rFonts w:hint="eastAsia"/>
        </w:rPr>
        <w:t>的向量维度进行的第</w:t>
      </w:r>
      <m:oMath>
        <m:r>
          <w:rPr>
            <w:rFonts w:ascii="Cambria Math" w:hAnsi="Cambria Math" w:hint="eastAsia"/>
          </w:rPr>
          <m:t>i</m:t>
        </m:r>
      </m:oMath>
      <w:r>
        <w:rPr>
          <w:rFonts w:hint="eastAsia"/>
        </w:rPr>
        <w:t>次重新随机排列。之后，为了增加</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s</m:t>
            </m:r>
          </m:sub>
        </m:sSub>
      </m:oMath>
      <w:r>
        <w:rPr>
          <w:rFonts w:hint="eastAsia"/>
        </w:rPr>
        <w:t>与</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r</m:t>
            </m:r>
          </m:sub>
        </m:sSub>
      </m:oMath>
      <w:r>
        <w:rPr>
          <w:rFonts w:hint="eastAsia"/>
        </w:rPr>
        <w:t>之间的特征交互，将这两个向量重组为棋盘状的二维张量：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6D5029" w14:paraId="2BAFE3A5" w14:textId="77777777" w:rsidTr="00AC3F7F">
        <w:trPr>
          <w:jc w:val="center"/>
        </w:trPr>
        <w:tc>
          <w:tcPr>
            <w:tcW w:w="1276" w:type="dxa"/>
            <w:vAlign w:val="center"/>
          </w:tcPr>
          <w:p w14:paraId="6EC43659" w14:textId="77777777" w:rsidR="006D5029" w:rsidRDefault="006D5029" w:rsidP="00AC3F7F">
            <w:pPr>
              <w:ind w:firstLineChars="0" w:firstLine="0"/>
            </w:pPr>
          </w:p>
        </w:tc>
        <w:tc>
          <w:tcPr>
            <w:tcW w:w="6657" w:type="dxa"/>
            <w:vAlign w:val="center"/>
          </w:tcPr>
          <w:p w14:paraId="7865D908" w14:textId="77777777" w:rsidR="006D5029" w:rsidRPr="00EB20D0" w:rsidRDefault="007E366D" w:rsidP="00AC3F7F">
            <w:pPr>
              <w:ind w:firstLine="480"/>
            </w:pPr>
            <m:oMathPara>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chk</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m:rPr>
                            <m:scr m:val="script"/>
                          </m:rPr>
                          <w:rPr>
                            <w:rFonts w:ascii="Cambria Math" w:hAnsi="Cambria Math"/>
                          </w:rPr>
                          <m:t>t</m:t>
                        </m:r>
                      </m:sub>
                    </m:sSub>
                  </m:e>
                </m:d>
                <m: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ϕ</m:t>
                        </m:r>
                      </m:e>
                      <m:sub>
                        <m:r>
                          <w:rPr>
                            <w:rFonts w:ascii="Cambria Math" w:hAnsi="Cambria Math"/>
                          </w:rPr>
                          <m:t>chk</m:t>
                        </m:r>
                      </m:sub>
                    </m:sSub>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1</m:t>
                            </m:r>
                          </m:sup>
                        </m:sSubSup>
                      </m:e>
                    </m:d>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chk</m:t>
                        </m:r>
                      </m:sub>
                    </m:sSub>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s</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t</m:t>
                            </m:r>
                          </m:sup>
                        </m:sSubSup>
                      </m:e>
                    </m:d>
                    <m:ctrlPr>
                      <w:rPr>
                        <w:rFonts w:ascii="Cambria Math" w:hAnsi="Cambria Math"/>
                        <w:i/>
                      </w:rPr>
                    </m:ctrlPr>
                  </m:e>
                </m:d>
              </m:oMath>
            </m:oMathPara>
          </w:p>
        </w:tc>
        <w:tc>
          <w:tcPr>
            <w:tcW w:w="1276" w:type="dxa"/>
            <w:vAlign w:val="center"/>
          </w:tcPr>
          <w:p w14:paraId="76440CE7" w14:textId="399A01CF" w:rsidR="006D5029" w:rsidRDefault="006D502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34</w:t>
              </w:r>
            </w:fldSimple>
            <w:r>
              <w:t>)</w:t>
            </w:r>
          </w:p>
        </w:tc>
      </w:tr>
    </w:tbl>
    <w:p w14:paraId="15BCEFCF" w14:textId="77777777" w:rsidR="006D5029" w:rsidRDefault="006D5029" w:rsidP="006D5029">
      <w:pPr>
        <w:ind w:firstLine="480"/>
      </w:pPr>
      <w:r>
        <w:rPr>
          <w:rFonts w:hint="eastAsia"/>
        </w:rPr>
        <w:t>其中，</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chk</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m:t>
                </m:r>
              </m:sub>
            </m:sSub>
          </m:e>
        </m:d>
        <m:r>
          <w:rPr>
            <w:rFonts w:ascii="Cambria Math" w:hAnsi="Cambria Math"/>
          </w:rPr>
          <m:t>,</m:t>
        </m:r>
        <m:r>
          <m:rPr>
            <m:sty m:val="p"/>
          </m:rPr>
          <w:rPr>
            <w:rFonts w:ascii="Cambria Math" w:hAnsi="Cambria Math"/>
          </w:rPr>
          <m:t>∀</m:t>
        </m:r>
        <m:r>
          <w:rPr>
            <w:rFonts w:ascii="Cambria Math" w:hAnsi="Cambria Math"/>
          </w:rPr>
          <m:t>i</m:t>
        </m:r>
        <m:r>
          <m:rPr>
            <m:sty m:val="p"/>
          </m:rPr>
          <w:rPr>
            <w:rFonts w:ascii="Cambria Math" w:hAnsi="Cambria Math" w:hint="eastAsia"/>
          </w:rPr>
          <m:t>∈</m:t>
        </m:r>
        <m:d>
          <m:dPr>
            <m:begChr m:val="{"/>
            <m:endChr m:val="}"/>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m:t>
            </m:r>
            <m:ctrlPr>
              <w:rPr>
                <w:rFonts w:ascii="Cambria Math" w:hAnsi="Cambria Math"/>
                <w:i/>
              </w:rPr>
            </m:ctrlPr>
          </m:e>
        </m:d>
      </m:oMath>
      <w:r>
        <w:rPr>
          <w:rFonts w:hint="eastAsia"/>
        </w:rPr>
        <w:t>是表示对</w:t>
      </w:r>
      <m:oMath>
        <m:r>
          <w:rPr>
            <w:rFonts w:ascii="Cambria Math" w:hAnsi="Cambria Math" w:hint="eastAsia"/>
          </w:rPr>
          <m:t>t</m:t>
        </m:r>
      </m:oMath>
      <w:r>
        <w:rPr>
          <w:rFonts w:hint="eastAsia"/>
        </w:rPr>
        <w:t>个特征排列的棋盘方式的重组。最后，使用循环卷积操作导出特征，并且经过单层神经网络输出预测概率：</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6D5029" w14:paraId="19D1B725" w14:textId="77777777" w:rsidTr="00AC3F7F">
        <w:trPr>
          <w:jc w:val="center"/>
        </w:trPr>
        <w:tc>
          <w:tcPr>
            <w:tcW w:w="1276" w:type="dxa"/>
            <w:vAlign w:val="center"/>
          </w:tcPr>
          <w:p w14:paraId="0C489AE4" w14:textId="77777777" w:rsidR="006D5029" w:rsidRDefault="006D5029" w:rsidP="00AC3F7F">
            <w:pPr>
              <w:ind w:firstLineChars="0" w:firstLine="0"/>
            </w:pPr>
          </w:p>
        </w:tc>
        <w:tc>
          <w:tcPr>
            <w:tcW w:w="6657" w:type="dxa"/>
            <w:vAlign w:val="center"/>
          </w:tcPr>
          <w:p w14:paraId="586AC344" w14:textId="77777777" w:rsidR="006D5029" w:rsidRPr="00EB20D0" w:rsidRDefault="007E366D" w:rsidP="00AC3F7F">
            <w:pPr>
              <w:ind w:firstLine="480"/>
            </w:pPr>
            <m:oMathPara>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s,r,o</m:t>
                        </m:r>
                      </m:e>
                    </m:d>
                  </m:sub>
                </m:sSub>
                <m:r>
                  <w:rPr>
                    <w:rFonts w:ascii="Cambria Math" w:hAnsi="Cambria Math"/>
                  </w:rPr>
                  <m:t>=g</m:t>
                </m:r>
                <m:d>
                  <m:dPr>
                    <m:ctrlPr>
                      <w:rPr>
                        <w:rFonts w:ascii="Cambria Math" w:hAnsi="Cambria Math"/>
                        <w:i/>
                      </w:rPr>
                    </m:ctrlPr>
                  </m:dPr>
                  <m:e>
                    <m:d>
                      <m:dPr>
                        <m:ctrlPr>
                          <w:rPr>
                            <w:rFonts w:ascii="Cambria Math" w:hAnsi="Cambria Math"/>
                          </w:rPr>
                        </m:ctrlPr>
                      </m:dPr>
                      <m:e>
                        <m:r>
                          <w:rPr>
                            <w:rFonts w:ascii="Cambria Math" w:hAnsi="Cambria Math"/>
                          </w:rPr>
                          <m:t>vec</m:t>
                        </m:r>
                        <m:d>
                          <m:dPr>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ϕ</m:t>
                                    </m:r>
                                  </m:e>
                                  <m:sub>
                                    <m:r>
                                      <w:rPr>
                                        <w:rFonts w:ascii="Cambria Math" w:hAnsi="Cambria Math"/>
                                      </w:rPr>
                                      <m:t>chk</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m:rPr>
                                            <m:scr m:val="script"/>
                                          </m:rPr>
                                          <w:rPr>
                                            <w:rFonts w:ascii="Cambria Math" w:hAnsi="Cambria Math"/>
                                          </w:rPr>
                                          <m:t>t</m:t>
                                        </m:r>
                                      </m:sub>
                                    </m:sSub>
                                  </m:e>
                                </m:d>
                                <m:r>
                                  <w:rPr>
                                    <w:rFonts w:ascii="Cambria Math" w:hAnsi="Cambria Math"/>
                                  </w:rPr>
                                  <m:t>⊛</m:t>
                                </m:r>
                                <m:r>
                                  <m:rPr>
                                    <m:sty m:val="p"/>
                                  </m:rPr>
                                  <w:rPr>
                                    <w:rFonts w:ascii="Cambria Math" w:hAnsi="Cambria Math"/>
                                  </w:rPr>
                                  <m:t>ω</m:t>
                                </m:r>
                              </m:e>
                            </m:d>
                            <m:ctrlPr>
                              <w:rPr>
                                <w:rFonts w:ascii="Cambria Math" w:hAnsi="Cambria Math"/>
                                <w:i/>
                              </w:rPr>
                            </m:ctrlPr>
                          </m:e>
                        </m:d>
                        <m:r>
                          <w:rPr>
                            <w:rFonts w:ascii="Cambria Math" w:hAnsi="Cambria Math"/>
                          </w:rPr>
                          <m:t>W</m:t>
                        </m:r>
                        <m:ctrlPr>
                          <w:rPr>
                            <w:rFonts w:ascii="Cambria Math" w:hAnsi="Cambria Math"/>
                            <w:i/>
                          </w:rPr>
                        </m:ctrlPr>
                      </m:e>
                    </m:d>
                    <m:sSub>
                      <m:sSubPr>
                        <m:ctrlPr>
                          <w:rPr>
                            <w:rFonts w:ascii="Cambria Math" w:hAnsi="Cambria Math"/>
                            <w:i/>
                          </w:rPr>
                        </m:ctrlPr>
                      </m:sSubPr>
                      <m:e>
                        <m:r>
                          <w:rPr>
                            <w:rFonts w:ascii="Cambria Math" w:hAnsi="Cambria Math"/>
                          </w:rPr>
                          <m:t>e</m:t>
                        </m:r>
                      </m:e>
                      <m:sub>
                        <m:r>
                          <w:rPr>
                            <w:rFonts w:ascii="Cambria Math" w:hAnsi="Cambria Math"/>
                          </w:rPr>
                          <m:t>o</m:t>
                        </m:r>
                      </m:sub>
                    </m:sSub>
                  </m:e>
                </m:d>
              </m:oMath>
            </m:oMathPara>
          </w:p>
        </w:tc>
        <w:tc>
          <w:tcPr>
            <w:tcW w:w="1276" w:type="dxa"/>
            <w:vAlign w:val="center"/>
          </w:tcPr>
          <w:p w14:paraId="12D1E883" w14:textId="087B81E6" w:rsidR="006D5029" w:rsidRDefault="006D5029"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35</w:t>
              </w:r>
            </w:fldSimple>
            <w:r>
              <w:t>)</w:t>
            </w:r>
          </w:p>
        </w:tc>
      </w:tr>
    </w:tbl>
    <w:p w14:paraId="1D6BB9D8" w14:textId="77777777" w:rsidR="006D5029" w:rsidRDefault="006D5029" w:rsidP="006D5029">
      <w:pPr>
        <w:ind w:firstLine="480"/>
      </w:pPr>
      <m:oMath>
        <m:r>
          <w:rPr>
            <w:rFonts w:ascii="Cambria Math" w:hAnsi="Cambria Math"/>
          </w:rPr>
          <m:t>⊛</m:t>
        </m:r>
      </m:oMath>
      <w:r>
        <w:rPr>
          <w:rFonts w:hint="eastAsia"/>
        </w:rPr>
        <w:t>表示循环卷积操作。激活函数</w:t>
      </w:r>
      <m:oMath>
        <m:r>
          <w:rPr>
            <w:rFonts w:ascii="Cambria Math" w:hAnsi="Cambria Math" w:hint="eastAsia"/>
          </w:rPr>
          <m:t>g</m:t>
        </m:r>
      </m:oMath>
      <w:r>
        <w:rPr>
          <w:rFonts w:hint="eastAsia"/>
        </w:rPr>
        <w:t>与</w:t>
      </w:r>
      <m:oMath>
        <m:r>
          <w:rPr>
            <w:rFonts w:ascii="Cambria Math" w:hAnsi="Cambria Math" w:hint="eastAsia"/>
          </w:rPr>
          <m:t>f</m:t>
        </m:r>
      </m:oMath>
      <w:r>
        <w:rPr>
          <w:rFonts w:hint="eastAsia"/>
        </w:rPr>
        <w:t>选择为</w:t>
      </w:r>
      <m:oMath>
        <m:r>
          <w:rPr>
            <w:rFonts w:ascii="Cambria Math" w:hAnsi="Cambria Math" w:hint="eastAsia"/>
          </w:rPr>
          <m:t>sigmoid</m:t>
        </m:r>
      </m:oMath>
      <w:r>
        <w:rPr>
          <w:rFonts w:hint="eastAsia"/>
        </w:rPr>
        <w:t>函数和</w:t>
      </w:r>
      <m:oMath>
        <m:r>
          <w:rPr>
            <w:rFonts w:ascii="Cambria Math" w:hAnsi="Cambria Math"/>
          </w:rPr>
          <m:t>R</m:t>
        </m:r>
        <m:r>
          <w:rPr>
            <w:rFonts w:ascii="Cambria Math" w:hAnsi="Cambria Math" w:hint="eastAsia"/>
          </w:rPr>
          <m:t>eLU</m:t>
        </m:r>
      </m:oMath>
      <w:r>
        <w:rPr>
          <w:rFonts w:hint="eastAsia"/>
        </w:rPr>
        <w:t>函数。</w:t>
      </w:r>
    </w:p>
    <w:p w14:paraId="0A31036A" w14:textId="6E3C01FE" w:rsidR="007B2095" w:rsidRDefault="007B2095" w:rsidP="007B2095">
      <w:pPr>
        <w:ind w:firstLine="480"/>
        <w:rPr>
          <w:lang/>
        </w:rPr>
      </w:pPr>
      <w:r>
        <w:rPr>
          <w:rFonts w:hint="eastAsia"/>
          <w:lang/>
        </w:rPr>
        <w:t>R</w:t>
      </w:r>
      <w:r>
        <w:rPr>
          <w:lang/>
        </w:rPr>
        <w:t>AGAT</w:t>
      </w:r>
      <w:r>
        <w:rPr>
          <w:rFonts w:hint="eastAsia"/>
          <w:lang/>
        </w:rPr>
        <w:t>使用最常见的交叉熵损失函数作为优化目标，同时，由于</w:t>
      </w:r>
      <w:r>
        <w:rPr>
          <w:rFonts w:hint="eastAsia"/>
          <w:lang/>
        </w:rPr>
        <w:t>ConvE</w:t>
      </w:r>
      <w:r>
        <w:rPr>
          <w:rFonts w:hint="eastAsia"/>
          <w:lang/>
        </w:rPr>
        <w:t>方法和</w:t>
      </w:r>
      <w:r>
        <w:rPr>
          <w:rFonts w:hint="eastAsia"/>
          <w:lang/>
        </w:rPr>
        <w:t>InteractE</w:t>
      </w:r>
      <w:r>
        <w:rPr>
          <w:rFonts w:hint="eastAsia"/>
          <w:lang/>
        </w:rPr>
        <w:t>方法属于</w:t>
      </w:r>
      <w:r>
        <w:rPr>
          <w:rFonts w:hint="eastAsia"/>
          <w:lang/>
        </w:rPr>
        <w:t>one</w:t>
      </w:r>
      <w:r>
        <w:rPr>
          <w:lang/>
        </w:rPr>
        <w:t>-</w:t>
      </w:r>
      <w:r>
        <w:rPr>
          <w:rFonts w:hint="eastAsia"/>
          <w:lang/>
        </w:rPr>
        <w:t>vs</w:t>
      </w:r>
      <w:r>
        <w:rPr>
          <w:lang/>
        </w:rPr>
        <w:t>-</w:t>
      </w:r>
      <w:r>
        <w:rPr>
          <w:rFonts w:hint="eastAsia"/>
          <w:lang/>
        </w:rPr>
        <w:t>all</w:t>
      </w:r>
      <w:r>
        <w:rPr>
          <w:rFonts w:hint="eastAsia"/>
          <w:lang/>
        </w:rPr>
        <w:t>的对抗全图的方法，因此无需设计额外的负采样过程，从另一个角度讲，负采样为正确的目标实体</w:t>
      </w:r>
      <m:oMath>
        <m:r>
          <w:rPr>
            <w:rFonts w:ascii="Cambria Math" w:hAnsi="Cambria Math" w:hint="eastAsia"/>
            <w:lang/>
          </w:rPr>
          <m:t>o</m:t>
        </m:r>
      </m:oMath>
      <w:r>
        <w:rPr>
          <w:rFonts w:hint="eastAsia"/>
          <w:lang/>
        </w:rPr>
        <w:t>以外的所有实体。同时，使用标签平滑（</w:t>
      </w:r>
      <w:r>
        <w:rPr>
          <w:rFonts w:hint="eastAsia"/>
          <w:lang/>
        </w:rPr>
        <w:t>L</w:t>
      </w:r>
      <w:r w:rsidRPr="00F64C8D">
        <w:rPr>
          <w:lang/>
        </w:rPr>
        <w:t xml:space="preserve">abel </w:t>
      </w:r>
      <w:r>
        <w:rPr>
          <w:lang/>
        </w:rPr>
        <w:t>S</w:t>
      </w:r>
      <w:r w:rsidRPr="00F64C8D">
        <w:rPr>
          <w:lang/>
        </w:rPr>
        <w:t>moothing</w:t>
      </w:r>
      <w:r>
        <w:rPr>
          <w:rFonts w:hint="eastAsia"/>
          <w:lang/>
        </w:rPr>
        <w:t>）提升优化效果。最终采用的损失函数定义为：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7B2095" w14:paraId="371601E6" w14:textId="77777777" w:rsidTr="00AC3F7F">
        <w:trPr>
          <w:jc w:val="center"/>
        </w:trPr>
        <w:tc>
          <w:tcPr>
            <w:tcW w:w="1276" w:type="dxa"/>
            <w:vAlign w:val="center"/>
          </w:tcPr>
          <w:p w14:paraId="155CA81E" w14:textId="77777777" w:rsidR="007B2095" w:rsidRDefault="007B2095" w:rsidP="00AC3F7F">
            <w:pPr>
              <w:ind w:firstLineChars="0" w:firstLine="0"/>
            </w:pPr>
          </w:p>
        </w:tc>
        <w:tc>
          <w:tcPr>
            <w:tcW w:w="6657" w:type="dxa"/>
            <w:vAlign w:val="center"/>
          </w:tcPr>
          <w:p w14:paraId="1EAA4748" w14:textId="77777777" w:rsidR="007B2095" w:rsidRPr="00DE3EFB" w:rsidRDefault="007B2095" w:rsidP="00AC3F7F">
            <w:pPr>
              <w:ind w:firstLine="480"/>
              <w:rPr>
                <w:lang/>
              </w:rPr>
            </w:pPr>
            <m:oMathPara>
              <m:oMath>
                <m:r>
                  <m:rPr>
                    <m:scr m:val="script"/>
                  </m:rPr>
                  <w:rPr>
                    <w:rFonts w:ascii="Cambria Math" w:hAnsi="Cambria Math"/>
                    <w:lang/>
                  </w:rPr>
                  <m:t>L=-</m:t>
                </m:r>
                <m:f>
                  <m:fPr>
                    <m:ctrlPr>
                      <w:rPr>
                        <w:rFonts w:ascii="Cambria Math" w:hAnsi="Cambria Math"/>
                        <w:lang/>
                      </w:rPr>
                    </m:ctrlPr>
                  </m:fPr>
                  <m:num>
                    <m:r>
                      <w:rPr>
                        <w:rFonts w:ascii="Cambria Math" w:hAnsi="Cambria Math"/>
                        <w:lang/>
                      </w:rPr>
                      <m:t>1</m:t>
                    </m:r>
                    <m:ctrlPr>
                      <w:rPr>
                        <w:rFonts w:ascii="Cambria Math" w:hAnsi="Cambria Math"/>
                        <w:i/>
                        <w:lang/>
                      </w:rPr>
                    </m:ctrlPr>
                  </m:num>
                  <m:den>
                    <m:r>
                      <w:rPr>
                        <w:rFonts w:ascii="Cambria Math" w:hAnsi="Cambria Math"/>
                        <w:lang/>
                      </w:rPr>
                      <m:t>N</m:t>
                    </m:r>
                    <m:ctrlPr>
                      <w:rPr>
                        <w:rFonts w:ascii="Cambria Math" w:hAnsi="Cambria Math"/>
                        <w:i/>
                        <w:lang/>
                      </w:rPr>
                    </m:ctrlPr>
                  </m:den>
                </m:f>
                <m:nary>
                  <m:naryPr>
                    <m:chr m:val="∑"/>
                    <m:supHide m:val="1"/>
                    <m:ctrlPr>
                      <w:rPr>
                        <w:rFonts w:ascii="Cambria Math" w:hAnsi="Cambria Math"/>
                        <w:lang/>
                      </w:rPr>
                    </m:ctrlPr>
                  </m:naryPr>
                  <m:sub>
                    <m:r>
                      <w:rPr>
                        <w:rFonts w:ascii="Cambria Math" w:hAnsi="Cambria Math"/>
                        <w:lang/>
                      </w:rPr>
                      <m:t>i</m:t>
                    </m:r>
                    <m:ctrlPr>
                      <w:rPr>
                        <w:rFonts w:ascii="Cambria Math" w:hAnsi="Cambria Math"/>
                        <w:i/>
                        <w:lang/>
                      </w:rPr>
                    </m:ctrlPr>
                  </m:sub>
                  <m:sup>
                    <m:ctrlPr>
                      <w:rPr>
                        <w:rFonts w:ascii="Cambria Math" w:hAnsi="Cambria Math"/>
                        <w:i/>
                        <w:lang/>
                      </w:rPr>
                    </m:ctrlPr>
                  </m:sup>
                  <m:e>
                    <m:d>
                      <m:dPr>
                        <m:ctrlPr>
                          <w:rPr>
                            <w:rFonts w:ascii="Cambria Math" w:hAnsi="Cambria Math"/>
                            <w:lang/>
                          </w:rPr>
                        </m:ctrlPr>
                      </m:dPr>
                      <m:e>
                        <m:sSub>
                          <m:sSubPr>
                            <m:ctrlPr>
                              <w:rPr>
                                <w:rFonts w:ascii="Cambria Math" w:hAnsi="Cambria Math"/>
                                <w:i/>
                                <w:lang/>
                              </w:rPr>
                            </m:ctrlPr>
                          </m:sSubPr>
                          <m:e>
                            <m:r>
                              <w:rPr>
                                <w:rFonts w:ascii="Cambria Math" w:hAnsi="Cambria Math"/>
                                <w:lang/>
                              </w:rPr>
                              <m:t>t</m:t>
                            </m:r>
                          </m:e>
                          <m:sub>
                            <m:r>
                              <w:rPr>
                                <w:rFonts w:ascii="Cambria Math" w:hAnsi="Cambria Math"/>
                                <w:lang/>
                              </w:rPr>
                              <m:t>i</m:t>
                            </m:r>
                          </m:sub>
                        </m:sSub>
                        <m:r>
                          <m:rPr>
                            <m:sty m:val="p"/>
                          </m:rPr>
                          <w:rPr>
                            <w:rFonts w:ascii="Cambria Math" w:hAnsi="Cambria Math"/>
                            <w:lang/>
                          </w:rPr>
                          <m:t>⋅</m:t>
                        </m:r>
                        <m:r>
                          <w:rPr>
                            <w:rFonts w:ascii="Cambria Math" w:hAnsi="Cambria Math"/>
                            <w:lang/>
                          </w:rPr>
                          <m:t>log</m:t>
                        </m:r>
                        <m:d>
                          <m:dPr>
                            <m:ctrlPr>
                              <w:rPr>
                                <w:rFonts w:ascii="Cambria Math" w:hAnsi="Cambria Math"/>
                                <w:i/>
                                <w:lang/>
                              </w:rPr>
                            </m:ctrlPr>
                          </m:dPr>
                          <m:e>
                            <m:sSub>
                              <m:sSubPr>
                                <m:ctrlPr>
                                  <w:rPr>
                                    <w:rFonts w:ascii="Cambria Math" w:hAnsi="Cambria Math"/>
                                    <w:i/>
                                    <w:lang/>
                                  </w:rPr>
                                </m:ctrlPr>
                              </m:sSubPr>
                              <m:e>
                                <m:r>
                                  <w:rPr>
                                    <w:rFonts w:ascii="Cambria Math" w:hAnsi="Cambria Math"/>
                                    <w:lang/>
                                  </w:rPr>
                                  <m:t>p</m:t>
                                </m:r>
                              </m:e>
                              <m:sub>
                                <m:r>
                                  <w:rPr>
                                    <w:rFonts w:ascii="Cambria Math" w:hAnsi="Cambria Math"/>
                                    <w:lang/>
                                  </w:rPr>
                                  <m:t>i</m:t>
                                </m:r>
                              </m:sub>
                            </m:sSub>
                          </m:e>
                        </m:d>
                        <m:r>
                          <w:rPr>
                            <w:rFonts w:ascii="Cambria Math" w:hAnsi="Cambria Math"/>
                            <w:lang/>
                          </w:rPr>
                          <m:t>+</m:t>
                        </m:r>
                        <m:d>
                          <m:dPr>
                            <m:ctrlPr>
                              <w:rPr>
                                <w:rFonts w:ascii="Cambria Math" w:hAnsi="Cambria Math"/>
                                <w:i/>
                                <w:lang/>
                              </w:rPr>
                            </m:ctrlPr>
                          </m:dPr>
                          <m:e>
                            <m:r>
                              <w:rPr>
                                <w:rFonts w:ascii="Cambria Math" w:hAnsi="Cambria Math"/>
                                <w:lang/>
                              </w:rPr>
                              <m:t>1-</m:t>
                            </m:r>
                            <m:sSub>
                              <m:sSubPr>
                                <m:ctrlPr>
                                  <w:rPr>
                                    <w:rFonts w:ascii="Cambria Math" w:hAnsi="Cambria Math"/>
                                    <w:i/>
                                    <w:lang/>
                                  </w:rPr>
                                </m:ctrlPr>
                              </m:sSubPr>
                              <m:e>
                                <m:r>
                                  <w:rPr>
                                    <w:rFonts w:ascii="Cambria Math" w:hAnsi="Cambria Math"/>
                                    <w:lang/>
                                  </w:rPr>
                                  <m:t>t</m:t>
                                </m:r>
                              </m:e>
                              <m:sub>
                                <m:r>
                                  <w:rPr>
                                    <w:rFonts w:ascii="Cambria Math" w:hAnsi="Cambria Math"/>
                                    <w:lang/>
                                  </w:rPr>
                                  <m:t>i</m:t>
                                </m:r>
                              </m:sub>
                            </m:sSub>
                          </m:e>
                        </m:d>
                        <m:r>
                          <m:rPr>
                            <m:sty m:val="p"/>
                          </m:rPr>
                          <w:rPr>
                            <w:rFonts w:ascii="Cambria Math" w:hAnsi="Cambria Math"/>
                            <w:lang/>
                          </w:rPr>
                          <m:t>⋅</m:t>
                        </m:r>
                        <m:r>
                          <w:rPr>
                            <w:rFonts w:ascii="Cambria Math" w:hAnsi="Cambria Math"/>
                            <w:lang/>
                          </w:rPr>
                          <m:t>log</m:t>
                        </m:r>
                        <m:d>
                          <m:dPr>
                            <m:ctrlPr>
                              <w:rPr>
                                <w:rFonts w:ascii="Cambria Math" w:hAnsi="Cambria Math"/>
                                <w:i/>
                                <w:lang/>
                              </w:rPr>
                            </m:ctrlPr>
                          </m:dPr>
                          <m:e>
                            <m:r>
                              <w:rPr>
                                <w:rFonts w:ascii="Cambria Math" w:hAnsi="Cambria Math"/>
                                <w:lang/>
                              </w:rPr>
                              <m:t>1-</m:t>
                            </m:r>
                            <m:sSub>
                              <m:sSubPr>
                                <m:ctrlPr>
                                  <w:rPr>
                                    <w:rFonts w:ascii="Cambria Math" w:hAnsi="Cambria Math"/>
                                    <w:i/>
                                    <w:lang/>
                                  </w:rPr>
                                </m:ctrlPr>
                              </m:sSubPr>
                              <m:e>
                                <m:r>
                                  <w:rPr>
                                    <w:rFonts w:ascii="Cambria Math" w:hAnsi="Cambria Math"/>
                                    <w:lang/>
                                  </w:rPr>
                                  <m:t>p</m:t>
                                </m:r>
                              </m:e>
                              <m:sub>
                                <m:r>
                                  <w:rPr>
                                    <w:rFonts w:ascii="Cambria Math" w:hAnsi="Cambria Math"/>
                                    <w:lang/>
                                  </w:rPr>
                                  <m:t>i</m:t>
                                </m:r>
                              </m:sub>
                            </m:sSub>
                          </m:e>
                        </m:d>
                        <m:ctrlPr>
                          <w:rPr>
                            <w:rFonts w:ascii="Cambria Math" w:hAnsi="Cambria Math"/>
                            <w:i/>
                            <w:lang/>
                          </w:rPr>
                        </m:ctrlPr>
                      </m:e>
                    </m:d>
                    <m:ctrlPr>
                      <w:rPr>
                        <w:rFonts w:ascii="Cambria Math" w:hAnsi="Cambria Math"/>
                        <w:i/>
                        <w:lang/>
                      </w:rPr>
                    </m:ctrlPr>
                  </m:e>
                </m:nary>
              </m:oMath>
            </m:oMathPara>
          </w:p>
        </w:tc>
        <w:tc>
          <w:tcPr>
            <w:tcW w:w="1276" w:type="dxa"/>
            <w:vAlign w:val="center"/>
          </w:tcPr>
          <w:p w14:paraId="057D6846" w14:textId="268C187A" w:rsidR="007B2095" w:rsidRDefault="007B2095" w:rsidP="00AC3F7F">
            <w:pPr>
              <w:ind w:firstLineChars="0" w:firstLine="0"/>
              <w:jc w:val="right"/>
            </w:pPr>
            <w:r>
              <w:t>(</w:t>
            </w:r>
            <w:fldSimple w:instr=" SEQ chapter \c \* MERGEFORMAT ">
              <w:r w:rsidR="004D6817">
                <w:rPr>
                  <w:noProof/>
                </w:rPr>
                <w:t>3</w:t>
              </w:r>
            </w:fldSimple>
            <w:r>
              <w:t>.</w:t>
            </w:r>
            <w:fldSimple w:instr=" SEQ equation \* MERGEFORMAT ">
              <w:r w:rsidR="004D6817">
                <w:rPr>
                  <w:noProof/>
                </w:rPr>
                <w:t>36</w:t>
              </w:r>
            </w:fldSimple>
            <w:r>
              <w:t>)</w:t>
            </w:r>
          </w:p>
        </w:tc>
      </w:tr>
    </w:tbl>
    <w:p w14:paraId="20B8563F" w14:textId="1FFC5C9E" w:rsidR="00505EE8" w:rsidRPr="009D7D42" w:rsidRDefault="007B2095" w:rsidP="009D7D42">
      <w:pPr>
        <w:ind w:firstLine="480"/>
        <w:rPr>
          <w:lang/>
        </w:rPr>
      </w:pPr>
      <m:oMath>
        <m:r>
          <w:rPr>
            <w:rFonts w:ascii="Cambria Math" w:hAnsi="Cambria Math" w:hint="eastAsia"/>
            <w:lang/>
          </w:rPr>
          <m:t>i</m:t>
        </m:r>
      </m:oMath>
      <w:r>
        <w:rPr>
          <w:rFonts w:hint="eastAsia"/>
          <w:lang/>
        </w:rPr>
        <w:t>表示第</w:t>
      </w:r>
      <m:oMath>
        <m:r>
          <w:rPr>
            <w:rFonts w:ascii="Cambria Math" w:hAnsi="Cambria Math" w:hint="eastAsia"/>
            <w:lang/>
          </w:rPr>
          <m:t>i</m:t>
        </m:r>
      </m:oMath>
      <w:r>
        <w:rPr>
          <w:rFonts w:hint="eastAsia"/>
          <w:lang/>
        </w:rPr>
        <w:t>个三元组，</w:t>
      </w:r>
      <m:oMath>
        <m:sSub>
          <m:sSubPr>
            <m:ctrlPr>
              <w:rPr>
                <w:rFonts w:ascii="Cambria Math" w:hAnsi="Cambria Math" w:hint="eastAsia"/>
                <w:i/>
                <w:lang/>
              </w:rPr>
            </m:ctrlPr>
          </m:sSubPr>
          <m:e>
            <m:r>
              <w:rPr>
                <w:rFonts w:ascii="Cambria Math" w:hAnsi="Cambria Math"/>
                <w:lang/>
              </w:rPr>
              <m:t>t</m:t>
            </m:r>
            <m:ctrlPr>
              <w:rPr>
                <w:rFonts w:ascii="Cambria Math" w:hAnsi="Cambria Math"/>
                <w:i/>
                <w:lang/>
              </w:rPr>
            </m:ctrlPr>
          </m:e>
          <m:sub>
            <m:r>
              <w:rPr>
                <w:rFonts w:ascii="Cambria Math" w:hAnsi="Cambria Math"/>
                <w:lang/>
              </w:rPr>
              <m:t>i</m:t>
            </m:r>
            <m:ctrlPr>
              <w:rPr>
                <w:rFonts w:ascii="Cambria Math" w:hAnsi="Cambria Math"/>
                <w:i/>
                <w:lang/>
              </w:rPr>
            </m:ctrlPr>
          </m:sub>
        </m:sSub>
      </m:oMath>
      <w:r>
        <w:rPr>
          <w:rFonts w:hint="eastAsia"/>
          <w:lang/>
        </w:rPr>
        <w:t>表示真实的第</w:t>
      </w:r>
      <m:oMath>
        <m:r>
          <w:rPr>
            <w:rFonts w:ascii="Cambria Math" w:hAnsi="Cambria Math" w:hint="eastAsia"/>
            <w:lang/>
          </w:rPr>
          <m:t>i</m:t>
        </m:r>
      </m:oMath>
      <w:r>
        <w:rPr>
          <w:rFonts w:hint="eastAsia"/>
          <w:lang/>
        </w:rPr>
        <w:t>个三元组是否存在的标签，</w:t>
      </w:r>
      <m:oMath>
        <m:sSub>
          <m:sSubPr>
            <m:ctrlPr>
              <w:rPr>
                <w:rFonts w:ascii="Cambria Math" w:hAnsi="Cambria Math"/>
                <w:i/>
                <w:lang/>
              </w:rPr>
            </m:ctrlPr>
          </m:sSubPr>
          <m:e>
            <m:r>
              <w:rPr>
                <w:rFonts w:ascii="Cambria Math" w:hAnsi="Cambria Math"/>
                <w:lang/>
              </w:rPr>
              <m:t>p</m:t>
            </m:r>
          </m:e>
          <m:sub>
            <m:r>
              <w:rPr>
                <w:rFonts w:ascii="Cambria Math" w:hAnsi="Cambria Math"/>
                <w:lang/>
              </w:rPr>
              <m:t>i</m:t>
            </m:r>
          </m:sub>
        </m:sSub>
      </m:oMath>
      <w:r>
        <w:rPr>
          <w:rFonts w:hint="eastAsia"/>
          <w:lang/>
        </w:rPr>
        <w:t>是模型的输出。</w:t>
      </w:r>
      <w:bookmarkEnd w:id="99"/>
      <w:bookmarkEnd w:id="100"/>
      <w:bookmarkEnd w:id="101"/>
    </w:p>
    <w:p w14:paraId="7C5F5A00" w14:textId="16C194F4" w:rsidR="00F602A8" w:rsidRDefault="003B3119" w:rsidP="004C0161">
      <w:pPr>
        <w:pStyle w:val="2"/>
        <w:spacing w:before="163" w:after="163"/>
      </w:pPr>
      <w:bookmarkStart w:id="139" w:name="_Toc100257509"/>
      <w:r>
        <w:rPr>
          <w:rFonts w:hint="eastAsia"/>
        </w:rPr>
        <w:lastRenderedPageBreak/>
        <w:t>3</w:t>
      </w:r>
      <w:r>
        <w:t xml:space="preserve">.3 </w:t>
      </w:r>
      <w:r>
        <w:rPr>
          <w:rFonts w:hint="eastAsia"/>
        </w:rPr>
        <w:t>本章小结</w:t>
      </w:r>
      <w:bookmarkEnd w:id="139"/>
    </w:p>
    <w:p w14:paraId="01B5F566" w14:textId="114BE48A" w:rsidR="00955E43" w:rsidRPr="00362EFE" w:rsidRDefault="006A65DF" w:rsidP="00966DC1">
      <w:pPr>
        <w:ind w:firstLine="480"/>
      </w:pPr>
      <w:r>
        <w:rPr>
          <w:rFonts w:hint="eastAsia"/>
        </w:rPr>
        <w:t>本章详细介绍了</w:t>
      </w:r>
      <w:r w:rsidR="00FD1630">
        <w:rPr>
          <w:rFonts w:hint="eastAsia"/>
        </w:rPr>
        <w:t>R</w:t>
      </w:r>
      <w:r w:rsidR="00FD1630">
        <w:t>AGAT</w:t>
      </w:r>
      <w:r w:rsidR="00FD1630">
        <w:rPr>
          <w:rFonts w:hint="eastAsia"/>
        </w:rPr>
        <w:t>的整体设计</w:t>
      </w:r>
      <w:r w:rsidR="008852CF">
        <w:rPr>
          <w:rFonts w:hint="eastAsia"/>
        </w:rPr>
        <w:t>。</w:t>
      </w:r>
      <w:r w:rsidR="00DD22FC">
        <w:rPr>
          <w:rFonts w:hint="eastAsia"/>
        </w:rPr>
        <w:t>本章首先</w:t>
      </w:r>
      <w:r w:rsidR="003B15DB">
        <w:rPr>
          <w:rFonts w:hint="eastAsia"/>
        </w:rPr>
        <w:t>说明</w:t>
      </w:r>
      <w:r w:rsidR="00906564">
        <w:rPr>
          <w:rFonts w:hint="eastAsia"/>
        </w:rPr>
        <w:t>前常用的</w:t>
      </w:r>
      <w:r w:rsidR="003B15DB">
        <w:rPr>
          <w:rFonts w:hint="eastAsia"/>
        </w:rPr>
        <w:t>图神经网络模型中</w:t>
      </w:r>
      <w:r w:rsidR="00906564">
        <w:rPr>
          <w:rFonts w:hint="eastAsia"/>
        </w:rPr>
        <w:t>存在的问题</w:t>
      </w:r>
      <w:r w:rsidR="00403E61">
        <w:rPr>
          <w:rFonts w:hint="eastAsia"/>
        </w:rPr>
        <w:t>；</w:t>
      </w:r>
      <w:r w:rsidR="00E57B8F">
        <w:rPr>
          <w:rFonts w:hint="eastAsia"/>
        </w:rPr>
        <w:t>随后，</w:t>
      </w:r>
      <w:r w:rsidR="00AE3F01">
        <w:rPr>
          <w:rFonts w:hint="eastAsia"/>
        </w:rPr>
        <w:t>给出</w:t>
      </w:r>
      <w:r w:rsidR="006023C9">
        <w:rPr>
          <w:rFonts w:hint="eastAsia"/>
        </w:rPr>
        <w:t>本</w:t>
      </w:r>
      <w:r w:rsidR="00B42092">
        <w:rPr>
          <w:rFonts w:hint="eastAsia"/>
        </w:rPr>
        <w:t>章</w:t>
      </w:r>
      <w:r w:rsidR="006023C9">
        <w:rPr>
          <w:rFonts w:hint="eastAsia"/>
        </w:rPr>
        <w:t>所用的数学符号定义；</w:t>
      </w:r>
      <w:r w:rsidR="00927DC6">
        <w:rPr>
          <w:rFonts w:hint="eastAsia"/>
        </w:rPr>
        <w:t>之后，</w:t>
      </w:r>
      <w:r w:rsidR="006023C9">
        <w:rPr>
          <w:rFonts w:hint="eastAsia"/>
        </w:rPr>
        <w:t>阐明</w:t>
      </w:r>
      <w:r w:rsidR="00B56CA7">
        <w:rPr>
          <w:rFonts w:hint="eastAsia"/>
        </w:rPr>
        <w:t>论文提出的</w:t>
      </w:r>
      <w:r w:rsidR="00F379A4">
        <w:rPr>
          <w:rFonts w:hint="eastAsia"/>
        </w:rPr>
        <w:t>R</w:t>
      </w:r>
      <w:r w:rsidR="00F379A4">
        <w:t>AGAT</w:t>
      </w:r>
      <w:r w:rsidR="00D10E09">
        <w:rPr>
          <w:rFonts w:hint="eastAsia"/>
        </w:rPr>
        <w:t>总体结构和符号定义；最后</w:t>
      </w:r>
      <w:r w:rsidR="00766917">
        <w:rPr>
          <w:rFonts w:hint="eastAsia"/>
        </w:rPr>
        <w:t>，</w:t>
      </w:r>
      <w:r w:rsidR="00D10E09">
        <w:rPr>
          <w:rFonts w:hint="eastAsia"/>
        </w:rPr>
        <w:t>详细说明</w:t>
      </w:r>
      <w:r w:rsidR="00D10E09">
        <w:rPr>
          <w:rFonts w:hint="eastAsia"/>
        </w:rPr>
        <w:t>R</w:t>
      </w:r>
      <w:r w:rsidR="00D10E09">
        <w:t>AGAT</w:t>
      </w:r>
      <w:r w:rsidR="00D10E09">
        <w:rPr>
          <w:rFonts w:hint="eastAsia"/>
        </w:rPr>
        <w:t>关键步骤的设计细节，包括：</w:t>
      </w:r>
      <w:r w:rsidR="00DD4F0B">
        <w:rPr>
          <w:rFonts w:hint="eastAsia"/>
        </w:rPr>
        <w:t>（</w:t>
      </w:r>
      <w:r w:rsidR="00DD4F0B">
        <w:rPr>
          <w:rFonts w:hint="eastAsia"/>
        </w:rPr>
        <w:t>1</w:t>
      </w:r>
      <w:r w:rsidR="00DD4F0B">
        <w:rPr>
          <w:rFonts w:hint="eastAsia"/>
        </w:rPr>
        <w:t>）</w:t>
      </w:r>
      <w:r w:rsidR="00026AB0">
        <w:rPr>
          <w:rFonts w:hint="eastAsia"/>
        </w:rPr>
        <w:t>基于关系感知的消息构造函数</w:t>
      </w:r>
      <w:r w:rsidR="00C373E3">
        <w:rPr>
          <w:rFonts w:hint="eastAsia"/>
        </w:rPr>
        <w:t>，</w:t>
      </w:r>
      <w:r w:rsidR="002745F5">
        <w:rPr>
          <w:rFonts w:hint="eastAsia"/>
        </w:rPr>
        <w:t>通过引入关系感知参数，</w:t>
      </w:r>
      <w:r w:rsidR="002A1830">
        <w:rPr>
          <w:rFonts w:hint="eastAsia"/>
        </w:rPr>
        <w:t>改进了目前存在四种不同的消息构造函数，同时基于</w:t>
      </w:r>
      <w:proofErr w:type="spellStart"/>
      <w:r w:rsidR="002A1830">
        <w:rPr>
          <w:rFonts w:hint="eastAsia"/>
        </w:rPr>
        <w:t>CrossE</w:t>
      </w:r>
      <w:proofErr w:type="spellEnd"/>
      <w:r w:rsidR="002A1830">
        <w:rPr>
          <w:rFonts w:hint="eastAsia"/>
        </w:rPr>
        <w:t>提出了一种新的消息构造函数</w:t>
      </w:r>
      <w:r w:rsidR="007069A1">
        <w:rPr>
          <w:rFonts w:hint="eastAsia"/>
        </w:rPr>
        <w:t>，并且为</w:t>
      </w:r>
      <w:proofErr w:type="spellStart"/>
      <w:r w:rsidR="007069A1">
        <w:rPr>
          <w:rFonts w:hint="eastAsia"/>
        </w:rPr>
        <w:t>CrossE</w:t>
      </w:r>
      <w:proofErr w:type="spellEnd"/>
      <w:r w:rsidR="007069A1">
        <w:rPr>
          <w:rFonts w:hint="eastAsia"/>
        </w:rPr>
        <w:t>提供了代数角度的解释</w:t>
      </w:r>
      <w:r w:rsidR="00C373E3">
        <w:rPr>
          <w:rFonts w:hint="eastAsia"/>
        </w:rPr>
        <w:t>；通过将关系特定的参数限制在对角矩阵降低模型的计算复杂度</w:t>
      </w:r>
      <w:r w:rsidR="00C454B3">
        <w:rPr>
          <w:rFonts w:hint="eastAsia"/>
        </w:rPr>
        <w:t>；</w:t>
      </w:r>
      <w:r w:rsidR="005C1BC3">
        <w:rPr>
          <w:rFonts w:hint="eastAsia"/>
        </w:rPr>
        <w:t>（</w:t>
      </w:r>
      <w:r w:rsidR="005C1BC3">
        <w:rPr>
          <w:rFonts w:hint="eastAsia"/>
        </w:rPr>
        <w:t>2</w:t>
      </w:r>
      <w:r w:rsidR="005C1BC3">
        <w:rPr>
          <w:rFonts w:hint="eastAsia"/>
        </w:rPr>
        <w:t>）</w:t>
      </w:r>
      <w:r w:rsidR="00AC2738">
        <w:rPr>
          <w:rFonts w:hint="eastAsia"/>
          <w:lang/>
        </w:rPr>
        <w:t>基于注意力的多方向消息聚合方法</w:t>
      </w:r>
      <w:r w:rsidR="00B24309">
        <w:rPr>
          <w:rFonts w:hint="eastAsia"/>
          <w:lang/>
        </w:rPr>
        <w:t>，</w:t>
      </w:r>
      <w:r w:rsidR="00AC2738">
        <w:rPr>
          <w:rFonts w:hint="eastAsia"/>
          <w:lang/>
        </w:rPr>
        <w:t>能够学习目前大多数模型没有考虑的关系方向问题，将关系划分到入边、出边和自循环边三个方向集合，各自拥有独立的通用参数，最后结合多头注意力机制进一步提升模型效果</w:t>
      </w:r>
      <w:r w:rsidR="00E11DD6">
        <w:rPr>
          <w:rFonts w:hint="eastAsia"/>
        </w:rPr>
        <w:t>；（</w:t>
      </w:r>
      <w:r w:rsidR="00E11DD6">
        <w:rPr>
          <w:rFonts w:hint="eastAsia"/>
        </w:rPr>
        <w:t>3</w:t>
      </w:r>
      <w:r w:rsidR="00E11DD6">
        <w:rPr>
          <w:rFonts w:hint="eastAsia"/>
        </w:rPr>
        <w:t>）</w:t>
      </w:r>
      <w:r w:rsidR="00DC15DB">
        <w:rPr>
          <w:rFonts w:hint="eastAsia"/>
        </w:rPr>
        <w:t>选择</w:t>
      </w:r>
      <w:proofErr w:type="spellStart"/>
      <w:r w:rsidR="00DC15DB">
        <w:rPr>
          <w:rFonts w:hint="eastAsia"/>
        </w:rPr>
        <w:t>ConvE</w:t>
      </w:r>
      <w:proofErr w:type="spellEnd"/>
      <w:r w:rsidR="00DC15DB">
        <w:rPr>
          <w:rFonts w:hint="eastAsia"/>
        </w:rPr>
        <w:t>和</w:t>
      </w:r>
      <w:proofErr w:type="spellStart"/>
      <w:r w:rsidR="00DC15DB">
        <w:rPr>
          <w:rFonts w:hint="eastAsia"/>
        </w:rPr>
        <w:t>InteractE</w:t>
      </w:r>
      <w:proofErr w:type="spellEnd"/>
      <w:r w:rsidR="00DC15DB">
        <w:rPr>
          <w:rFonts w:hint="eastAsia"/>
        </w:rPr>
        <w:t>两种不同的</w:t>
      </w:r>
      <w:r w:rsidR="00DA6C64">
        <w:rPr>
          <w:rFonts w:hint="eastAsia"/>
        </w:rPr>
        <w:t>得分函数评估模型效果。</w:t>
      </w:r>
    </w:p>
    <w:p w14:paraId="6DFBDF37" w14:textId="77777777" w:rsidR="00955E43" w:rsidRDefault="00955E43" w:rsidP="00AC2738">
      <w:pPr>
        <w:ind w:firstLine="480"/>
        <w:rPr>
          <w:lang/>
        </w:rPr>
      </w:pPr>
    </w:p>
    <w:p w14:paraId="43546263" w14:textId="77777777" w:rsidR="00AC2738" w:rsidRPr="00955E43" w:rsidRDefault="00AC2738" w:rsidP="00C373E3">
      <w:pPr>
        <w:ind w:firstLine="480"/>
        <w:rPr>
          <w:lang/>
        </w:rPr>
      </w:pPr>
    </w:p>
    <w:p w14:paraId="4F9FAA86" w14:textId="5B5359B8" w:rsidR="00DB0212" w:rsidRDefault="00DB0212" w:rsidP="00E94377">
      <w:pPr>
        <w:pStyle w:val="1"/>
        <w:spacing w:before="163" w:after="163"/>
      </w:pPr>
      <w:bookmarkStart w:id="140" w:name="_Toc100257510"/>
      <w:bookmarkStart w:id="141" w:name="_Ref74077704"/>
      <w:r>
        <w:rPr>
          <w:rFonts w:hint="eastAsia"/>
        </w:rPr>
        <w:lastRenderedPageBreak/>
        <w:t>第</w:t>
      </w:r>
      <w:r w:rsidR="00E3637E">
        <w:rPr>
          <w:rFonts w:hint="eastAsia"/>
        </w:rPr>
        <w:t>四</w:t>
      </w:r>
      <w:r>
        <w:rPr>
          <w:rFonts w:hint="eastAsia"/>
        </w:rPr>
        <w:t>章</w:t>
      </w:r>
      <w:r>
        <w:rPr>
          <w:rFonts w:hint="eastAsia"/>
        </w:rPr>
        <w:t xml:space="preserve"> </w:t>
      </w:r>
      <w:r>
        <w:rPr>
          <w:rFonts w:hint="eastAsia"/>
        </w:rPr>
        <w:t>异质知识图谱图神经网络</w:t>
      </w:r>
      <w:bookmarkEnd w:id="140"/>
      <w:r>
        <w:fldChar w:fldCharType="begin"/>
      </w:r>
      <w:r>
        <w:instrText xml:space="preserve"> SEQ chapter \h</w:instrText>
      </w:r>
      <w:r>
        <w:fldChar w:fldCharType="begin"/>
      </w:r>
      <w:r>
        <w:instrText xml:space="preserve"> SEQ equation \r \h </w:instrText>
      </w:r>
      <w:r>
        <w:fldChar w:fldCharType="end"/>
      </w:r>
      <w:r>
        <w:instrText xml:space="preserve"> </w:instrText>
      </w:r>
      <w:r>
        <w:fldChar w:fldCharType="end"/>
      </w:r>
    </w:p>
    <w:p w14:paraId="3B5DBEC1" w14:textId="40DD1654" w:rsidR="00DB0212" w:rsidRDefault="00EA0D6A" w:rsidP="00DB0212">
      <w:pPr>
        <w:pStyle w:val="2"/>
        <w:spacing w:before="163" w:after="163"/>
        <w:rPr>
          <w:lang/>
        </w:rPr>
      </w:pPr>
      <w:bookmarkStart w:id="142" w:name="_Ref97885277"/>
      <w:bookmarkStart w:id="143" w:name="_Toc100257511"/>
      <w:r>
        <w:rPr>
          <w:lang/>
        </w:rPr>
        <w:t>4</w:t>
      </w:r>
      <w:r w:rsidR="00DB0212">
        <w:rPr>
          <w:lang/>
        </w:rPr>
        <w:t xml:space="preserve">.1 </w:t>
      </w:r>
      <w:r w:rsidR="00DB0212">
        <w:rPr>
          <w:rFonts w:hint="eastAsia"/>
          <w:lang/>
        </w:rPr>
        <w:t>现有问题分析</w:t>
      </w:r>
      <w:bookmarkEnd w:id="142"/>
      <w:bookmarkEnd w:id="143"/>
    </w:p>
    <w:p w14:paraId="56A4D257" w14:textId="669C748C" w:rsidR="00357E5B" w:rsidRDefault="006B0894" w:rsidP="007B3844">
      <w:pPr>
        <w:ind w:firstLine="480"/>
        <w:rPr>
          <w:lang/>
        </w:rPr>
      </w:pPr>
      <w:r>
        <w:rPr>
          <w:rFonts w:hint="eastAsia"/>
          <w:lang/>
        </w:rPr>
        <w:t>R</w:t>
      </w:r>
      <w:r>
        <w:rPr>
          <w:lang/>
        </w:rPr>
        <w:t>AGAT</w:t>
      </w:r>
      <w:r>
        <w:rPr>
          <w:rFonts w:hint="eastAsia"/>
          <w:lang/>
        </w:rPr>
        <w:t>方法为了</w:t>
      </w:r>
      <w:r w:rsidR="005D2324">
        <w:rPr>
          <w:rFonts w:hint="eastAsia"/>
          <w:lang/>
        </w:rPr>
        <w:t>增强</w:t>
      </w:r>
      <w:r>
        <w:rPr>
          <w:rFonts w:hint="eastAsia"/>
          <w:lang/>
        </w:rPr>
        <w:t>图神经网络对于关系</w:t>
      </w:r>
      <w:r w:rsidR="00624232">
        <w:rPr>
          <w:rFonts w:hint="eastAsia"/>
          <w:lang/>
        </w:rPr>
        <w:t>语义的捕获</w:t>
      </w:r>
      <w:r>
        <w:rPr>
          <w:rFonts w:hint="eastAsia"/>
          <w:lang/>
        </w:rPr>
        <w:t>能力，而额外训练了关系感知参数</w:t>
      </w:r>
      <w:r w:rsidR="006C56D7">
        <w:rPr>
          <w:rFonts w:hint="eastAsia"/>
          <w:lang/>
        </w:rPr>
        <w:t>。</w:t>
      </w:r>
      <w:r w:rsidR="00976BDC">
        <w:rPr>
          <w:rFonts w:hint="eastAsia"/>
          <w:lang/>
        </w:rPr>
        <w:t>但是</w:t>
      </w:r>
      <w:r w:rsidR="00E65C1F">
        <w:rPr>
          <w:rFonts w:hint="eastAsia"/>
          <w:lang/>
        </w:rPr>
        <w:t>引入的</w:t>
      </w:r>
      <w:r w:rsidR="000837B0">
        <w:rPr>
          <w:rFonts w:hint="eastAsia"/>
          <w:lang/>
        </w:rPr>
        <w:t>关系参数</w:t>
      </w:r>
      <w:r w:rsidR="00232A4E">
        <w:rPr>
          <w:rFonts w:hint="eastAsia"/>
          <w:lang/>
        </w:rPr>
        <w:t>受到知识图谱中关系数量的限制，</w:t>
      </w:r>
      <w:r w:rsidR="00194606">
        <w:rPr>
          <w:rFonts w:hint="eastAsia"/>
          <w:lang/>
        </w:rPr>
        <w:t>为了计算简便而定义为对角矩阵</w:t>
      </w:r>
      <w:r w:rsidR="006A5A7B">
        <w:rPr>
          <w:rFonts w:hint="eastAsia"/>
          <w:lang/>
        </w:rPr>
        <w:t>，</w:t>
      </w:r>
      <w:r w:rsidR="00B209DC">
        <w:rPr>
          <w:rFonts w:hint="eastAsia"/>
          <w:lang/>
        </w:rPr>
        <w:t>这样的做法</w:t>
      </w:r>
      <w:r w:rsidR="0035358F">
        <w:rPr>
          <w:rFonts w:hint="eastAsia"/>
          <w:lang/>
        </w:rPr>
        <w:t>事实上</w:t>
      </w:r>
      <w:r w:rsidR="00B209DC">
        <w:rPr>
          <w:rFonts w:hint="eastAsia"/>
          <w:lang/>
        </w:rPr>
        <w:t>限制了</w:t>
      </w:r>
      <w:r w:rsidR="006C56D7">
        <w:rPr>
          <w:rFonts w:hint="eastAsia"/>
          <w:lang/>
        </w:rPr>
        <w:t>R</w:t>
      </w:r>
      <w:r w:rsidR="006C56D7">
        <w:rPr>
          <w:lang/>
        </w:rPr>
        <w:t>AGAT</w:t>
      </w:r>
      <w:r w:rsidR="00D854AD">
        <w:rPr>
          <w:rFonts w:hint="eastAsia"/>
          <w:lang/>
        </w:rPr>
        <w:t>模型的建模能力，特别是对于知识图谱中高频率出现的关系而言，难以充分表达其语义信息。如果能够将</w:t>
      </w:r>
      <w:r w:rsidR="007E7893">
        <w:rPr>
          <w:rFonts w:hint="eastAsia"/>
          <w:lang/>
        </w:rPr>
        <w:t>关系感知参数拓展到更多形式，例如卷积核</w:t>
      </w:r>
      <w:r w:rsidR="00B9050F">
        <w:rPr>
          <w:rFonts w:hint="eastAsia"/>
          <w:lang/>
        </w:rPr>
        <w:t>等，或许能够带来更多的性能提升。</w:t>
      </w:r>
    </w:p>
    <w:p w14:paraId="4D2897DA" w14:textId="40D330C0" w:rsidR="008F1448" w:rsidRDefault="00C476A4" w:rsidP="00DB0212">
      <w:pPr>
        <w:ind w:firstLine="480"/>
        <w:rPr>
          <w:lang/>
        </w:rPr>
      </w:pPr>
      <w:r>
        <w:rPr>
          <w:rFonts w:hint="eastAsia"/>
          <w:lang/>
        </w:rPr>
        <w:t>但是增加关系感知参数带来的一个严重问题是参数量会随着知识图谱中关系数量以及关系感知参数本身的</w:t>
      </w:r>
      <w:r w:rsidR="001950B5">
        <w:rPr>
          <w:rFonts w:hint="eastAsia"/>
          <w:lang/>
        </w:rPr>
        <w:t>形式而急剧增加</w:t>
      </w:r>
      <w:r w:rsidR="00173EC2">
        <w:rPr>
          <w:rFonts w:hint="eastAsia"/>
          <w:lang/>
        </w:rPr>
        <w:t>，</w:t>
      </w:r>
      <w:commentRangeStart w:id="144"/>
      <w:r w:rsidR="007C6542">
        <w:rPr>
          <w:rFonts w:hint="eastAsia"/>
          <w:lang/>
        </w:rPr>
        <w:t>会引入过多不必要的网络参数</w:t>
      </w:r>
      <w:commentRangeEnd w:id="144"/>
      <w:r w:rsidR="00502571">
        <w:rPr>
          <w:rStyle w:val="af2"/>
          <w:rFonts w:ascii="Arial" w:hAnsi="Arial"/>
        </w:rPr>
        <w:commentReference w:id="144"/>
      </w:r>
      <w:r w:rsidR="007C6542">
        <w:rPr>
          <w:rFonts w:hint="eastAsia"/>
          <w:lang/>
        </w:rPr>
        <w:t>，最终</w:t>
      </w:r>
      <w:r w:rsidR="00173EC2">
        <w:rPr>
          <w:rFonts w:hint="eastAsia"/>
          <w:lang/>
        </w:rPr>
        <w:t>导致</w:t>
      </w:r>
      <w:r w:rsidR="00DB2872">
        <w:rPr>
          <w:rFonts w:hint="eastAsia"/>
          <w:lang/>
        </w:rPr>
        <w:t>模型</w:t>
      </w:r>
      <w:r w:rsidR="006630BD">
        <w:rPr>
          <w:rFonts w:hint="eastAsia"/>
          <w:lang/>
        </w:rPr>
        <w:t>过于复杂而</w:t>
      </w:r>
      <w:r w:rsidR="003752E3">
        <w:rPr>
          <w:rFonts w:hint="eastAsia"/>
          <w:lang/>
        </w:rPr>
        <w:t>难以训练</w:t>
      </w:r>
      <w:r w:rsidR="006630BD">
        <w:rPr>
          <w:rFonts w:hint="eastAsia"/>
          <w:lang/>
        </w:rPr>
        <w:t>。</w:t>
      </w:r>
      <w:r w:rsidR="00961552">
        <w:rPr>
          <w:rFonts w:hint="eastAsia"/>
          <w:lang/>
        </w:rPr>
        <w:t>实际上</w:t>
      </w:r>
      <w:r w:rsidR="005750E6">
        <w:rPr>
          <w:rFonts w:hint="eastAsia"/>
          <w:lang/>
        </w:rPr>
        <w:t>本文</w:t>
      </w:r>
      <w:r w:rsidR="00173833">
        <w:rPr>
          <w:rFonts w:hint="eastAsia"/>
          <w:lang/>
        </w:rPr>
        <w:t>经过调研发现，</w:t>
      </w:r>
      <w:r w:rsidR="003F69FC">
        <w:rPr>
          <w:rFonts w:hint="eastAsia"/>
          <w:lang/>
        </w:rPr>
        <w:t>同样的问题也存在于</w:t>
      </w:r>
      <w:r w:rsidR="007273A7">
        <w:rPr>
          <w:rFonts w:hint="eastAsia"/>
          <w:lang/>
        </w:rPr>
        <w:t>异质图神经网络</w:t>
      </w:r>
      <w:r w:rsidR="00241E8E">
        <w:rPr>
          <w:rFonts w:hint="eastAsia"/>
          <w:lang/>
        </w:rPr>
        <w:t>领域</w:t>
      </w:r>
      <w:r w:rsidR="007273A7">
        <w:rPr>
          <w:rFonts w:hint="eastAsia"/>
          <w:lang/>
        </w:rPr>
        <w:t>当中。</w:t>
      </w:r>
    </w:p>
    <w:p w14:paraId="166BD76B" w14:textId="11B50D3A" w:rsidR="00DB0212" w:rsidRDefault="00DB0212" w:rsidP="00DB0212">
      <w:pPr>
        <w:ind w:firstLine="480"/>
        <w:rPr>
          <w:lang/>
        </w:rPr>
      </w:pPr>
      <w:r>
        <w:rPr>
          <w:rFonts w:hint="eastAsia"/>
          <w:lang/>
        </w:rPr>
        <w:t>异质图神经网络</w:t>
      </w:r>
      <w:r w:rsidR="00CB160C">
        <w:rPr>
          <w:rFonts w:hint="eastAsia"/>
          <w:lang/>
        </w:rPr>
        <w:t>H</w:t>
      </w:r>
      <w:r w:rsidR="00CB160C">
        <w:rPr>
          <w:lang/>
        </w:rPr>
        <w:t>GNN</w:t>
      </w:r>
      <w:r>
        <w:rPr>
          <w:rFonts w:hint="eastAsia"/>
          <w:lang/>
        </w:rPr>
        <w:t>是近期出现在图神经网络领域中新的研究热点，这些新模型通常依赖于设计复杂的异质信息聚合策略，大多在拥有边类型数量较少的异质图上取得了更好的结果，但是复杂的模型设计导致它们无法直接应用到可能拥有成千上百的关系类型的知识图谱中。</w:t>
      </w:r>
    </w:p>
    <w:p w14:paraId="6BCF3FE8" w14:textId="77777777" w:rsidR="00A33926" w:rsidRDefault="00DB0212" w:rsidP="00472CFD">
      <w:pPr>
        <w:ind w:firstLine="480"/>
        <w:rPr>
          <w:lang/>
        </w:rPr>
      </w:pPr>
      <w:r>
        <w:rPr>
          <w:rFonts w:hint="eastAsia"/>
          <w:lang/>
        </w:rPr>
        <w:t>异质图神经网络建模异质性的一般策略为：（</w:t>
      </w:r>
      <w:r>
        <w:rPr>
          <w:rFonts w:hint="eastAsia"/>
          <w:lang/>
        </w:rPr>
        <w:t>1</w:t>
      </w:r>
      <w:r>
        <w:rPr>
          <w:rFonts w:hint="eastAsia"/>
          <w:lang/>
        </w:rPr>
        <w:t>）对于不同类型（异质）的点</w:t>
      </w:r>
      <w:r>
        <w:rPr>
          <w:rFonts w:hint="eastAsia"/>
          <w:lang/>
        </w:rPr>
        <w:t>/</w:t>
      </w:r>
      <w:r>
        <w:rPr>
          <w:rFonts w:hint="eastAsia"/>
          <w:lang/>
        </w:rPr>
        <w:t>边，每个类型独立定义异质参数，通常为权值矩阵；（</w:t>
      </w:r>
      <w:r>
        <w:rPr>
          <w:rFonts w:hint="eastAsia"/>
          <w:lang/>
        </w:rPr>
        <w:t>2</w:t>
      </w:r>
      <w:r>
        <w:rPr>
          <w:rFonts w:hint="eastAsia"/>
          <w:lang/>
        </w:rPr>
        <w:t>）在此基础上，采用更多复杂的建模策略，例如异质图注意力（</w:t>
      </w:r>
      <w:r>
        <w:rPr>
          <w:rFonts w:hint="eastAsia"/>
          <w:lang/>
        </w:rPr>
        <w:t>H</w:t>
      </w:r>
      <w:r>
        <w:rPr>
          <w:lang/>
        </w:rPr>
        <w:t>GAT</w:t>
      </w:r>
      <w:r w:rsidR="00376A21">
        <w:rPr>
          <w:lang/>
        </w:rPr>
        <w:fldChar w:fldCharType="begin"/>
      </w:r>
      <w:r w:rsidR="00DF30F1">
        <w:rPr>
          <w:lang/>
        </w:rPr>
        <w:instrText xml:space="preserve"> ADDIN ZOTERO_ITEM CSL_CITATION {"citationID":"apbh8ss0hs","properties":{"formattedCitation":"\\super [69]\\nosupersub{}","plainCitation":"[69]","noteIndex":0},"citationItems":[{"id":1535,"uris":["http://zotero.org/users/5779008/items/3YH8U3CN"],"itemData":{"id":1535,"type":"paper-conference","abstract":"Short text classification has found rich and critical applications in news and tweet tagging to help users find relevant information. Due to lack of labeled training data in many practical use cases, there is a pressing need for studying semi-supervised short text classification. Most existing studies focus on long texts and achieve unsatisfactory performance on short texts due to the sparsity and limited labeled data. In this paper, we propose a novel heterogeneous graph neural network based method for semi-supervised short text classification, leveraging full advantage of few labeled data and large unlabeled data through information propagation along the graph. In particular, we first present a flexible HIN (heterogeneous information network) framework for modeling the short texts, which can integrate any type of additional information as well as capture their relations to address the semantic sparsity. Then, we propose Heterogeneous Graph ATtention networks (HGAT) to embed the HIN for short text classification based on a dual-level attention mechanism, including node-level and type-level attentions. The attention mechanism can learn the importance of different neighboring nodes as well as the importance of different node (information) types to a current node. Extensive experimental results have demonstrated that our proposed model outperforms state-of-the-art methods across six benchmark datasets significantly.","archive":"HGAT","archive_location":"EMNLP-IJCNLP","container-title":"Proceedings of the 2019 conference on empirical methods in natural language processing and the 9th international joint conference on natural language processing (EMNLP-IJCNLP)","DOI":"10.18653/v1/D19-1488","event-place":"Hong Kong, China","note":"Citation Key: linmei-etal-2019-heterogeneous","page":"4821–4830","publisher":"Association for Computational Linguistics","publisher-place":"Hong Kong, China","title":"Heterogeneous graph attention networks for semi-supervised short text classification","URL":"https://aclanthology.org/D19-1488","author":[{"family":"Linmei","given":"Hu"},{"family":"Yang","given":"Tianchi"},{"family":"Shi","given":"Chuan"},{"family":"Ji","given":"Houye"},{"family":"Li","given":"Xiaoli"}],"issued":{"date-parts":[["2019",11]]},"citation-key":"linmei-etal-2019-heterogeneous"}}],"schema":"https://github.com/citation-style-language/schema/raw/master/csl-citation.json"} </w:instrText>
      </w:r>
      <w:r w:rsidR="00376A21">
        <w:rPr>
          <w:lang/>
        </w:rPr>
        <w:fldChar w:fldCharType="separate"/>
      </w:r>
      <w:r w:rsidR="00DF30F1" w:rsidRPr="00DF30F1">
        <w:rPr>
          <w:vertAlign w:val="superscript"/>
        </w:rPr>
        <w:t>[69]</w:t>
      </w:r>
      <w:r w:rsidR="00376A21">
        <w:rPr>
          <w:lang/>
        </w:rPr>
        <w:fldChar w:fldCharType="end"/>
      </w:r>
      <w:r>
        <w:rPr>
          <w:rFonts w:hint="eastAsia"/>
          <w:lang/>
        </w:rPr>
        <w:t>）、</w:t>
      </w:r>
      <w:proofErr w:type="gramStart"/>
      <w:r>
        <w:rPr>
          <w:rFonts w:hint="eastAsia"/>
          <w:lang/>
        </w:rPr>
        <w:t>图结构</w:t>
      </w:r>
      <w:proofErr w:type="gramEnd"/>
      <w:r>
        <w:rPr>
          <w:rFonts w:hint="eastAsia"/>
          <w:lang/>
        </w:rPr>
        <w:t>学习（</w:t>
      </w:r>
      <w:r>
        <w:rPr>
          <w:rFonts w:hint="eastAsia"/>
          <w:lang/>
        </w:rPr>
        <w:t>H</w:t>
      </w:r>
      <w:r>
        <w:rPr>
          <w:lang/>
        </w:rPr>
        <w:t>GSL</w:t>
      </w:r>
      <w:r w:rsidR="00376A21">
        <w:rPr>
          <w:lang/>
        </w:rPr>
        <w:fldChar w:fldCharType="begin"/>
      </w:r>
      <w:r w:rsidR="00DF30F1">
        <w:rPr>
          <w:lang/>
        </w:rPr>
        <w:instrText xml:space="preserve"> ADDIN ZOTERO_ITEM CSL_CITATION {"citationID":"a1r53jm68pd","properties":{"formattedCitation":"\\super [50]\\nosupersub{}","plainCitation":"[50]","noteIndex":0},"citationItems":[{"id":1523,"uris":["http://zotero.org/users/5779008/items/9Z7GCMHK"],"itemData":{"id":1523,"type":"paper-conference","archive":"HGSL","archive_location":"AAAI 2021","container-title":"Thirty-fifth AAAI conference on artificial intelligence, AAAI 2021, thirty-third conference on innovative applications of artificial intelligence, IAAI 2021, the eleventh symposium on educational advances in artificial intelligence, EAAI 2021","note":"Citation Key: DBLP:conf/aaai/ZhaoWSHSY21\ntex.bibsource: dblp computer science bibliography, https://dblp.org\ntex.biburl: https://dblp.org/rec/conf/aaai/ZhaoWSHSY21.bib\ntex.timestamp: Mon, 07 Jun 2021 12:47:29 +0200","page":"4697–4705","publisher":"AAAI Press","title":"Heterogeneous graph structure learning for graph neural networks","URL":"https://ojs.aaai.org/index.php/AAAI/article/view/16600","author":[{"family":"Zhao","given":"Jianan"},{"family":"Wang","given":"Xiao"},{"family":"Shi","given":"Chuan"},{"family":"Hu","given":"Binbin"},{"family":"Song","given":"Guojie"},{"family":"Ye","given":"Yanfang"}],"issued":{"date-parts":[["2021",2,2]]},"citation-key":"DBLP:conf/aaai/ZhaoWSHSY21"}}],"schema":"https://github.com/citation-style-language/schema/raw/master/csl-citation.json"} </w:instrText>
      </w:r>
      <w:r w:rsidR="00376A21">
        <w:rPr>
          <w:lang/>
        </w:rPr>
        <w:fldChar w:fldCharType="separate"/>
      </w:r>
      <w:r w:rsidR="00DF30F1" w:rsidRPr="00DF30F1">
        <w:rPr>
          <w:vertAlign w:val="superscript"/>
        </w:rPr>
        <w:t>[50]</w:t>
      </w:r>
      <w:r w:rsidR="00376A21">
        <w:rPr>
          <w:lang/>
        </w:rPr>
        <w:fldChar w:fldCharType="end"/>
      </w:r>
      <w:r>
        <w:rPr>
          <w:rFonts w:hint="eastAsia"/>
          <w:lang/>
        </w:rPr>
        <w:t>）、融合节点内容（</w:t>
      </w:r>
      <w:r>
        <w:rPr>
          <w:rFonts w:hint="eastAsia"/>
          <w:lang/>
        </w:rPr>
        <w:t>HetGNN</w:t>
      </w:r>
      <w:r w:rsidR="00376A21">
        <w:rPr>
          <w:lang/>
        </w:rPr>
        <w:fldChar w:fldCharType="begin"/>
      </w:r>
      <w:r w:rsidR="00DF30F1">
        <w:rPr>
          <w:lang/>
        </w:rPr>
        <w:instrText xml:space="preserve"> ADDIN ZOTERO_ITEM CSL_CITATION {"citationID":"aue7r6j7bp","properties":{"formattedCitation":"\\super [48]\\nosupersub{}","plainCitation":"[48]","noteIndex":0},"citationItems":[{"id":1537,"uris":["http://zotero.org/users/5779008/items/WJQKGHKX"],"itemData":{"id":1537,"type":"paper-conference","abstract":"Representation learning in heterogeneous graphs aims to pursue a meaningful vector representation for each node so as to facilitate downstream applications such as link prediction, personalized recommendation, node classification, etc. This task, however, is challenging not only because of the demand to incorporate heterogeneous structural (graph) information consisting of multiple types of nodes and edges, but also due to the need for considering heterogeneous attributes or contents (e.g., text or image) associated with each node. Despite a substantial amount of effort has been made to homogeneous (or heterogeneous) graph embedding, attributed graph embedding as well as graph neural networks, few of them can jointly consider heterogeneous structural (graph) information as well as heterogeneous contents information of each node effectively. In this paper, we propose HetGNN, a heterogeneous graph neural network model, to resolve this issue. Specifically, we first introduce a random walk with restart strategy to sample a fixed size of strongly correlated heterogeneous neighbors for each node and group them based upon node types. Next, we design a neural network architecture with two modules to aggregate feature information of those sampled neighboring nodes. The first module encodes \"deep\" feature interactions of heterogeneous contents and generates content embedding for each node. The second module aggregates content (attribute) embeddings of different neighboring groups (types) and further combines them by considering the impacts of different groups to obtain the ultimate node embedding. Finally, we leverage a graph context loss and a mini-batch gradient descent procedure to train the model in an end-to-end manner. Extensive experiments on several datasets demonstrate that HetGNN can outperform state-of-the-art baselines in various graph mining tasks, i.e., link prediction, recommendation, node classification &amp;amp; clustering and inductive node classification &amp;amp; clustering.","archive":"HetGNN","archive_location":"KDD 2019","collection-title":"KDD '19","container-title":"Proceedings of the 25th ACM SIGKDD international conference on knowledge discovery &amp;amp; data mining","DOI":"10.1145/3292500.3330961","event-place":"New York, NY, USA","ISBN":"978-1-4503-6201-6","note":"Citation Key: 10.1145/3292500.3330961\nnumber-of-pages: 11\npublisher-place: Anchorage, AK, USA","page":"793–803","publisher":"Association for Computing Machinery","publisher-place":"New York, NY, USA","title":"Heterogeneous graph neural network","URL":"https://doi.org/10.1145/3292500.3330961","author":[{"family":"Zhang","given":"Chuxu"},{"family":"Song","given":"Dongjin"},{"family":"Huang","given":"Chao"},{"family":"Swami","given":"Ananthram"},{"family":"Chawla","given":"Nitesh V."}],"issued":{"date-parts":[["2019"]]},"citation-key":"10.1145/3292500.3330961"}}],"schema":"https://github.com/citation-style-language/schema/raw/master/csl-citation.json"} </w:instrText>
      </w:r>
      <w:r w:rsidR="00376A21">
        <w:rPr>
          <w:lang/>
        </w:rPr>
        <w:fldChar w:fldCharType="separate"/>
      </w:r>
      <w:r w:rsidR="00DF30F1" w:rsidRPr="00A45093">
        <w:rPr>
          <w:vertAlign w:val="superscript"/>
          <w:lang/>
          <w:rPrChange w:id="145" w:author="瀛 煜" w:date="2022-04-09T09:48:00Z">
            <w:rPr>
              <w:vertAlign w:val="superscript"/>
            </w:rPr>
          </w:rPrChange>
        </w:rPr>
        <w:t>[48]</w:t>
      </w:r>
      <w:r w:rsidR="00376A21">
        <w:rPr>
          <w:lang/>
        </w:rPr>
        <w:fldChar w:fldCharType="end"/>
      </w:r>
      <w:r>
        <w:rPr>
          <w:rFonts w:hint="eastAsia"/>
          <w:lang/>
        </w:rPr>
        <w:t>）、类型组合（</w:t>
      </w:r>
      <w:r>
        <w:rPr>
          <w:rFonts w:hint="eastAsia"/>
          <w:lang/>
        </w:rPr>
        <w:t>HetSANN</w:t>
      </w:r>
      <w:r w:rsidR="00376A21">
        <w:rPr>
          <w:lang/>
        </w:rPr>
        <w:fldChar w:fldCharType="begin"/>
      </w:r>
      <w:r w:rsidR="00DF30F1">
        <w:rPr>
          <w:lang/>
        </w:rPr>
        <w:instrText xml:space="preserve"> ADDIN ZOTERO_ITEM CSL_CITATION {"citationID":"ac3nr0r0cg","properties":{"formattedCitation":"\\super [70]\\nosupersub{}","plainCitation":"[70]","noteIndex":0},"citationItems":[{"id":1539,"uris":["http://zotero.org/users/5779008/items/JVAPFXHD"],"itemData":{"id":1539,"type":"paper-conference","archive":"HetSANN","archive_location":"AAAI 2020","container-title":"The thirty-fourth AAAI conference on artificial intelligence, AAAI 2020, the thirty-second innovative applications of artificial intelligence conference, IAAI 2020, the tenth AAAI symposium on educational advances in artificial intelligence, EAAI 2020, new york, NY, USA, february 7-12, 2020","note":"Citation Key: DBLP:conf/aaai/HongGLYLY20\ntex.bibsource: dblp computer science bibliography, https://dblp.org\ntex.biburl: https://dblp.org/rec/conf/aaai/HongGLYLY20.bib\ntex.timestamp: Tue, 02 Feb 2021 08:00:13 +0100","page":"4132–4139","publisher":"AAAI Press","title":"An attention-based graph neural network for heterogeneous structural learning","URL":"https://aaai.org/ojs/index.php/AAAI/article/view/5833","author":[{"family":"Hong","given":"Huiting"},{"family":"Guo","given":"Hantao"},{"family":"Lin","given":"Yucheng"},{"family":"Yang","given":"Xiaoqing"},{"family":"Li","given":"Zang"},{"family":"Ye","given":"Jieping"}],"issued":{"date-parts":[["2020"]]},"citation-key":"DBLP:conf/aaai/HongGLYLY20"}}],"schema":"https://github.com/citation-style-language/schema/raw/master/csl-citation.json"} </w:instrText>
      </w:r>
      <w:r w:rsidR="00376A21">
        <w:rPr>
          <w:lang/>
        </w:rPr>
        <w:fldChar w:fldCharType="separate"/>
      </w:r>
      <w:r w:rsidR="00DF30F1" w:rsidRPr="00A45093">
        <w:rPr>
          <w:vertAlign w:val="superscript"/>
          <w:lang/>
          <w:rPrChange w:id="146" w:author="瀛 煜" w:date="2022-04-09T09:48:00Z">
            <w:rPr>
              <w:vertAlign w:val="superscript"/>
            </w:rPr>
          </w:rPrChange>
        </w:rPr>
        <w:t>[70]</w:t>
      </w:r>
      <w:r w:rsidR="00376A21">
        <w:rPr>
          <w:lang/>
        </w:rPr>
        <w:fldChar w:fldCharType="end"/>
      </w:r>
      <w:r>
        <w:rPr>
          <w:rFonts w:hint="eastAsia"/>
          <w:lang/>
        </w:rPr>
        <w:t>）等。这样的方法比原始的图神经网络（</w:t>
      </w:r>
      <w:r>
        <w:rPr>
          <w:rFonts w:hint="eastAsia"/>
          <w:lang/>
        </w:rPr>
        <w:t>G</w:t>
      </w:r>
      <w:r>
        <w:rPr>
          <w:lang/>
        </w:rPr>
        <w:t>CN</w:t>
      </w:r>
      <w:r w:rsidR="00376A21">
        <w:rPr>
          <w:lang/>
        </w:rPr>
        <w:fldChar w:fldCharType="begin"/>
      </w:r>
      <w:r w:rsidR="00DF30F1">
        <w:rPr>
          <w:lang/>
        </w:rPr>
        <w:instrText xml:space="preserve"> ADDIN ZOTERO_ITEM CSL_CITATION {"citationID":"a28p9qk1tou","properties":{"formattedCitation":"\\super [32]\\nosupersub{}","plainCitation":"[32]","noteIndex":0},"citationItems":[{"id":790,"uris":["http://zotero.org/users/5779008/items/2AUXJDHZ"],"itemData":{"id":790,"type":"paper-conference","abstract":"We present a scalable approach for semi-supervised learning on graph-structured data that is based on an efﬁcient variant of convolutional neural networks which operate directly on graphs. We motivate the choice of our convolutional architecture via a localized ﬁrst-order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signiﬁcant margin.","archive":"GCN","archive_location":"ICLR 2017","container-title":"5th International Conference on Learning Representations","event-place":"Toulon, France","language":"en","note":"2654","publisher":"OpenReview.net","publisher-place":"Toulon, France","title":"Semi-Supervised Classification with Graph Convolutional Networks","title-short":"GCN","URL":"https://openreview.net/forum?id=SJU4ayYgl","author":[{"family":"Kipf","given":"Thomas N."},{"family":"Welling","given":"Max"}],"issued":{"date-parts":[["2017",4,24]]},"citation-key":"kipfSemiSupervisedClassificationGraph2017"}}],"schema":"https://github.com/citation-style-language/schema/raw/master/csl-citation.json"} </w:instrText>
      </w:r>
      <w:r w:rsidR="00376A21">
        <w:rPr>
          <w:lang/>
        </w:rPr>
        <w:fldChar w:fldCharType="separate"/>
      </w:r>
      <w:r w:rsidR="00DF30F1" w:rsidRPr="00A45093">
        <w:rPr>
          <w:vertAlign w:val="superscript"/>
          <w:lang/>
          <w:rPrChange w:id="147" w:author="瀛 煜" w:date="2022-04-09T09:48:00Z">
            <w:rPr>
              <w:vertAlign w:val="superscript"/>
            </w:rPr>
          </w:rPrChange>
        </w:rPr>
        <w:t>[32]</w:t>
      </w:r>
      <w:r w:rsidR="00376A21">
        <w:rPr>
          <w:lang/>
        </w:rPr>
        <w:fldChar w:fldCharType="end"/>
      </w:r>
      <w:r>
        <w:rPr>
          <w:rFonts w:hint="eastAsia"/>
          <w:lang/>
        </w:rPr>
        <w:t>、</w:t>
      </w:r>
      <w:r>
        <w:rPr>
          <w:rFonts w:hint="eastAsia"/>
          <w:lang/>
        </w:rPr>
        <w:t>G</w:t>
      </w:r>
      <w:r>
        <w:rPr>
          <w:lang/>
        </w:rPr>
        <w:t>AT</w:t>
      </w:r>
      <w:r w:rsidR="00376A21">
        <w:rPr>
          <w:lang/>
        </w:rPr>
        <w:fldChar w:fldCharType="begin"/>
      </w:r>
      <w:r w:rsidR="00DF30F1">
        <w:rPr>
          <w:lang/>
        </w:rPr>
        <w:instrText xml:space="preserve"> ADDIN ZOTERO_ITEM CSL_CITATION {"citationID":"a1uefj00cqq","properties":{"formattedCitation":"\\super [46]\\nosupersub{}","plainCitation":"[46]","noteIndex":0},"citationItems":[{"id":789,"uris":["http://zotero.org/users/5779008/items/63TKMUR6"],"itemData":{"id":789,"type":"paper-conference","abstract":"We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training).","archive":"GAT","archive_location":"ICLR 2018","container-title":"6th International Conference on Learning Representations","event-place":"Vancouver, BC, Canada","language":"en","note":"875","publisher":"OpenReview.net","publisher-place":"Vancouver, BC, Canada","title":"Graph Attention Networks","URL":"https://openreview.net/forum?id=rJXMpikCZ","author":[{"family":"Velickovic","given":"Petar"},{"family":"Cucurull","given":"Guillem"},{"family":"Casanova","given":"Arantxa"},{"family":"Romero","given":"Adriana"},{"family":"Liò","given":"Pietro"},{"family":"Bengio","given":"Yoshua"}],"issued":{"date-parts":[["2018",5,30]]},"citation-key":"velickovicGraphAttentionNetworks30"}}],"schema":"https://github.com/citation-style-language/schema/raw/master/csl-citation.json"} </w:instrText>
      </w:r>
      <w:r w:rsidR="00376A21">
        <w:rPr>
          <w:lang/>
        </w:rPr>
        <w:fldChar w:fldCharType="separate"/>
      </w:r>
      <w:r w:rsidR="00DF30F1" w:rsidRPr="00DF30F1">
        <w:rPr>
          <w:vertAlign w:val="superscript"/>
        </w:rPr>
        <w:t>[46]</w:t>
      </w:r>
      <w:r w:rsidR="00376A21">
        <w:rPr>
          <w:lang/>
        </w:rPr>
        <w:fldChar w:fldCharType="end"/>
      </w:r>
      <w:r>
        <w:rPr>
          <w:rFonts w:hint="eastAsia"/>
          <w:lang/>
        </w:rPr>
        <w:t>等）更能够</w:t>
      </w:r>
      <w:r w:rsidR="009A1B50">
        <w:rPr>
          <w:rFonts w:hint="eastAsia"/>
          <w:lang/>
        </w:rPr>
        <w:t>充分学习</w:t>
      </w:r>
      <w:r>
        <w:rPr>
          <w:rFonts w:hint="eastAsia"/>
          <w:lang/>
        </w:rPr>
        <w:t>异质图中蕴含的信息，表现出了更好的性能。</w:t>
      </w:r>
    </w:p>
    <w:p w14:paraId="0B9947D0" w14:textId="529909D7" w:rsidR="006A7F0F" w:rsidRDefault="00DB0212" w:rsidP="00A33926">
      <w:pPr>
        <w:ind w:firstLine="480"/>
        <w:rPr>
          <w:lang/>
        </w:rPr>
      </w:pPr>
      <w:r>
        <w:rPr>
          <w:rFonts w:hint="eastAsia"/>
          <w:lang/>
        </w:rPr>
        <w:t>更加复杂的建模策略带来的后果之一是限制了这些模型的</w:t>
      </w:r>
      <w:r w:rsidR="0001642B">
        <w:rPr>
          <w:rFonts w:hint="eastAsia"/>
          <w:lang/>
        </w:rPr>
        <w:t>应用</w:t>
      </w:r>
      <w:r>
        <w:rPr>
          <w:rFonts w:hint="eastAsia"/>
          <w:lang/>
        </w:rPr>
        <w:t>范围，特别是</w:t>
      </w:r>
      <w:r w:rsidR="00900BBF">
        <w:rPr>
          <w:rFonts w:hint="eastAsia"/>
          <w:lang/>
        </w:rPr>
        <w:t>它们</w:t>
      </w:r>
      <w:r>
        <w:rPr>
          <w:rFonts w:hint="eastAsia"/>
          <w:lang/>
        </w:rPr>
        <w:t>往往只适合于处理边类型数量较少的图。</w:t>
      </w:r>
      <w:r>
        <w:rPr>
          <w:lang/>
        </w:rPr>
        <w:fldChar w:fldCharType="begin"/>
      </w:r>
      <w:r>
        <w:rPr>
          <w:lang/>
        </w:rPr>
        <w:instrText xml:space="preserve"> </w:instrText>
      </w:r>
      <w:r>
        <w:rPr>
          <w:rFonts w:hint="eastAsia"/>
          <w:lang/>
        </w:rPr>
        <w:instrText>REF _Ref97626459 \h</w:instrText>
      </w:r>
      <w:r>
        <w:rPr>
          <w:lang/>
        </w:rPr>
        <w:instrText xml:space="preserve"> </w:instrText>
      </w:r>
      <w:r>
        <w:rPr>
          <w:lang/>
        </w:rPr>
      </w:r>
      <w:r>
        <w:rPr>
          <w:lang/>
        </w:rPr>
        <w:fldChar w:fldCharType="separate"/>
      </w:r>
      <w:r w:rsidR="004D6817">
        <w:rPr>
          <w:rFonts w:hint="eastAsia"/>
        </w:rPr>
        <w:t>表</w:t>
      </w:r>
      <w:r w:rsidR="004D6817">
        <w:rPr>
          <w:noProof/>
        </w:rPr>
        <w:t>5</w:t>
      </w:r>
      <w:r>
        <w:rPr>
          <w:lang/>
        </w:rPr>
        <w:fldChar w:fldCharType="end"/>
      </w:r>
      <w:r>
        <w:rPr>
          <w:rFonts w:hint="eastAsia"/>
          <w:lang/>
        </w:rPr>
        <w:t>是对近两年</w:t>
      </w:r>
      <w:r w:rsidR="009E4555">
        <w:rPr>
          <w:rFonts w:hint="eastAsia"/>
          <w:lang/>
        </w:rPr>
        <w:t>出现</w:t>
      </w:r>
      <w:r>
        <w:rPr>
          <w:rFonts w:hint="eastAsia"/>
          <w:lang/>
        </w:rPr>
        <w:t>的异质图神经网络采用的数据集以及</w:t>
      </w:r>
      <w:proofErr w:type="gramStart"/>
      <w:r>
        <w:rPr>
          <w:rFonts w:hint="eastAsia"/>
          <w:lang/>
        </w:rPr>
        <w:t>边类型</w:t>
      </w:r>
      <w:proofErr w:type="gramEnd"/>
      <w:r>
        <w:rPr>
          <w:rFonts w:hint="eastAsia"/>
          <w:lang/>
        </w:rPr>
        <w:t>数量的调研。从表中可以看到，大多数模型实验采用的数据集的边类型数量集中在</w:t>
      </w:r>
      <w:r>
        <w:rPr>
          <w:rFonts w:hint="eastAsia"/>
          <w:lang/>
        </w:rPr>
        <w:t>2</w:t>
      </w:r>
      <w:r>
        <w:rPr>
          <w:lang/>
        </w:rPr>
        <w:t>-5</w:t>
      </w:r>
      <w:r>
        <w:rPr>
          <w:rFonts w:hint="eastAsia"/>
          <w:lang/>
        </w:rPr>
        <w:t>种。而知识图谱是一种异质性很强的图，</w:t>
      </w:r>
      <w:r w:rsidR="007B32DC">
        <w:rPr>
          <w:rFonts w:hint="eastAsia"/>
          <w:lang/>
        </w:rPr>
        <w:t>往往</w:t>
      </w:r>
      <w:r w:rsidR="00F40CCE">
        <w:rPr>
          <w:rFonts w:hint="eastAsia"/>
          <w:lang/>
        </w:rPr>
        <w:t>包含</w:t>
      </w:r>
      <w:r w:rsidR="007B32DC">
        <w:rPr>
          <w:rFonts w:hint="eastAsia"/>
          <w:lang/>
        </w:rPr>
        <w:t>来自不同领域的</w:t>
      </w:r>
      <w:r w:rsidR="00F40CCE">
        <w:rPr>
          <w:rFonts w:hint="eastAsia"/>
          <w:lang/>
        </w:rPr>
        <w:t>实体，</w:t>
      </w:r>
      <w:r>
        <w:rPr>
          <w:rFonts w:hint="eastAsia"/>
          <w:lang/>
        </w:rPr>
        <w:t>可能拥有成百上千的关系类型。</w:t>
      </w:r>
      <w:r w:rsidR="008E67B9">
        <w:rPr>
          <w:rFonts w:hint="eastAsia"/>
          <w:lang/>
        </w:rPr>
        <w:t>在</w:t>
      </w:r>
      <w:r>
        <w:rPr>
          <w:rFonts w:hint="eastAsia"/>
          <w:lang/>
        </w:rPr>
        <w:t>这种情况下，异质图神经网络就无法直接</w:t>
      </w:r>
      <w:r w:rsidR="00013D4A">
        <w:rPr>
          <w:rFonts w:hint="eastAsia"/>
          <w:lang/>
        </w:rPr>
        <w:t>地</w:t>
      </w:r>
      <w:r>
        <w:rPr>
          <w:rFonts w:hint="eastAsia"/>
          <w:lang/>
        </w:rPr>
        <w:t>应用到知识图谱上。</w:t>
      </w:r>
    </w:p>
    <w:p w14:paraId="5D2C1CB9" w14:textId="3FE827D6" w:rsidR="00DB0212" w:rsidRDefault="00DB0212" w:rsidP="00DB0212">
      <w:pPr>
        <w:pStyle w:val="afc"/>
      </w:pPr>
      <w:bookmarkStart w:id="148" w:name="_Ref97626459"/>
      <w:bookmarkStart w:id="149" w:name="_Toc100254228"/>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5</w:t>
      </w:r>
      <w:r>
        <w:fldChar w:fldCharType="end"/>
      </w:r>
      <w:bookmarkEnd w:id="148"/>
      <w:r>
        <w:t xml:space="preserve"> </w:t>
      </w:r>
      <w:r>
        <w:rPr>
          <w:rFonts w:hint="eastAsia"/>
        </w:rPr>
        <w:t>异质图神经网络采用的数据集</w:t>
      </w:r>
      <w:bookmarkEnd w:id="149"/>
    </w:p>
    <w:tbl>
      <w:tblPr>
        <w:tblStyle w:val="a4"/>
        <w:tblW w:w="0" w:type="auto"/>
        <w:jc w:val="center"/>
        <w:tblLook w:val="04A0" w:firstRow="1" w:lastRow="0" w:firstColumn="1" w:lastColumn="0" w:noHBand="0" w:noVBand="1"/>
      </w:tblPr>
      <w:tblGrid>
        <w:gridCol w:w="2692"/>
        <w:gridCol w:w="4531"/>
      </w:tblGrid>
      <w:tr w:rsidR="00DB0212" w14:paraId="21E4F296" w14:textId="77777777" w:rsidTr="00AC3F7F">
        <w:trPr>
          <w:jc w:val="center"/>
        </w:trPr>
        <w:tc>
          <w:tcPr>
            <w:tcW w:w="2692" w:type="dxa"/>
            <w:vAlign w:val="center"/>
          </w:tcPr>
          <w:p w14:paraId="0056C665" w14:textId="77777777" w:rsidR="00DB0212" w:rsidRPr="00367E11" w:rsidRDefault="00DB0212" w:rsidP="00AC3F7F">
            <w:pPr>
              <w:pStyle w:val="aff"/>
              <w:rPr>
                <w:b/>
                <w:bCs/>
              </w:rPr>
            </w:pPr>
            <w:r w:rsidRPr="00367E11">
              <w:rPr>
                <w:b/>
                <w:bCs/>
              </w:rPr>
              <w:t>HGNN</w:t>
            </w:r>
            <w:r w:rsidRPr="00367E11">
              <w:rPr>
                <w:rFonts w:hint="eastAsia"/>
                <w:b/>
                <w:bCs/>
              </w:rPr>
              <w:t>模型</w:t>
            </w:r>
          </w:p>
        </w:tc>
        <w:tc>
          <w:tcPr>
            <w:tcW w:w="4531" w:type="dxa"/>
            <w:vAlign w:val="center"/>
          </w:tcPr>
          <w:p w14:paraId="1C05B45C" w14:textId="77777777" w:rsidR="00DB0212" w:rsidRPr="00367E11" w:rsidRDefault="00DB0212" w:rsidP="00AC3F7F">
            <w:pPr>
              <w:pStyle w:val="aff"/>
              <w:rPr>
                <w:b/>
                <w:bCs/>
              </w:rPr>
            </w:pPr>
            <w:r w:rsidRPr="00367E11">
              <w:rPr>
                <w:rFonts w:hint="eastAsia"/>
                <w:b/>
                <w:bCs/>
              </w:rPr>
              <w:t>数据集（边类型数量）</w:t>
            </w:r>
          </w:p>
        </w:tc>
      </w:tr>
      <w:tr w:rsidR="00DB0212" w14:paraId="3414AAF4" w14:textId="77777777" w:rsidTr="00AC3F7F">
        <w:trPr>
          <w:jc w:val="center"/>
        </w:trPr>
        <w:tc>
          <w:tcPr>
            <w:tcW w:w="2692" w:type="dxa"/>
            <w:vAlign w:val="center"/>
          </w:tcPr>
          <w:p w14:paraId="673B1917" w14:textId="0D6C6E72" w:rsidR="00DB0212" w:rsidRPr="000573FD" w:rsidRDefault="00DB0212" w:rsidP="00AC3F7F">
            <w:pPr>
              <w:pStyle w:val="aff"/>
            </w:pPr>
            <w:r w:rsidRPr="000573FD">
              <w:rPr>
                <w:rFonts w:hint="eastAsia"/>
              </w:rPr>
              <w:t>HeteG</w:t>
            </w:r>
            <w:r w:rsidR="00C119E9">
              <w:t>C</w:t>
            </w:r>
            <w:r w:rsidRPr="000573FD">
              <w:rPr>
                <w:rFonts w:hint="eastAsia"/>
              </w:rPr>
              <w:t>N</w:t>
            </w:r>
            <w:r w:rsidR="00E75353">
              <w:fldChar w:fldCharType="begin"/>
            </w:r>
            <w:r w:rsidR="00DF30F1">
              <w:instrText xml:space="preserve"> ADDIN ZOTERO_ITEM CSL_CITATION {"citationID":"a1ir4d3cv43","properties":{"formattedCitation":"\\super [71]\\nosupersub{}","plainCitation":"[71]","noteIndex":0},"citationItems":[{"id":1560,"uris":["http://zotero.org/users/5779008/items/9KPYY8VS"],"itemData":{"id":1560,"type":"paper-conference","archive":"HeteGCN","archive_location":"WSDM 2021","container-title":"the fourteenth ACM international conference on web search and data mining","DOI":"10.1145/3437963.3441746","event-place":"virtual event, israel","note":"Citation Key: DBLP:conf/wsdm/RageshSIBL21\ntex.bibsource: dblp computer science bibliography, https://dblp.org\ntex.biburl: https://dblp.org/rec/conf/wsdm/RageshSIBL21.bib\ntex.timestamp: Wed, 07 Apr 2021 16:17:44 +0200","page":"860–868","publisher":"ACM","publisher-place":"virtual event, israel","title":"HeteGCN: Heterogeneous graph convolutional networks for text classification","URL":"https://doi.org/10.1145/3437963.3441746","author":[{"family":"Ragesh","given":"Rahul"},{"family":"Sellamanickam","given":"Sundararajan"},{"family":"Iyer","given":"Arun"},{"family":"Bairi","given":"Ramakrishna"},{"family":"Lingam","given":"Vijay"}],"editor":[{"family":"Lewin-Eytan","given":"Liane"},{"family":"Carmel","given":"David"},{"family":"Yom-Tov","given":"Elad"},{"family":"Agichtein","given":"Eugene"},{"family":"Gabrilovich","given":"Evgeniy"}],"issued":{"date-parts":[["2021",3,8]]},"citation-key":"DBLP:conf/wsdm/RageshSIBL21"}}],"schema":"https://github.com/citation-style-language/schema/raw/master/csl-citation.json"} </w:instrText>
            </w:r>
            <w:r w:rsidR="00E75353">
              <w:fldChar w:fldCharType="separate"/>
            </w:r>
            <w:r w:rsidR="00DF30F1" w:rsidRPr="00DF30F1">
              <w:rPr>
                <w:vertAlign w:val="superscript"/>
                <w:lang w:val="en-US"/>
              </w:rPr>
              <w:t>[71]</w:t>
            </w:r>
            <w:r w:rsidR="00E75353">
              <w:fldChar w:fldCharType="end"/>
            </w:r>
            <w:r w:rsidRPr="000573FD">
              <w:t xml:space="preserve"> </w:t>
            </w:r>
            <w:r w:rsidRPr="000573FD">
              <w:rPr>
                <w:rFonts w:hint="eastAsia"/>
              </w:rPr>
              <w:t>(</w:t>
            </w:r>
            <w:r w:rsidRPr="000573FD">
              <w:t>2021</w:t>
            </w:r>
            <w:r w:rsidRPr="000573FD">
              <w:rPr>
                <w:rFonts w:hint="eastAsia"/>
              </w:rPr>
              <w:t>)</w:t>
            </w:r>
          </w:p>
        </w:tc>
        <w:tc>
          <w:tcPr>
            <w:tcW w:w="4531" w:type="dxa"/>
            <w:vAlign w:val="center"/>
          </w:tcPr>
          <w:p w14:paraId="613E74D3" w14:textId="42B94E6A" w:rsidR="00DB0212" w:rsidRDefault="00DB0212" w:rsidP="00AC3F7F">
            <w:pPr>
              <w:pStyle w:val="aff"/>
            </w:pPr>
            <w:r w:rsidRPr="00901807">
              <w:t>20NG</w:t>
            </w:r>
            <w:r>
              <w:t xml:space="preserve"> (</w:t>
            </w:r>
            <w:r w:rsidR="00A1302A">
              <w:t>4</w:t>
            </w:r>
            <w:r>
              <w:t>), MR (</w:t>
            </w:r>
            <w:r w:rsidR="00A1302A">
              <w:t>4</w:t>
            </w:r>
            <w:r>
              <w:t>), R8 (</w:t>
            </w:r>
            <w:r w:rsidR="00A1302A">
              <w:t>4</w:t>
            </w:r>
            <w:r>
              <w:t>), R52(</w:t>
            </w:r>
            <w:r w:rsidR="00A1302A">
              <w:t>4</w:t>
            </w:r>
            <w:r>
              <w:t>)</w:t>
            </w:r>
          </w:p>
        </w:tc>
      </w:tr>
      <w:tr w:rsidR="00DB0212" w14:paraId="55393132" w14:textId="77777777" w:rsidTr="00AC3F7F">
        <w:trPr>
          <w:jc w:val="center"/>
        </w:trPr>
        <w:tc>
          <w:tcPr>
            <w:tcW w:w="2692" w:type="dxa"/>
            <w:vAlign w:val="center"/>
          </w:tcPr>
          <w:p w14:paraId="17EF267D" w14:textId="14794CF1" w:rsidR="00DB0212" w:rsidRDefault="00DB0212" w:rsidP="00AC3F7F">
            <w:pPr>
              <w:pStyle w:val="aff"/>
            </w:pPr>
            <w:r>
              <w:t>HGSL</w:t>
            </w:r>
            <w:r w:rsidR="00376EC5">
              <w:fldChar w:fldCharType="begin"/>
            </w:r>
            <w:r w:rsidR="00DF30F1">
              <w:instrText xml:space="preserve"> ADDIN ZOTERO_ITEM CSL_CITATION {"citationID":"ar506onbpf","properties":{"formattedCitation":"\\super [50]\\nosupersub{}","plainCitation":"[50]","noteIndex":0},"citationItems":[{"id":1523,"uris":["http://zotero.org/users/5779008/items/9Z7GCMHK"],"itemData":{"id":1523,"type":"paper-conference","archive":"HGSL","archive_location":"AAAI 2021","container-title":"Thirty-fifth AAAI conference on artificial intelligence, AAAI 2021, thirty-third conference on innovative applications of artificial intelligence, IAAI 2021, the eleventh symposium on educational advances in artificial intelligence, EAAI 2021","note":"Citation Key: DBLP:conf/aaai/ZhaoWSHSY21\ntex.bibsource: dblp computer science bibliography, https://dblp.org\ntex.biburl: https://dblp.org/rec/conf/aaai/ZhaoWSHSY21.bib\ntex.timestamp: Mon, 07 Jun 2021 12:47:29 +0200","page":"4697–4705","publisher":"AAAI Press","title":"Heterogeneous graph structure learning for graph neural networks","URL":"https://ojs.aaai.org/index.php/AAAI/article/view/16600","author":[{"family":"Zhao","given":"Jianan"},{"family":"Wang","given":"Xiao"},{"family":"Shi","given":"Chuan"},{"family":"Hu","given":"Binbin"},{"family":"Song","given":"Guojie"},{"family":"Ye","given":"Yanfang"}],"issued":{"date-parts":[["2021",2,2]]},"citation-key":"DBLP:conf/aaai/ZhaoWSHSY21"}}],"schema":"https://github.com/citation-style-language/schema/raw/master/csl-citation.json"} </w:instrText>
            </w:r>
            <w:r w:rsidR="00376EC5">
              <w:fldChar w:fldCharType="separate"/>
            </w:r>
            <w:r w:rsidR="00DF30F1" w:rsidRPr="00DF30F1">
              <w:rPr>
                <w:vertAlign w:val="superscript"/>
                <w:lang w:val="en-US"/>
              </w:rPr>
              <w:t>[50]</w:t>
            </w:r>
            <w:r w:rsidR="00376EC5">
              <w:fldChar w:fldCharType="end"/>
            </w:r>
            <w:r>
              <w:t xml:space="preserve"> (2021)</w:t>
            </w:r>
          </w:p>
        </w:tc>
        <w:tc>
          <w:tcPr>
            <w:tcW w:w="4531" w:type="dxa"/>
            <w:vAlign w:val="center"/>
          </w:tcPr>
          <w:p w14:paraId="4CA446B3" w14:textId="77777777" w:rsidR="00DB0212" w:rsidRDefault="00DB0212" w:rsidP="00AC3F7F">
            <w:pPr>
              <w:pStyle w:val="aff"/>
            </w:pPr>
            <w:r>
              <w:t>DBLP (4), ACM (4), Yelp (6)</w:t>
            </w:r>
          </w:p>
        </w:tc>
      </w:tr>
      <w:tr w:rsidR="00DB0212" w14:paraId="01178E5D" w14:textId="77777777" w:rsidTr="00AC3F7F">
        <w:trPr>
          <w:jc w:val="center"/>
        </w:trPr>
        <w:tc>
          <w:tcPr>
            <w:tcW w:w="2692" w:type="dxa"/>
            <w:vAlign w:val="center"/>
          </w:tcPr>
          <w:p w14:paraId="0E2121C9" w14:textId="546E0192" w:rsidR="00DB0212" w:rsidRDefault="00DB0212" w:rsidP="00AC3F7F">
            <w:pPr>
              <w:pStyle w:val="aff"/>
            </w:pPr>
            <w:r>
              <w:t xml:space="preserve">SliCE </w:t>
            </w:r>
            <w:r w:rsidR="00E75353">
              <w:fldChar w:fldCharType="begin"/>
            </w:r>
            <w:r w:rsidR="00DF30F1">
              <w:instrText xml:space="preserve"> ADDIN ZOTERO_ITEM CSL_CITATION {"citationID":"a1sj697vd7k","properties":{"formattedCitation":"\\super [72]\\nosupersub{}","plainCitation":"[72]","noteIndex":0},"citationItems":[{"id":1593,"uris":["http://zotero.org/users/5779008/items/PXP77HST"],"itemData":{"id":1593,"type":"paper-conference","archive":"SLiCE","archive_location":"WWW 2021","container-title":"WWW '21: The web conference 2021, virtual event / ljubljana, slovenia, april 19-23, 2021","DOI":"10.1145/3442381.3450060","note":"Citation Key: DBLP:conf/www/WangAHCR21\ntex.bibsource: dblp computer science bibliography, https://dblp.org\ntex.biburl: https://dblp.org/rec/conf/www/WangAHCR21.bib\ntex.timestamp: Mon, 07 Jun 2021 14:20:06 +0200","page":"2946–2957","publisher":"ACM / IW3C2","title":"Self-supervised learning of contextual embeddings for link prediction in heterogeneous networks","URL":"https://doi.org/10.1145/3442381.3450060","author":[{"family":"Wang","given":"Ping"},{"family":"Agarwal","given":"Khushbu"},{"family":"Ham","given":"Colby"},{"family":"Choudhury","given":"Sutanay"},{"family":"Reddy","given":"Chandan K."}],"editor":[{"family":"Leskovec","given":"Jure"},{"family":"Grobelnik","given":"Marko"},{"family":"Najork","given":"Marc"},{"family":"Tang","given":"Jie"},{"family":"Zia","given":"Leila"}],"issued":{"date-parts":[["2021"]]},"citation-key":"DBLP:conf/www/WangAHCR21"}}],"schema":"https://github.com/citation-style-language/schema/raw/master/csl-citation.json"} </w:instrText>
            </w:r>
            <w:r w:rsidR="00E75353">
              <w:fldChar w:fldCharType="separate"/>
            </w:r>
            <w:r w:rsidR="00DF30F1" w:rsidRPr="00DF30F1">
              <w:rPr>
                <w:vertAlign w:val="superscript"/>
                <w:lang w:val="en-US"/>
              </w:rPr>
              <w:t>[72]</w:t>
            </w:r>
            <w:r w:rsidR="00E75353">
              <w:fldChar w:fldCharType="end"/>
            </w:r>
            <w:r>
              <w:t>(2021)</w:t>
            </w:r>
          </w:p>
        </w:tc>
        <w:tc>
          <w:tcPr>
            <w:tcW w:w="4531" w:type="dxa"/>
            <w:vAlign w:val="center"/>
          </w:tcPr>
          <w:p w14:paraId="2819CE99" w14:textId="77777777" w:rsidR="00DB0212" w:rsidRDefault="00DB0212" w:rsidP="00AC3F7F">
            <w:pPr>
              <w:pStyle w:val="aff"/>
            </w:pPr>
            <w:r w:rsidRPr="002404C1">
              <w:t>Amazon</w:t>
            </w:r>
            <w:r>
              <w:t xml:space="preserve"> (2), </w:t>
            </w:r>
            <w:r w:rsidRPr="008F7FD6">
              <w:t>Twitter</w:t>
            </w:r>
            <w:r>
              <w:t xml:space="preserve"> (4), </w:t>
            </w:r>
            <w:r w:rsidRPr="00F7551B">
              <w:t>Healthcare</w:t>
            </w:r>
            <w:r>
              <w:t xml:space="preserve"> (4)</w:t>
            </w:r>
          </w:p>
        </w:tc>
      </w:tr>
      <w:tr w:rsidR="00DB0212" w14:paraId="07B8C17F" w14:textId="77777777" w:rsidTr="00AC3F7F">
        <w:trPr>
          <w:jc w:val="center"/>
        </w:trPr>
        <w:tc>
          <w:tcPr>
            <w:tcW w:w="2692" w:type="dxa"/>
            <w:vAlign w:val="center"/>
          </w:tcPr>
          <w:p w14:paraId="7FBD43E6" w14:textId="54D383FB" w:rsidR="00DB0212" w:rsidRDefault="00DB0212" w:rsidP="00AC3F7F">
            <w:pPr>
              <w:pStyle w:val="aff"/>
            </w:pPr>
            <w:r>
              <w:t xml:space="preserve">MR-GCN </w:t>
            </w:r>
            <w:r w:rsidR="00E75353">
              <w:fldChar w:fldCharType="begin"/>
            </w:r>
            <w:r w:rsidR="00DF30F1">
              <w:instrText xml:space="preserve"> ADDIN ZOTERO_ITEM CSL_CITATION {"citationID":"ah2ek747or","properties":{"formattedCitation":"\\super [73]\\nosupersub{}","plainCitation":"[73]","noteIndex":0},"citationItems":[{"id":825,"uris":["http://zotero.org/users/5779008/items/BKSL73AI"],"itemData":{"id":825,"type":"paper-conference","archive":"MR-GCN","archive_location":"IJCAI 2020","container-title":"Proceedings of the Twenty-Ninth International Joint Conference on Artificial Intelligence, IJCAI-20","DOI":"10.24963/ijcai.2020/175","note":"0 citations (Crossref) [2021-04-19]\nZSCC: NoCitationData[s0]","page":"1258–1264","publisher":"International Joint Conferences on Artificial Intelligence Organization","title":"MR-GCN: Multi-Relational Graph Convolutional Networks based on Generalized Tensor Product","URL":"https://doi.org/10.24963/ijcai.2020/175","author":[{"family":"Huang","given":"Zhichao"},{"family":"Li","given":"Xutao"},{"family":"Ye","given":"Yunming"},{"family":"Ng","given":"Michael K."}],"editor":[{"family":"Bessiere","given":"Christian"}],"issued":{"date-parts":[["2020",7]]},"citation-key":"huangMRGCNMultiRelationalGraph2020"}}],"schema":"https://github.com/citation-style-language/schema/raw/master/csl-citation.json"} </w:instrText>
            </w:r>
            <w:r w:rsidR="00E75353">
              <w:fldChar w:fldCharType="separate"/>
            </w:r>
            <w:r w:rsidR="00DF30F1" w:rsidRPr="00DF30F1">
              <w:rPr>
                <w:vertAlign w:val="superscript"/>
                <w:lang w:val="en-US"/>
              </w:rPr>
              <w:t>[73]</w:t>
            </w:r>
            <w:r w:rsidR="00E75353">
              <w:fldChar w:fldCharType="end"/>
            </w:r>
            <w:r>
              <w:t>(2020)</w:t>
            </w:r>
          </w:p>
        </w:tc>
        <w:tc>
          <w:tcPr>
            <w:tcW w:w="4531" w:type="dxa"/>
            <w:vAlign w:val="center"/>
          </w:tcPr>
          <w:p w14:paraId="1AE2BEA7" w14:textId="77777777" w:rsidR="00DB0212" w:rsidRDefault="00DB0212" w:rsidP="00AC3F7F">
            <w:pPr>
              <w:pStyle w:val="aff"/>
            </w:pPr>
            <w:r>
              <w:t xml:space="preserve">ACM (2), IMDB (2), </w:t>
            </w:r>
            <w:r w:rsidRPr="0009630E">
              <w:t>Reuters</w:t>
            </w:r>
            <w:r>
              <w:t xml:space="preserve"> (4)</w:t>
            </w:r>
          </w:p>
        </w:tc>
      </w:tr>
      <w:tr w:rsidR="00DB0212" w14:paraId="28C287F9" w14:textId="77777777" w:rsidTr="00AC3F7F">
        <w:trPr>
          <w:jc w:val="center"/>
        </w:trPr>
        <w:tc>
          <w:tcPr>
            <w:tcW w:w="2692" w:type="dxa"/>
            <w:vAlign w:val="center"/>
          </w:tcPr>
          <w:p w14:paraId="55E3DAC9" w14:textId="28F60AAF" w:rsidR="00DB0212" w:rsidRDefault="00DB0212" w:rsidP="00AC3F7F">
            <w:pPr>
              <w:pStyle w:val="aff"/>
            </w:pPr>
            <w:r>
              <w:t>MAGNN</w:t>
            </w:r>
            <w:r w:rsidR="00376EC5">
              <w:fldChar w:fldCharType="begin"/>
            </w:r>
            <w:r w:rsidR="00DF30F1">
              <w:instrText xml:space="preserve"> ADDIN ZOTERO_ITEM CSL_CITATION {"citationID":"a1m3u5crbh9","properties":{"formattedCitation":"\\super [74]\\nosupersub{}","plainCitation":"[74]","noteIndex":0},"citationItems":[{"id":1363,"uris":["http://zotero.org/users/5779008/items/MEY96QXE"],"itemData":{"id":1363,"type":"paper-conference","abstract":"A large number of real-world graphs or networks are inherently heterogeneous, involving a diversity of node types and relation types. Heterogeneous graph embedding is to embed rich structural and semantic information of a heterogeneous graph into low-dimensional node representations. Existing models usually define multiple metapaths in a heterogeneous graph to capture the composite relations and guide neighbor selection. However, these models either omit node content features, discard intermediate nodes along the metapath, or only consider one metapath. To address these three limitations, we propose a new model named Metapath Aggregated Graph Neural Network (MAGNN) to boost the final performance. Specifically, MAGNN employs three major components, i.e., the node content transformation to encapsulate input node attributes, the intra-metapath aggregation to incorporate intermediate semantic nodes, and the inter-metapath aggregation to combine messages from multiple metapaths. Extensive experiments on three real-world heterogeneous graph datasets for node classification, node clustering, and link prediction show that MAGNN achieves more accurate prediction results than state-of-the-art baselines.","archive":"MAGNN","archive_location":"WWW 2020","collection-title":"WWW '20","container-title":"Proceedings of the web conference 2020","DOI":"10.1145/3366423.3380297","event-place":"New York, NY, USA","ISBN":"978-1-4503-7023-3","note":"13 citations (Crossref) [2021-04-19]\nCitation Key: 10.1145/3366423.3380297\nnumber-of-pages: 11\npublisher-place: Taipei, Taiwan","page":"2331–2341","publisher":"Association for Computing Machinery","publisher-place":"New York, NY, USA","title":"Magnn: Metapath Aggregated Graph Neural Network for Heterogeneous Graph Embedding","URL":"https://doi.org/10.1145/3366423.3380297","author":[{"family":"Fu","given":"Xinyu"},{"family":"Zhang","given":"Jiani"},{"family":"Meng","given":"Ziqiao"},{"family":"King","given":"Irwin"}],"issued":{"date-parts":[["2020",4,20]]},"citation-key":"10.1145/3366423.3380297"}}],"schema":"https://github.com/citation-style-language/schema/raw/master/csl-citation.json"} </w:instrText>
            </w:r>
            <w:r w:rsidR="00376EC5">
              <w:fldChar w:fldCharType="separate"/>
            </w:r>
            <w:r w:rsidR="00DF30F1" w:rsidRPr="00DF30F1">
              <w:rPr>
                <w:vertAlign w:val="superscript"/>
                <w:lang w:val="en-US"/>
              </w:rPr>
              <w:t>[74]</w:t>
            </w:r>
            <w:r w:rsidR="00376EC5">
              <w:fldChar w:fldCharType="end"/>
            </w:r>
            <w:r>
              <w:t xml:space="preserve"> (2020)</w:t>
            </w:r>
          </w:p>
        </w:tc>
        <w:tc>
          <w:tcPr>
            <w:tcW w:w="4531" w:type="dxa"/>
            <w:vAlign w:val="center"/>
          </w:tcPr>
          <w:p w14:paraId="214D2CF5" w14:textId="77777777" w:rsidR="00DB0212" w:rsidRDefault="00DB0212" w:rsidP="00AC3F7F">
            <w:pPr>
              <w:pStyle w:val="aff"/>
            </w:pPr>
            <w:r>
              <w:t xml:space="preserve">IMDB (2), DBLP (3), </w:t>
            </w:r>
            <w:r w:rsidRPr="009D2C72">
              <w:t>Last.fm</w:t>
            </w:r>
            <w:r>
              <w:t xml:space="preserve"> (3)</w:t>
            </w:r>
          </w:p>
        </w:tc>
      </w:tr>
      <w:tr w:rsidR="00DB0212" w14:paraId="7FAA5EA3" w14:textId="77777777" w:rsidTr="00AC3F7F">
        <w:trPr>
          <w:jc w:val="center"/>
        </w:trPr>
        <w:tc>
          <w:tcPr>
            <w:tcW w:w="2692" w:type="dxa"/>
            <w:vAlign w:val="center"/>
          </w:tcPr>
          <w:p w14:paraId="49E7348C" w14:textId="148F7D9D" w:rsidR="00DB0212" w:rsidRDefault="00DB0212" w:rsidP="00AC3F7F">
            <w:pPr>
              <w:pStyle w:val="aff"/>
            </w:pPr>
            <w:r>
              <w:t>HGT</w:t>
            </w:r>
            <w:r w:rsidR="00E75353">
              <w:fldChar w:fldCharType="begin"/>
            </w:r>
            <w:r w:rsidR="00DF30F1">
              <w:instrText xml:space="preserve"> ADDIN ZOTERO_ITEM CSL_CITATION {"citationID":"a2mmikmbq58","properties":{"formattedCitation":"\\super [49]\\nosupersub{}","plainCitation":"[49]","noteIndex":0},"citationItems":[{"id":1349,"uris":["http://zotero.org/users/5779008/items/FSB95DRD"],"itemData":{"id":1349,"type":"paper-conference","abstract":"Recent years have witnessed the emerging success of graph neural networks (GNNs) for modeling structured data. However, most GNNs are designed for homogeneous graphs, in which all nodes and edges belong to the same types, making it infeasible to represent heterogeneous structures. In this paper, we present the Heterogeneous Graph Transformer (HGT) architecture for modeling Web-scale heterogeneous graphs. To model heterogeneity, we design node- and edge-type dependent parameters to characterize the heterogeneous attention over each edge, empowering HGT to maintain dedicated representations for different types of nodes and edges. To handle Web-scale graph data, we design the heterogeneous mini-batch graph sampling algorithm—HGSampling—for efficient and scalable training. Extensive experiments on the Open Academic Graph of 179 million nodes and 2 billion edges show that the proposed HGT model consistently outperforms all the state-of-the-art GNN baselines by 9–21 on various downstream tasks. The dataset and source code of HGT are publicly available at https://github.com/acbull/pyHGT.","archive":"HGT","archive_location":"WWW 2020","collection-title":"WWW '20","container-title":"Proceedings of the web conference 2020","DOI":"10.1145/3366423.3380027","event-place":"New York, NY, USA","ISBN":"978-1-4503-7023-3","note":"9 citations (Crossref) [2021-04-19]\nCitation Key: 10.1145/3366423.3380027\nnumber-of-pages: 7\npublisher-place: Taipei, Taiwan","page":"2704–2710","publisher":"Association for Computing Machinery","publisher-place":"New York, NY, USA","title":"Heterogeneous graph transformer","URL":"https://doi.org/10.1145/3366423.3380027","author":[{"family":"Hu","given":"Ziniu"},{"family":"Dong","given":"Yuxiao"},{"family":"Wang","given":"Kuansan"},{"family":"Sun","given":"Yizhou"}],"issued":{"date-parts":[["2020"]]},"citation-key":"10.1145/3366423.3380027"}}],"schema":"https://github.com/citation-style-language/schema/raw/master/csl-citation.json"} </w:instrText>
            </w:r>
            <w:r w:rsidR="00E75353">
              <w:fldChar w:fldCharType="separate"/>
            </w:r>
            <w:r w:rsidR="00DF30F1" w:rsidRPr="00DF30F1">
              <w:rPr>
                <w:vertAlign w:val="superscript"/>
                <w:lang w:val="en-US"/>
              </w:rPr>
              <w:t>[49]</w:t>
            </w:r>
            <w:r w:rsidR="00E75353">
              <w:fldChar w:fldCharType="end"/>
            </w:r>
            <w:r>
              <w:t xml:space="preserve"> (2020)</w:t>
            </w:r>
          </w:p>
        </w:tc>
        <w:tc>
          <w:tcPr>
            <w:tcW w:w="4531" w:type="dxa"/>
            <w:vAlign w:val="center"/>
          </w:tcPr>
          <w:p w14:paraId="45D7B793" w14:textId="77777777" w:rsidR="00DB0212" w:rsidRDefault="00DB0212" w:rsidP="00AC3F7F">
            <w:pPr>
              <w:pStyle w:val="aff"/>
            </w:pPr>
            <w:r>
              <w:t>CS (5), Med (5), OAG (5)</w:t>
            </w:r>
          </w:p>
        </w:tc>
      </w:tr>
      <w:tr w:rsidR="00DB0212" w14:paraId="453B3F0A" w14:textId="77777777" w:rsidTr="00AC3F7F">
        <w:trPr>
          <w:jc w:val="center"/>
        </w:trPr>
        <w:tc>
          <w:tcPr>
            <w:tcW w:w="2692" w:type="dxa"/>
            <w:vAlign w:val="center"/>
          </w:tcPr>
          <w:p w14:paraId="45FD840F" w14:textId="5493586C" w:rsidR="00DB0212" w:rsidRDefault="00DB0212" w:rsidP="00AC3F7F">
            <w:pPr>
              <w:pStyle w:val="aff"/>
            </w:pPr>
            <w:r>
              <w:t>HetSANN</w:t>
            </w:r>
            <w:r w:rsidR="00E75353">
              <w:fldChar w:fldCharType="begin"/>
            </w:r>
            <w:r w:rsidR="00DF30F1">
              <w:instrText xml:space="preserve"> ADDIN ZOTERO_ITEM CSL_CITATION {"citationID":"ajj56tc5k9","properties":{"formattedCitation":"\\super [70]\\nosupersub{}","plainCitation":"[70]","noteIndex":0},"citationItems":[{"id":1539,"uris":["http://zotero.org/users/5779008/items/JVAPFXHD"],"itemData":{"id":1539,"type":"paper-conference","archive":"HetSANN","archive_location":"AAAI 2020","container-title":"The thirty-fourth AAAI conference on artificial intelligence, AAAI 2020, the thirty-second innovative applications of artificial intelligence conference, IAAI 2020, the tenth AAAI symposium on educational advances in artificial intelligence, EAAI 2020, new york, NY, USA, february 7-12, 2020","note":"Citation Key: DBLP:conf/aaai/HongGLYLY20\ntex.bibsource: dblp computer science bibliography, https://dblp.org\ntex.biburl: https://dblp.org/rec/conf/aaai/HongGLYLY20.bib\ntex.timestamp: Tue, 02 Feb 2021 08:00:13 +0100","page":"4132–4139","publisher":"AAAI Press","title":"An attention-based graph neural network for heterogeneous structural learning","URL":"https://aaai.org/ojs/index.php/AAAI/article/view/5833","author":[{"family":"Hong","given":"Huiting"},{"family":"Guo","given":"Hantao"},{"family":"Lin","given":"Yucheng"},{"family":"Yang","given":"Xiaoqing"},{"family":"Li","given":"Zang"},{"family":"Ye","given":"Jieping"}],"issued":{"date-parts":[["2020"]]},"citation-key":"DBLP:conf/aaai/HongGLYLY20"}}],"schema":"https://github.com/citation-style-language/schema/raw/master/csl-citation.json"} </w:instrText>
            </w:r>
            <w:r w:rsidR="00E75353">
              <w:fldChar w:fldCharType="separate"/>
            </w:r>
            <w:r w:rsidR="00DF30F1" w:rsidRPr="00DF30F1">
              <w:rPr>
                <w:vertAlign w:val="superscript"/>
                <w:lang w:val="en-US"/>
              </w:rPr>
              <w:t>[70]</w:t>
            </w:r>
            <w:r w:rsidR="00E75353">
              <w:fldChar w:fldCharType="end"/>
            </w:r>
            <w:r>
              <w:t xml:space="preserve"> (2020)</w:t>
            </w:r>
          </w:p>
        </w:tc>
        <w:tc>
          <w:tcPr>
            <w:tcW w:w="4531" w:type="dxa"/>
            <w:vAlign w:val="center"/>
          </w:tcPr>
          <w:p w14:paraId="29BFFC35" w14:textId="77777777" w:rsidR="00DB0212" w:rsidRDefault="00DB0212" w:rsidP="00AC3F7F">
            <w:pPr>
              <w:pStyle w:val="aff"/>
            </w:pPr>
            <w:r w:rsidRPr="00191C96">
              <w:t>IMDB</w:t>
            </w:r>
            <w:r>
              <w:t xml:space="preserve"> (2), DBLP (3), </w:t>
            </w:r>
            <w:r w:rsidRPr="002052E0">
              <w:t>AMiner</w:t>
            </w:r>
            <w:r>
              <w:t xml:space="preserve"> (3)</w:t>
            </w:r>
          </w:p>
        </w:tc>
      </w:tr>
    </w:tbl>
    <w:p w14:paraId="6CB567DA" w14:textId="0F746B07" w:rsidR="00AF0016" w:rsidRDefault="00E02BB9" w:rsidP="00DB0212">
      <w:pPr>
        <w:ind w:firstLine="480"/>
        <w:rPr>
          <w:lang/>
        </w:rPr>
      </w:pPr>
      <w:r>
        <w:rPr>
          <w:rFonts w:hint="eastAsia"/>
          <w:lang/>
        </w:rPr>
        <w:t>以</w:t>
      </w:r>
      <w:r>
        <w:rPr>
          <w:rFonts w:hint="eastAsia"/>
          <w:lang/>
        </w:rPr>
        <w:t>M</w:t>
      </w:r>
      <w:r>
        <w:rPr>
          <w:lang/>
        </w:rPr>
        <w:t>AGNN</w:t>
      </w:r>
      <w:r w:rsidR="00376EC5">
        <w:rPr>
          <w:lang/>
        </w:rPr>
        <w:fldChar w:fldCharType="begin"/>
      </w:r>
      <w:r w:rsidR="00DF30F1">
        <w:rPr>
          <w:lang/>
        </w:rPr>
        <w:instrText xml:space="preserve"> ADDIN ZOTERO_ITEM CSL_CITATION {"citationID":"a7n2skavl8","properties":{"formattedCitation":"\\super [74]\\nosupersub{}","plainCitation":"[74]","noteIndex":0},"citationItems":[{"id":1363,"uris":["http://zotero.org/users/5779008/items/MEY96QXE"],"itemData":{"id":1363,"type":"paper-conference","abstract":"A large number of real-world graphs or networks are inherently heterogeneous, involving a diversity of node types and relation types. Heterogeneous graph embedding is to embed rich structural and semantic information of a heterogeneous graph into low-dimensional node representations. Existing models usually define multiple metapaths in a heterogeneous graph to capture the composite relations and guide neighbor selection. However, these models either omit node content features, discard intermediate nodes along the metapath, or only consider one metapath. To address these three limitations, we propose a new model named Metapath Aggregated Graph Neural Network (MAGNN) to boost the final performance. Specifically, MAGNN employs three major components, i.e., the node content transformation to encapsulate input node attributes, the intra-metapath aggregation to incorporate intermediate semantic nodes, and the inter-metapath aggregation to combine messages from multiple metapaths. Extensive experiments on three real-world heterogeneous graph datasets for node classification, node clustering, and link prediction show that MAGNN achieves more accurate prediction results than state-of-the-art baselines.","archive":"MAGNN","archive_location":"WWW 2020","collection-title":"WWW '20","container-title":"Proceedings of the web conference 2020","DOI":"10.1145/3366423.3380297","event-place":"New York, NY, USA","ISBN":"978-1-4503-7023-3","note":"13 citations (Crossref) [2021-04-19]\nCitation Key: 10.1145/3366423.3380297\nnumber-of-pages: 11\npublisher-place: Taipei, Taiwan","page":"2331–2341","publisher":"Association for Computing Machinery","publisher-place":"New York, NY, USA","title":"Magnn: Metapath Aggregated Graph Neural Network for Heterogeneous Graph Embedding","URL":"https://doi.org/10.1145/3366423.3380297","author":[{"family":"Fu","given":"Xinyu"},{"family":"Zhang","given":"Jiani"},{"family":"Meng","given":"Ziqiao"},{"family":"King","given":"Irwin"}],"issued":{"date-parts":[["2020",4,20]]},"citation-key":"10.1145/3366423.3380297"}}],"schema":"https://github.com/citation-style-language/schema/raw/master/csl-citation.json"} </w:instrText>
      </w:r>
      <w:r w:rsidR="00376EC5">
        <w:rPr>
          <w:lang/>
        </w:rPr>
        <w:fldChar w:fldCharType="separate"/>
      </w:r>
      <w:r w:rsidR="00DF30F1" w:rsidRPr="00DF30F1">
        <w:rPr>
          <w:vertAlign w:val="superscript"/>
        </w:rPr>
        <w:t>[74]</w:t>
      </w:r>
      <w:r w:rsidR="00376EC5">
        <w:rPr>
          <w:lang/>
        </w:rPr>
        <w:fldChar w:fldCharType="end"/>
      </w:r>
      <w:r>
        <w:rPr>
          <w:rFonts w:hint="eastAsia"/>
          <w:lang/>
        </w:rPr>
        <w:t>方法为例，</w:t>
      </w:r>
      <w:r w:rsidR="00194FF0">
        <w:rPr>
          <w:rFonts w:hint="eastAsia"/>
          <w:lang/>
        </w:rPr>
        <w:t>示意</w:t>
      </w:r>
      <w:r w:rsidR="00F85AFB">
        <w:rPr>
          <w:lang/>
        </w:rPr>
        <w:fldChar w:fldCharType="begin"/>
      </w:r>
      <w:r w:rsidR="00F85AFB">
        <w:rPr>
          <w:lang/>
        </w:rPr>
        <w:instrText xml:space="preserve"> </w:instrText>
      </w:r>
      <w:r w:rsidR="00F85AFB">
        <w:rPr>
          <w:rFonts w:hint="eastAsia"/>
          <w:lang/>
        </w:rPr>
        <w:instrText>REF _Ref97743169 \h</w:instrText>
      </w:r>
      <w:r w:rsidR="00F85AFB">
        <w:rPr>
          <w:lang/>
        </w:rPr>
        <w:instrText xml:space="preserve"> </w:instrText>
      </w:r>
      <w:r w:rsidR="00F85AFB">
        <w:rPr>
          <w:lang/>
        </w:rPr>
      </w:r>
      <w:r w:rsidR="00F85AFB">
        <w:rPr>
          <w:lang/>
        </w:rPr>
        <w:fldChar w:fldCharType="separate"/>
      </w:r>
      <w:r w:rsidR="004D6817">
        <w:rPr>
          <w:rFonts w:hint="eastAsia"/>
        </w:rPr>
        <w:t>图</w:t>
      </w:r>
      <w:r w:rsidR="004D6817">
        <w:rPr>
          <w:noProof/>
        </w:rPr>
        <w:t>11</w:t>
      </w:r>
      <w:r w:rsidR="00F85AFB">
        <w:rPr>
          <w:lang/>
        </w:rPr>
        <w:fldChar w:fldCharType="end"/>
      </w:r>
      <w:r w:rsidR="00194FF0">
        <w:rPr>
          <w:rFonts w:hint="eastAsia"/>
          <w:lang/>
        </w:rPr>
        <w:t>来自于</w:t>
      </w:r>
      <w:r w:rsidR="00194FF0">
        <w:rPr>
          <w:rFonts w:hint="eastAsia"/>
          <w:lang/>
        </w:rPr>
        <w:t>M</w:t>
      </w:r>
      <w:r w:rsidR="00194FF0">
        <w:rPr>
          <w:lang/>
        </w:rPr>
        <w:t>AGNN</w:t>
      </w:r>
      <w:r w:rsidR="00194FF0">
        <w:rPr>
          <w:rFonts w:hint="eastAsia"/>
          <w:lang/>
        </w:rPr>
        <w:t>原文，</w:t>
      </w:r>
      <w:r w:rsidR="000D3A81">
        <w:rPr>
          <w:rFonts w:hint="eastAsia"/>
          <w:lang/>
        </w:rPr>
        <w:t>M</w:t>
      </w:r>
      <w:r w:rsidR="000D3A81">
        <w:rPr>
          <w:lang/>
        </w:rPr>
        <w:t>AGNN</w:t>
      </w:r>
      <w:r w:rsidR="000D3A81">
        <w:rPr>
          <w:rFonts w:hint="eastAsia"/>
          <w:lang/>
        </w:rPr>
        <w:t>方法</w:t>
      </w:r>
      <w:r w:rsidR="0023677A">
        <w:rPr>
          <w:rFonts w:hint="eastAsia"/>
          <w:lang/>
        </w:rPr>
        <w:t>基于元路径（</w:t>
      </w:r>
      <w:r w:rsidR="0023677A">
        <w:rPr>
          <w:rFonts w:hint="eastAsia"/>
          <w:lang/>
        </w:rPr>
        <w:t>meta</w:t>
      </w:r>
      <w:r w:rsidR="0023677A">
        <w:rPr>
          <w:lang/>
        </w:rPr>
        <w:t xml:space="preserve"> </w:t>
      </w:r>
      <w:r w:rsidR="0023677A">
        <w:rPr>
          <w:rFonts w:hint="eastAsia"/>
          <w:lang/>
        </w:rPr>
        <w:t>path</w:t>
      </w:r>
      <w:r w:rsidR="0023677A">
        <w:rPr>
          <w:rFonts w:hint="eastAsia"/>
          <w:lang/>
        </w:rPr>
        <w:t>）处理异质图，</w:t>
      </w:r>
      <w:r w:rsidR="003C60C1">
        <w:rPr>
          <w:rFonts w:hint="eastAsia"/>
          <w:lang/>
        </w:rPr>
        <w:t>它会首先</w:t>
      </w:r>
      <w:r w:rsidR="002C3CD4">
        <w:rPr>
          <w:rFonts w:hint="eastAsia"/>
          <w:lang/>
        </w:rPr>
        <w:t>根据不同的图</w:t>
      </w:r>
      <w:r w:rsidR="003C60C1">
        <w:rPr>
          <w:rFonts w:hint="eastAsia"/>
          <w:lang/>
        </w:rPr>
        <w:t>构建出不同的</w:t>
      </w:r>
      <w:r w:rsidR="00F14A1A">
        <w:rPr>
          <w:rFonts w:hint="eastAsia"/>
          <w:lang/>
        </w:rPr>
        <w:t>元路径，</w:t>
      </w:r>
      <w:r w:rsidR="00127A73">
        <w:rPr>
          <w:rFonts w:hint="eastAsia"/>
          <w:lang/>
        </w:rPr>
        <w:t>例如在一个</w:t>
      </w:r>
      <w:r w:rsidR="005E4C7C">
        <w:rPr>
          <w:rFonts w:hint="eastAsia"/>
          <w:lang/>
        </w:rPr>
        <w:t>关于</w:t>
      </w:r>
      <w:r w:rsidR="00127A73">
        <w:rPr>
          <w:rFonts w:hint="eastAsia"/>
          <w:lang/>
        </w:rPr>
        <w:t>电影</w:t>
      </w:r>
      <w:r w:rsidR="005E4C7C">
        <w:rPr>
          <w:rFonts w:hint="eastAsia"/>
          <w:lang/>
        </w:rPr>
        <w:t>的异质图</w:t>
      </w:r>
      <w:r w:rsidR="0097764E">
        <w:rPr>
          <w:rFonts w:hint="eastAsia"/>
          <w:lang/>
        </w:rPr>
        <w:t>（</w:t>
      </w:r>
      <w:r w:rsidR="0097764E">
        <w:rPr>
          <w:rFonts w:hint="eastAsia"/>
          <w:lang/>
        </w:rPr>
        <w:t>I</w:t>
      </w:r>
      <w:r w:rsidR="0097764E">
        <w:rPr>
          <w:lang/>
        </w:rPr>
        <w:t>MDB</w:t>
      </w:r>
      <w:r w:rsidR="0097764E">
        <w:rPr>
          <w:rFonts w:hint="eastAsia"/>
          <w:lang/>
        </w:rPr>
        <w:t>）</w:t>
      </w:r>
      <w:r w:rsidR="005E4C7C">
        <w:rPr>
          <w:rFonts w:hint="eastAsia"/>
          <w:lang/>
        </w:rPr>
        <w:t>上，可以构建出</w:t>
      </w:r>
      <w:r w:rsidR="00DA7756">
        <w:rPr>
          <w:rFonts w:hint="eastAsia"/>
          <w:lang/>
        </w:rPr>
        <w:t>电影</w:t>
      </w:r>
      <w:r w:rsidR="00DA7756">
        <w:rPr>
          <w:rFonts w:hint="eastAsia"/>
          <w:lang/>
        </w:rPr>
        <w:t>-</w:t>
      </w:r>
      <w:r w:rsidR="00DA7756">
        <w:rPr>
          <w:rFonts w:hint="eastAsia"/>
          <w:lang/>
        </w:rPr>
        <w:t>导演</w:t>
      </w:r>
      <w:r w:rsidR="00DA7756">
        <w:rPr>
          <w:rFonts w:hint="eastAsia"/>
          <w:lang/>
        </w:rPr>
        <w:t>-</w:t>
      </w:r>
      <w:r w:rsidR="00DA7756">
        <w:rPr>
          <w:rFonts w:hint="eastAsia"/>
          <w:lang/>
        </w:rPr>
        <w:t>电影、</w:t>
      </w:r>
      <w:r w:rsidR="00B74100">
        <w:rPr>
          <w:rFonts w:hint="eastAsia"/>
          <w:lang/>
        </w:rPr>
        <w:t>电影</w:t>
      </w:r>
      <w:r w:rsidR="009A5D88">
        <w:rPr>
          <w:rFonts w:hint="eastAsia"/>
          <w:lang/>
        </w:rPr>
        <w:t>-</w:t>
      </w:r>
      <w:r w:rsidR="009A5D88">
        <w:rPr>
          <w:rFonts w:hint="eastAsia"/>
          <w:lang/>
        </w:rPr>
        <w:t>演员</w:t>
      </w:r>
      <w:r w:rsidR="009A5D88">
        <w:rPr>
          <w:rFonts w:hint="eastAsia"/>
          <w:lang/>
        </w:rPr>
        <w:t>-</w:t>
      </w:r>
      <w:r w:rsidR="009A5D88">
        <w:rPr>
          <w:rFonts w:hint="eastAsia"/>
          <w:lang/>
        </w:rPr>
        <w:t>电影、</w:t>
      </w:r>
      <w:r w:rsidR="008C681E">
        <w:rPr>
          <w:rFonts w:hint="eastAsia"/>
          <w:lang/>
        </w:rPr>
        <w:t>导演</w:t>
      </w:r>
      <w:r w:rsidR="008C681E">
        <w:rPr>
          <w:rFonts w:hint="eastAsia"/>
          <w:lang/>
        </w:rPr>
        <w:t>-</w:t>
      </w:r>
      <w:r w:rsidR="00E23CD2">
        <w:rPr>
          <w:rFonts w:hint="eastAsia"/>
          <w:lang/>
        </w:rPr>
        <w:t>电影</w:t>
      </w:r>
      <w:r w:rsidR="00E23CD2">
        <w:rPr>
          <w:rFonts w:hint="eastAsia"/>
          <w:lang/>
        </w:rPr>
        <w:t>-</w:t>
      </w:r>
      <w:r w:rsidR="00F3688C">
        <w:rPr>
          <w:rFonts w:hint="eastAsia"/>
          <w:lang/>
        </w:rPr>
        <w:t>演员</w:t>
      </w:r>
      <w:r w:rsidR="00F3688C">
        <w:rPr>
          <w:rFonts w:hint="eastAsia"/>
          <w:lang/>
        </w:rPr>
        <w:t>-</w:t>
      </w:r>
      <w:r w:rsidR="00F3688C">
        <w:rPr>
          <w:rFonts w:hint="eastAsia"/>
          <w:lang/>
        </w:rPr>
        <w:t>电影</w:t>
      </w:r>
      <w:r w:rsidR="00F3688C">
        <w:rPr>
          <w:rFonts w:hint="eastAsia"/>
          <w:lang/>
        </w:rPr>
        <w:t>-</w:t>
      </w:r>
      <w:r w:rsidR="00F3688C">
        <w:rPr>
          <w:rFonts w:hint="eastAsia"/>
          <w:lang/>
        </w:rPr>
        <w:t>导演等元路径，一个图上的顶点可以通过这些元路径</w:t>
      </w:r>
      <w:r w:rsidR="005F6ADF">
        <w:rPr>
          <w:rFonts w:hint="eastAsia"/>
          <w:lang/>
        </w:rPr>
        <w:t>链接到不同的邻居顶点。</w:t>
      </w:r>
      <w:r w:rsidR="004152B8">
        <w:rPr>
          <w:rFonts w:hint="eastAsia"/>
          <w:lang/>
        </w:rPr>
        <w:t>M</w:t>
      </w:r>
      <w:r w:rsidR="004152B8">
        <w:rPr>
          <w:lang/>
        </w:rPr>
        <w:t>AGNN</w:t>
      </w:r>
      <w:r w:rsidR="004152B8">
        <w:rPr>
          <w:rFonts w:hint="eastAsia"/>
          <w:lang/>
        </w:rPr>
        <w:t>首先在</w:t>
      </w:r>
      <w:r w:rsidR="00E81A40">
        <w:rPr>
          <w:rFonts w:hint="eastAsia"/>
          <w:lang/>
        </w:rPr>
        <w:t>单个元路径下，</w:t>
      </w:r>
      <w:r w:rsidR="00532B4D">
        <w:rPr>
          <w:rFonts w:hint="eastAsia"/>
          <w:lang/>
        </w:rPr>
        <w:t>通过</w:t>
      </w:r>
      <w:r w:rsidR="00413978">
        <w:rPr>
          <w:rFonts w:hint="eastAsia"/>
          <w:lang/>
        </w:rPr>
        <w:t>了不同的消息构造函数捕获单个邻居信息，然后在</w:t>
      </w:r>
      <w:r w:rsidR="00252343">
        <w:rPr>
          <w:rFonts w:hint="eastAsia"/>
          <w:lang/>
        </w:rPr>
        <w:t>单个元路径下的所有消息之间基于多头注意力进行聚合；不同元路径</w:t>
      </w:r>
      <w:r w:rsidR="00D24FEC">
        <w:rPr>
          <w:rFonts w:hint="eastAsia"/>
          <w:lang/>
        </w:rPr>
        <w:t>之间再</w:t>
      </w:r>
      <w:r w:rsidR="00596CF2">
        <w:rPr>
          <w:rFonts w:hint="eastAsia"/>
          <w:lang/>
        </w:rPr>
        <w:t>通过注意力进行聚合。</w:t>
      </w:r>
      <w:r w:rsidR="00E2666B">
        <w:rPr>
          <w:rFonts w:hint="eastAsia"/>
          <w:lang/>
        </w:rPr>
        <w:t>这种做法</w:t>
      </w:r>
      <w:r w:rsidR="000D412B">
        <w:rPr>
          <w:rFonts w:hint="eastAsia"/>
          <w:lang/>
        </w:rPr>
        <w:t>在</w:t>
      </w:r>
      <w:r w:rsidR="001660DB">
        <w:rPr>
          <w:rFonts w:hint="eastAsia"/>
          <w:lang/>
        </w:rPr>
        <w:t>图边类型数量较少的情况下能够</w:t>
      </w:r>
      <w:r w:rsidR="00F40377">
        <w:rPr>
          <w:rFonts w:hint="eastAsia"/>
          <w:lang/>
        </w:rPr>
        <w:t>实现细粒度建模，但是</w:t>
      </w:r>
      <w:r w:rsidR="00327190">
        <w:rPr>
          <w:rFonts w:hint="eastAsia"/>
          <w:lang/>
        </w:rPr>
        <w:t>如果在一个拥有</w:t>
      </w:r>
      <w:r w:rsidR="00327190">
        <w:rPr>
          <w:rFonts w:hint="eastAsia"/>
          <w:lang/>
        </w:rPr>
        <w:t>1</w:t>
      </w:r>
      <w:r w:rsidR="00327190">
        <w:rPr>
          <w:lang/>
        </w:rPr>
        <w:t>00</w:t>
      </w:r>
      <w:r w:rsidR="00327190">
        <w:rPr>
          <w:rFonts w:hint="eastAsia"/>
          <w:lang/>
        </w:rPr>
        <w:t>个</w:t>
      </w:r>
      <w:r w:rsidR="00945BFF">
        <w:rPr>
          <w:rFonts w:hint="eastAsia"/>
          <w:lang/>
        </w:rPr>
        <w:t>关系的知识图谱中，</w:t>
      </w:r>
      <w:r w:rsidR="004C01D7">
        <w:rPr>
          <w:rFonts w:hint="eastAsia"/>
          <w:lang/>
        </w:rPr>
        <w:t>即使只考虑两跳的路径，也最后</w:t>
      </w:r>
      <w:r w:rsidR="005821F8">
        <w:rPr>
          <w:rFonts w:hint="eastAsia"/>
          <w:lang/>
        </w:rPr>
        <w:t>会出现</w:t>
      </w:r>
      <w:r w:rsidR="00D52AA1">
        <w:rPr>
          <w:rFonts w:hint="eastAsia"/>
          <w:lang/>
        </w:rPr>
        <w:t>一共</w:t>
      </w:r>
      <w:r w:rsidR="00740BCB">
        <w:rPr>
          <w:rFonts w:hint="eastAsia"/>
          <w:lang/>
        </w:rPr>
        <w:t>1</w:t>
      </w:r>
      <w:r w:rsidR="00740BCB">
        <w:rPr>
          <w:lang/>
        </w:rPr>
        <w:t>0100</w:t>
      </w:r>
      <w:r w:rsidR="00740BCB">
        <w:rPr>
          <w:rFonts w:hint="eastAsia"/>
          <w:lang/>
        </w:rPr>
        <w:t>个元路径</w:t>
      </w:r>
      <w:r w:rsidR="00AE3F45">
        <w:rPr>
          <w:rFonts w:hint="eastAsia"/>
          <w:lang/>
        </w:rPr>
        <w:t>（</w:t>
      </w:r>
      <m:oMath>
        <m:r>
          <w:rPr>
            <w:rFonts w:ascii="Cambria Math" w:hAnsi="Cambria Math" w:hint="eastAsia"/>
            <w:lang/>
          </w:rPr>
          <m:t>1</m:t>
        </m:r>
        <m:r>
          <w:rPr>
            <w:rFonts w:ascii="Cambria Math" w:hAnsi="Cambria Math"/>
            <w:lang/>
          </w:rPr>
          <m:t>00</m:t>
        </m:r>
        <m:r>
          <m:rPr>
            <m:sty m:val="p"/>
          </m:rPr>
          <w:rPr>
            <w:rFonts w:ascii="Cambria Math" w:hAnsi="Cambria Math"/>
            <w:lang/>
          </w:rPr>
          <m:t>×</m:t>
        </m:r>
        <m:r>
          <w:rPr>
            <w:rFonts w:ascii="Cambria Math" w:hAnsi="Cambria Math"/>
            <w:lang/>
          </w:rPr>
          <m:t>100+100</m:t>
        </m:r>
      </m:oMath>
      <w:r w:rsidR="00AE3F45">
        <w:rPr>
          <w:rFonts w:hint="eastAsia"/>
          <w:lang/>
        </w:rPr>
        <w:t>）</w:t>
      </w:r>
      <w:r w:rsidR="008558E0">
        <w:rPr>
          <w:rFonts w:hint="eastAsia"/>
          <w:lang/>
        </w:rPr>
        <w:t>。</w:t>
      </w:r>
      <w:r w:rsidR="005069EB">
        <w:rPr>
          <w:rFonts w:hint="eastAsia"/>
          <w:lang/>
        </w:rPr>
        <w:t>考虑到不同元路径下</w:t>
      </w:r>
      <w:r w:rsidR="00564F16">
        <w:rPr>
          <w:rFonts w:hint="eastAsia"/>
          <w:lang/>
        </w:rPr>
        <w:t>都</w:t>
      </w:r>
      <w:r w:rsidR="0068576A">
        <w:rPr>
          <w:rFonts w:hint="eastAsia"/>
          <w:lang/>
        </w:rPr>
        <w:t>有自己</w:t>
      </w:r>
      <w:r w:rsidR="00BE5F7B">
        <w:rPr>
          <w:rFonts w:hint="eastAsia"/>
          <w:lang/>
        </w:rPr>
        <w:t>独立</w:t>
      </w:r>
      <w:r w:rsidR="0068576A">
        <w:rPr>
          <w:rFonts w:hint="eastAsia"/>
          <w:lang/>
        </w:rPr>
        <w:t>的</w:t>
      </w:r>
      <w:r w:rsidR="0067791E">
        <w:rPr>
          <w:rFonts w:hint="eastAsia"/>
          <w:lang/>
        </w:rPr>
        <w:t>网络参数，</w:t>
      </w:r>
      <w:r w:rsidR="000A6CAE">
        <w:rPr>
          <w:rFonts w:hint="eastAsia"/>
          <w:lang/>
        </w:rPr>
        <w:t>M</w:t>
      </w:r>
      <w:r w:rsidR="000A6CAE">
        <w:rPr>
          <w:lang/>
        </w:rPr>
        <w:t>AGNN</w:t>
      </w:r>
      <w:r w:rsidR="000A6CAE">
        <w:rPr>
          <w:rFonts w:hint="eastAsia"/>
          <w:lang/>
        </w:rPr>
        <w:t>方法从</w:t>
      </w:r>
      <w:r w:rsidR="00DB3EDF">
        <w:rPr>
          <w:rFonts w:hint="eastAsia"/>
          <w:lang/>
        </w:rPr>
        <w:t>模型复杂度的角度来看，显然是无法直接用在知识图谱领域上的。</w:t>
      </w:r>
    </w:p>
    <w:p w14:paraId="7D3EA75F" w14:textId="77777777" w:rsidR="002B7824" w:rsidRDefault="000A6CAE" w:rsidP="002B7824">
      <w:pPr>
        <w:keepNext/>
        <w:ind w:firstLineChars="0" w:firstLine="0"/>
        <w:jc w:val="center"/>
      </w:pPr>
      <w:r w:rsidRPr="000A6CAE">
        <w:rPr>
          <w:noProof/>
          <w:lang/>
        </w:rPr>
        <w:drawing>
          <wp:inline distT="0" distB="0" distL="0" distR="0" wp14:anchorId="73C8CB4C" wp14:editId="197ADBF1">
            <wp:extent cx="5760085" cy="1938020"/>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938020"/>
                    </a:xfrm>
                    <a:prstGeom prst="rect">
                      <a:avLst/>
                    </a:prstGeom>
                  </pic:spPr>
                </pic:pic>
              </a:graphicData>
            </a:graphic>
          </wp:inline>
        </w:drawing>
      </w:r>
    </w:p>
    <w:p w14:paraId="63C6F473" w14:textId="78E3DBD2" w:rsidR="002B127B" w:rsidRDefault="002B7824" w:rsidP="002B7824">
      <w:pPr>
        <w:pStyle w:val="afd"/>
        <w:rPr>
          <w:lang/>
        </w:rPr>
      </w:pPr>
      <w:bookmarkStart w:id="150" w:name="_Ref97743169"/>
      <w:bookmarkStart w:id="151" w:name="_Toc10025930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11</w:t>
      </w:r>
      <w:r>
        <w:fldChar w:fldCharType="end"/>
      </w:r>
      <w:bookmarkEnd w:id="150"/>
      <w:r>
        <w:t xml:space="preserve">  MAGNN</w:t>
      </w:r>
      <w:r>
        <w:rPr>
          <w:rFonts w:hint="eastAsia"/>
        </w:rPr>
        <w:t>方法示意图</w:t>
      </w:r>
      <w:bookmarkEnd w:id="151"/>
    </w:p>
    <w:p w14:paraId="0CEE4EE8" w14:textId="13B39647" w:rsidR="00DB0212" w:rsidRDefault="00DB0212" w:rsidP="00DB0212">
      <w:pPr>
        <w:ind w:firstLine="480"/>
        <w:rPr>
          <w:lang/>
        </w:rPr>
      </w:pPr>
      <w:r>
        <w:rPr>
          <w:rFonts w:hint="eastAsia"/>
          <w:lang/>
        </w:rPr>
        <w:t>为了解决上述问题，本文提出了一种引入超网络（</w:t>
      </w:r>
      <w:r>
        <w:rPr>
          <w:rFonts w:hint="eastAsia"/>
          <w:lang/>
        </w:rPr>
        <w:t>Hypernetwork</w:t>
      </w:r>
      <w:r>
        <w:rPr>
          <w:rFonts w:hint="eastAsia"/>
          <w:lang/>
        </w:rPr>
        <w:t>）的异质知识图谱图神经网络（</w:t>
      </w:r>
      <w:r>
        <w:rPr>
          <w:rFonts w:hint="eastAsia"/>
          <w:lang/>
        </w:rPr>
        <w:t>Heterogeneous</w:t>
      </w:r>
      <w:r>
        <w:rPr>
          <w:lang/>
        </w:rPr>
        <w:t xml:space="preserve"> </w:t>
      </w:r>
      <w:r>
        <w:rPr>
          <w:rFonts w:hint="eastAsia"/>
          <w:lang/>
        </w:rPr>
        <w:t>Knowledge</w:t>
      </w:r>
      <w:r>
        <w:rPr>
          <w:lang/>
        </w:rPr>
        <w:t xml:space="preserve"> G</w:t>
      </w:r>
      <w:r>
        <w:rPr>
          <w:rFonts w:hint="eastAsia"/>
          <w:lang/>
        </w:rPr>
        <w:t>raph</w:t>
      </w:r>
      <w:r>
        <w:rPr>
          <w:lang/>
        </w:rPr>
        <w:t xml:space="preserve"> </w:t>
      </w:r>
      <w:r>
        <w:rPr>
          <w:rFonts w:hint="eastAsia"/>
          <w:lang/>
        </w:rPr>
        <w:t>Neural</w:t>
      </w:r>
      <w:r>
        <w:rPr>
          <w:lang/>
        </w:rPr>
        <w:t xml:space="preserve"> </w:t>
      </w:r>
      <w:r>
        <w:rPr>
          <w:rFonts w:hint="eastAsia"/>
          <w:lang/>
        </w:rPr>
        <w:t>Network</w:t>
      </w:r>
      <w:r>
        <w:rPr>
          <w:rFonts w:hint="eastAsia"/>
          <w:lang/>
        </w:rPr>
        <w:t>，</w:t>
      </w:r>
      <w:r>
        <w:rPr>
          <w:rFonts w:hint="eastAsia"/>
          <w:lang/>
        </w:rPr>
        <w:t>H</w:t>
      </w:r>
      <w:r>
        <w:rPr>
          <w:lang/>
        </w:rPr>
        <w:t>KGN</w:t>
      </w:r>
      <w:r>
        <w:rPr>
          <w:rFonts w:hint="eastAsia"/>
          <w:lang/>
        </w:rPr>
        <w:t>），</w:t>
      </w:r>
      <w:r w:rsidR="00E70793">
        <w:rPr>
          <w:rFonts w:hint="eastAsia"/>
          <w:lang/>
        </w:rPr>
        <w:t>与</w:t>
      </w:r>
      <w:r w:rsidR="00E70793">
        <w:rPr>
          <w:rFonts w:hint="eastAsia"/>
          <w:lang/>
        </w:rPr>
        <w:t>R</w:t>
      </w:r>
      <w:r w:rsidR="00E70793">
        <w:rPr>
          <w:lang/>
        </w:rPr>
        <w:t>AGAT</w:t>
      </w:r>
      <w:r w:rsidR="00E70793">
        <w:rPr>
          <w:rFonts w:hint="eastAsia"/>
          <w:lang/>
        </w:rPr>
        <w:t>中通过训练额外的关系参数来</w:t>
      </w:r>
      <w:r w:rsidR="001417A3">
        <w:rPr>
          <w:rFonts w:hint="eastAsia"/>
          <w:lang/>
        </w:rPr>
        <w:t>增强对知识图谱的信息抽取能力不同，</w:t>
      </w:r>
      <w:r w:rsidR="001417A3">
        <w:rPr>
          <w:rFonts w:hint="eastAsia"/>
          <w:lang/>
        </w:rPr>
        <w:t>H</w:t>
      </w:r>
      <w:r w:rsidR="001417A3">
        <w:rPr>
          <w:lang/>
        </w:rPr>
        <w:t>KGN</w:t>
      </w:r>
      <w:r w:rsidR="001417A3">
        <w:rPr>
          <w:rFonts w:hint="eastAsia"/>
          <w:lang/>
        </w:rPr>
        <w:t>当中所有的参数都是由外部的超网络生成的。</w:t>
      </w:r>
      <w:r>
        <w:rPr>
          <w:rFonts w:hint="eastAsia"/>
          <w:lang/>
        </w:rPr>
        <w:t>它一方面通过外部的超网络直接生成所需要的异质参数，</w:t>
      </w:r>
      <w:r w:rsidR="00C64DC6">
        <w:rPr>
          <w:rFonts w:hint="eastAsia"/>
          <w:lang/>
        </w:rPr>
        <w:lastRenderedPageBreak/>
        <w:t>将</w:t>
      </w:r>
      <w:r w:rsidR="003D0C11">
        <w:rPr>
          <w:rFonts w:hint="eastAsia"/>
          <w:lang/>
        </w:rPr>
        <w:t>任意形式的参数都压缩为</w:t>
      </w:r>
      <w:r w:rsidR="007B7AD5">
        <w:rPr>
          <w:rFonts w:hint="eastAsia"/>
          <w:lang/>
        </w:rPr>
        <w:t>一维</w:t>
      </w:r>
      <w:r w:rsidR="003D0C11">
        <w:rPr>
          <w:rFonts w:hint="eastAsia"/>
          <w:lang/>
        </w:rPr>
        <w:t>向量</w:t>
      </w:r>
      <w:r w:rsidR="000A104A">
        <w:rPr>
          <w:rFonts w:hint="eastAsia"/>
          <w:lang/>
        </w:rPr>
        <w:t>，从</w:t>
      </w:r>
      <w:r w:rsidR="003D0C11">
        <w:rPr>
          <w:rFonts w:hint="eastAsia"/>
          <w:lang/>
        </w:rPr>
        <w:t>而</w:t>
      </w:r>
      <w:r>
        <w:rPr>
          <w:rFonts w:hint="eastAsia"/>
          <w:lang/>
        </w:rPr>
        <w:t>大大减小了模型参数量；另一方面，在捕获邻居信息时，引入关系卷积层，</w:t>
      </w:r>
      <w:r w:rsidR="00DA44F7">
        <w:rPr>
          <w:rFonts w:hint="eastAsia"/>
          <w:lang/>
        </w:rPr>
        <w:t>通过</w:t>
      </w:r>
      <w:r>
        <w:rPr>
          <w:rFonts w:hint="eastAsia"/>
          <w:lang/>
        </w:rPr>
        <w:t>增强邻居实体与邻居关系之间的特征交互，进一步提升了模型的性能。</w:t>
      </w:r>
      <w:r w:rsidR="00F67C1D">
        <w:rPr>
          <w:rFonts w:hint="eastAsia"/>
          <w:lang/>
        </w:rPr>
        <w:t>下面是</w:t>
      </w:r>
      <w:r w:rsidR="00F67C1D">
        <w:rPr>
          <w:rFonts w:hint="eastAsia"/>
          <w:lang/>
        </w:rPr>
        <w:t>H</w:t>
      </w:r>
      <w:r w:rsidR="00F67C1D">
        <w:rPr>
          <w:lang/>
        </w:rPr>
        <w:t>KGN</w:t>
      </w:r>
      <w:r w:rsidR="00F67C1D">
        <w:rPr>
          <w:rFonts w:hint="eastAsia"/>
          <w:lang/>
        </w:rPr>
        <w:t>的详细说明。</w:t>
      </w:r>
    </w:p>
    <w:p w14:paraId="2D55DFD1" w14:textId="5C01B5EB" w:rsidR="00DB0212" w:rsidRDefault="00EA0D6A" w:rsidP="00DB0212">
      <w:pPr>
        <w:pStyle w:val="2"/>
        <w:spacing w:before="163" w:after="163"/>
        <w:rPr>
          <w:lang/>
        </w:rPr>
      </w:pPr>
      <w:bookmarkStart w:id="152" w:name="_Toc100257512"/>
      <w:r>
        <w:rPr>
          <w:lang/>
        </w:rPr>
        <w:t>4</w:t>
      </w:r>
      <w:r w:rsidR="00DB0212">
        <w:rPr>
          <w:lang/>
        </w:rPr>
        <w:t>.2 HKGN</w:t>
      </w:r>
      <w:r w:rsidR="00DB0212">
        <w:rPr>
          <w:rFonts w:hint="eastAsia"/>
          <w:lang/>
        </w:rPr>
        <w:t>模型结构</w:t>
      </w:r>
      <w:bookmarkEnd w:id="152"/>
    </w:p>
    <w:p w14:paraId="780FF924" w14:textId="6BA8103A" w:rsidR="005F0976" w:rsidRPr="005F0976" w:rsidRDefault="00C12EBE" w:rsidP="005F0976">
      <w:pPr>
        <w:ind w:firstLine="480"/>
        <w:rPr>
          <w:lang/>
        </w:rPr>
      </w:pPr>
      <w:r>
        <w:rPr>
          <w:lang/>
        </w:rPr>
        <w:t>HKGN</w:t>
      </w:r>
      <w:r w:rsidR="00F375B9">
        <w:rPr>
          <w:rFonts w:hint="eastAsia"/>
          <w:lang/>
        </w:rPr>
        <w:t>模型</w:t>
      </w:r>
      <w:r w:rsidR="00663AEA">
        <w:rPr>
          <w:rFonts w:hint="eastAsia"/>
          <w:lang/>
        </w:rPr>
        <w:t>同样符合一般的编码器</w:t>
      </w:r>
      <w:r w:rsidR="00663AEA">
        <w:rPr>
          <w:rFonts w:hint="eastAsia"/>
          <w:lang/>
        </w:rPr>
        <w:t>+</w:t>
      </w:r>
      <w:r w:rsidR="00663AEA">
        <w:rPr>
          <w:rFonts w:hint="eastAsia"/>
          <w:lang/>
        </w:rPr>
        <w:t>解码器的架构，</w:t>
      </w:r>
      <w:r w:rsidR="009C37FF">
        <w:rPr>
          <w:rFonts w:hint="eastAsia"/>
          <w:lang/>
        </w:rPr>
        <w:t>核心</w:t>
      </w:r>
      <w:r w:rsidR="00012AD3">
        <w:rPr>
          <w:rFonts w:hint="eastAsia"/>
          <w:lang/>
        </w:rPr>
        <w:t>区别</w:t>
      </w:r>
      <w:r w:rsidR="005E2FED">
        <w:rPr>
          <w:rFonts w:hint="eastAsia"/>
          <w:lang/>
        </w:rPr>
        <w:t>是</w:t>
      </w:r>
      <w:r w:rsidR="005E2FED">
        <w:rPr>
          <w:rFonts w:hint="eastAsia"/>
          <w:lang/>
        </w:rPr>
        <w:t>H</w:t>
      </w:r>
      <w:r w:rsidR="005E2FED">
        <w:rPr>
          <w:lang/>
        </w:rPr>
        <w:t>KGN</w:t>
      </w:r>
      <w:r w:rsidR="005E2FED">
        <w:rPr>
          <w:rFonts w:hint="eastAsia"/>
          <w:lang/>
        </w:rPr>
        <w:t>的</w:t>
      </w:r>
      <w:r w:rsidR="00F375B9">
        <w:rPr>
          <w:rFonts w:hint="eastAsia"/>
          <w:lang/>
        </w:rPr>
        <w:t>编码器</w:t>
      </w:r>
      <w:r w:rsidR="005E2FED">
        <w:rPr>
          <w:rFonts w:hint="eastAsia"/>
          <w:lang/>
        </w:rPr>
        <w:t>拥有</w:t>
      </w:r>
      <w:r w:rsidR="003A7B80">
        <w:rPr>
          <w:rFonts w:hint="eastAsia"/>
          <w:lang/>
        </w:rPr>
        <w:t>一个</w:t>
      </w:r>
      <w:r w:rsidR="00D21BF2">
        <w:rPr>
          <w:rFonts w:hint="eastAsia"/>
          <w:lang/>
        </w:rPr>
        <w:t>异质</w:t>
      </w:r>
      <w:r w:rsidR="003A7B80">
        <w:rPr>
          <w:rFonts w:hint="eastAsia"/>
          <w:lang/>
        </w:rPr>
        <w:t>图神经网络作为主网络，</w:t>
      </w:r>
      <w:r w:rsidR="00585C0C">
        <w:rPr>
          <w:rFonts w:hint="eastAsia"/>
          <w:lang/>
        </w:rPr>
        <w:t>接收的输入是</w:t>
      </w:r>
      <w:r w:rsidR="00186D52">
        <w:rPr>
          <w:rFonts w:hint="eastAsia"/>
          <w:lang/>
        </w:rPr>
        <w:t>知识图谱中的实体嵌入，</w:t>
      </w:r>
      <w:r w:rsidR="00AB1158">
        <w:rPr>
          <w:rFonts w:hint="eastAsia"/>
          <w:lang/>
        </w:rPr>
        <w:t>输出是更新后的实体嵌入；</w:t>
      </w:r>
      <w:r w:rsidR="002F2498">
        <w:rPr>
          <w:rFonts w:hint="eastAsia"/>
          <w:lang/>
        </w:rPr>
        <w:t>一个</w:t>
      </w:r>
      <w:r w:rsidR="003E05F7">
        <w:rPr>
          <w:rFonts w:hint="eastAsia"/>
          <w:lang/>
        </w:rPr>
        <w:t>额外</w:t>
      </w:r>
      <w:r w:rsidR="002F2498">
        <w:rPr>
          <w:rFonts w:hint="eastAsia"/>
          <w:lang/>
        </w:rPr>
        <w:t>的网络作为超网络，</w:t>
      </w:r>
      <w:r w:rsidR="00F943A4">
        <w:rPr>
          <w:rFonts w:hint="eastAsia"/>
          <w:lang/>
        </w:rPr>
        <w:t>接收的输入是知识图谱中</w:t>
      </w:r>
      <w:r w:rsidR="00813E7A">
        <w:rPr>
          <w:rFonts w:hint="eastAsia"/>
          <w:lang/>
        </w:rPr>
        <w:t>的关系取值向量，</w:t>
      </w:r>
      <w:r w:rsidR="00B70787">
        <w:rPr>
          <w:rFonts w:hint="eastAsia"/>
          <w:lang/>
        </w:rPr>
        <w:t>输出是</w:t>
      </w:r>
      <w:r w:rsidR="002F2498">
        <w:rPr>
          <w:rFonts w:hint="eastAsia"/>
          <w:lang/>
        </w:rPr>
        <w:t>主网络</w:t>
      </w:r>
      <w:r w:rsidR="001B4282">
        <w:rPr>
          <w:rFonts w:hint="eastAsia"/>
          <w:lang/>
        </w:rPr>
        <w:t>运算所需的参数</w:t>
      </w:r>
      <w:r w:rsidR="00CB639E">
        <w:rPr>
          <w:rFonts w:hint="eastAsia"/>
          <w:lang/>
        </w:rPr>
        <w:t>。</w:t>
      </w:r>
    </w:p>
    <w:p w14:paraId="52781DFB" w14:textId="01B960EE" w:rsidR="00DB0212" w:rsidRDefault="00EA0D6A" w:rsidP="00DB0212">
      <w:pPr>
        <w:pStyle w:val="3"/>
        <w:spacing w:before="163" w:after="163"/>
      </w:pPr>
      <w:bookmarkStart w:id="153" w:name="_Toc100257513"/>
      <w:r>
        <w:t>4</w:t>
      </w:r>
      <w:r w:rsidR="00DB0212">
        <w:t xml:space="preserve">.2.1 </w:t>
      </w:r>
      <w:r w:rsidR="00DB0212">
        <w:rPr>
          <w:rFonts w:hint="eastAsia"/>
        </w:rPr>
        <w:t>符号定义</w:t>
      </w:r>
      <w:bookmarkEnd w:id="153"/>
    </w:p>
    <w:p w14:paraId="652303D8" w14:textId="4276F485" w:rsidR="00DB0212" w:rsidRDefault="00DB0212" w:rsidP="00DB0212">
      <w:pPr>
        <w:ind w:firstLine="480"/>
        <w:rPr>
          <w:lang/>
        </w:rPr>
      </w:pPr>
      <w:r>
        <w:rPr>
          <w:rFonts w:hint="eastAsia"/>
          <w:lang/>
        </w:rPr>
        <w:t>为了方便介绍</w:t>
      </w:r>
      <w:r>
        <w:rPr>
          <w:rFonts w:hint="eastAsia"/>
          <w:lang/>
        </w:rPr>
        <w:t>H</w:t>
      </w:r>
      <w:r>
        <w:rPr>
          <w:lang/>
        </w:rPr>
        <w:t>KGN</w:t>
      </w:r>
      <w:r>
        <w:rPr>
          <w:rFonts w:hint="eastAsia"/>
          <w:lang/>
        </w:rPr>
        <w:t>的设计思路与整体结构，</w:t>
      </w:r>
      <w:r>
        <w:rPr>
          <w:lang/>
        </w:rPr>
        <w:fldChar w:fldCharType="begin"/>
      </w:r>
      <w:r>
        <w:rPr>
          <w:lang/>
        </w:rPr>
        <w:instrText xml:space="preserve"> </w:instrText>
      </w:r>
      <w:r>
        <w:rPr>
          <w:rFonts w:hint="eastAsia"/>
          <w:lang/>
        </w:rPr>
        <w:instrText>REF _Ref97660023 \h</w:instrText>
      </w:r>
      <w:r>
        <w:rPr>
          <w:lang/>
        </w:rPr>
        <w:instrText xml:space="preserve"> </w:instrText>
      </w:r>
      <w:r>
        <w:rPr>
          <w:lang/>
        </w:rPr>
      </w:r>
      <w:r>
        <w:rPr>
          <w:lang/>
        </w:rPr>
        <w:fldChar w:fldCharType="separate"/>
      </w:r>
      <w:r w:rsidR="004D6817">
        <w:rPr>
          <w:rFonts w:hint="eastAsia"/>
        </w:rPr>
        <w:t>表</w:t>
      </w:r>
      <w:r w:rsidR="004D6817">
        <w:rPr>
          <w:noProof/>
        </w:rPr>
        <w:t>6</w:t>
      </w:r>
      <w:r>
        <w:rPr>
          <w:lang/>
        </w:rPr>
        <w:fldChar w:fldCharType="end"/>
      </w:r>
      <w:r>
        <w:rPr>
          <w:rFonts w:hint="eastAsia"/>
          <w:lang/>
        </w:rPr>
        <w:t>说明了本章节用到的</w:t>
      </w:r>
      <w:r w:rsidR="003C5A21">
        <w:rPr>
          <w:rFonts w:hint="eastAsia"/>
          <w:lang/>
        </w:rPr>
        <w:t>关键</w:t>
      </w:r>
      <w:r>
        <w:rPr>
          <w:rFonts w:hint="eastAsia"/>
          <w:lang/>
        </w:rPr>
        <w:t>数学符号及其含义。</w:t>
      </w:r>
    </w:p>
    <w:p w14:paraId="0B575142" w14:textId="4239E22C" w:rsidR="00DB0212" w:rsidRDefault="00DB0212" w:rsidP="00DB0212">
      <w:pPr>
        <w:pStyle w:val="afc"/>
      </w:pPr>
      <w:bookmarkStart w:id="154" w:name="_Ref97660023"/>
      <w:bookmarkStart w:id="155" w:name="_Ref97748686"/>
      <w:bookmarkStart w:id="156" w:name="_Toc100254229"/>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6</w:t>
      </w:r>
      <w:r>
        <w:fldChar w:fldCharType="end"/>
      </w:r>
      <w:bookmarkEnd w:id="154"/>
      <w:r>
        <w:t xml:space="preserve">  HKGN</w:t>
      </w:r>
      <w:r>
        <w:rPr>
          <w:rFonts w:hint="eastAsia"/>
        </w:rPr>
        <w:t>中的符号定义</w:t>
      </w:r>
      <w:bookmarkEnd w:id="155"/>
      <w:bookmarkEnd w:id="156"/>
    </w:p>
    <w:tbl>
      <w:tblPr>
        <w:tblStyle w:val="a4"/>
        <w:tblW w:w="0" w:type="auto"/>
        <w:jc w:val="center"/>
        <w:tblLook w:val="04A0" w:firstRow="1" w:lastRow="0" w:firstColumn="1" w:lastColumn="0" w:noHBand="0" w:noVBand="1"/>
      </w:tblPr>
      <w:tblGrid>
        <w:gridCol w:w="2122"/>
        <w:gridCol w:w="3969"/>
      </w:tblGrid>
      <w:tr w:rsidR="00DB0212" w14:paraId="2CB4A56B" w14:textId="77777777" w:rsidTr="00AC3F7F">
        <w:trPr>
          <w:jc w:val="center"/>
        </w:trPr>
        <w:tc>
          <w:tcPr>
            <w:tcW w:w="2122" w:type="dxa"/>
            <w:vAlign w:val="center"/>
          </w:tcPr>
          <w:p w14:paraId="2FD51803" w14:textId="77777777" w:rsidR="00DB0212" w:rsidRDefault="00DB0212" w:rsidP="00AC3F7F">
            <w:pPr>
              <w:pStyle w:val="aff"/>
            </w:pPr>
            <w:r>
              <w:rPr>
                <w:rFonts w:hint="eastAsia"/>
              </w:rPr>
              <w:t>符号</w:t>
            </w:r>
          </w:p>
        </w:tc>
        <w:tc>
          <w:tcPr>
            <w:tcW w:w="3969" w:type="dxa"/>
            <w:vAlign w:val="center"/>
          </w:tcPr>
          <w:p w14:paraId="1D06E610" w14:textId="77777777" w:rsidR="00DB0212" w:rsidRDefault="00DB0212" w:rsidP="00AC3F7F">
            <w:pPr>
              <w:pStyle w:val="aff"/>
            </w:pPr>
            <w:r>
              <w:rPr>
                <w:rFonts w:hint="eastAsia"/>
              </w:rPr>
              <w:t>描述</w:t>
            </w:r>
          </w:p>
        </w:tc>
      </w:tr>
      <w:tr w:rsidR="001A6D30" w14:paraId="7F55A8D4" w14:textId="77777777" w:rsidTr="00AC3F7F">
        <w:trPr>
          <w:jc w:val="center"/>
        </w:trPr>
        <w:tc>
          <w:tcPr>
            <w:tcW w:w="2122" w:type="dxa"/>
            <w:vAlign w:val="center"/>
          </w:tcPr>
          <w:p w14:paraId="063C3AF7" w14:textId="773838D2" w:rsidR="001A6D30" w:rsidRDefault="006A0791" w:rsidP="00AC3F7F">
            <w:pPr>
              <w:pStyle w:val="aff"/>
            </w:pPr>
            <m:oMathPara>
              <m:oMath>
                <m:r>
                  <m:rPr>
                    <m:scr m:val="script"/>
                  </m:rPr>
                  <w:rPr>
                    <w:rFonts w:ascii="Cambria Math" w:hAnsi="Cambria Math"/>
                  </w:rPr>
                  <m:t>G</m:t>
                </m:r>
              </m:oMath>
            </m:oMathPara>
          </w:p>
        </w:tc>
        <w:tc>
          <w:tcPr>
            <w:tcW w:w="3969" w:type="dxa"/>
            <w:vAlign w:val="center"/>
          </w:tcPr>
          <w:p w14:paraId="4FAEC8AE" w14:textId="314DF216" w:rsidR="001A6D30" w:rsidRDefault="006A0791" w:rsidP="00AC3F7F">
            <w:pPr>
              <w:pStyle w:val="aff"/>
            </w:pPr>
            <w:r>
              <w:rPr>
                <w:rFonts w:hint="eastAsia"/>
              </w:rPr>
              <w:t>原始知识图谱</w:t>
            </w:r>
          </w:p>
        </w:tc>
      </w:tr>
      <w:tr w:rsidR="00434EF2" w14:paraId="7381293F" w14:textId="77777777" w:rsidTr="00AC3F7F">
        <w:trPr>
          <w:jc w:val="center"/>
        </w:trPr>
        <w:tc>
          <w:tcPr>
            <w:tcW w:w="2122" w:type="dxa"/>
            <w:vAlign w:val="center"/>
          </w:tcPr>
          <w:p w14:paraId="4C7EA01F" w14:textId="119B770E" w:rsidR="00434EF2" w:rsidRDefault="00DB73F1" w:rsidP="00AC3F7F">
            <w:pPr>
              <w:pStyle w:val="aff"/>
            </w:pPr>
            <m:oMath>
              <m:r>
                <m:rPr>
                  <m:scr m:val="script"/>
                </m:rPr>
                <w:rPr>
                  <w:rFonts w:ascii="Cambria Math" w:hAnsi="Cambria Math"/>
                </w:rPr>
                <m:t>E</m:t>
              </m:r>
            </m:oMath>
            <w:r>
              <w:rPr>
                <w:rFonts w:hint="eastAsia"/>
              </w:rPr>
              <w:t>，</w:t>
            </w:r>
            <m:oMath>
              <m:r>
                <m:rPr>
                  <m:scr m:val="script"/>
                </m:rPr>
                <w:rPr>
                  <w:rFonts w:ascii="Cambria Math" w:hAnsi="Cambria Math"/>
                </w:rPr>
                <m:t>R</m:t>
              </m:r>
            </m:oMath>
            <w:r>
              <w:rPr>
                <w:rFonts w:hint="eastAsia"/>
              </w:rPr>
              <w:t>，</w:t>
            </w:r>
            <m:oMath>
              <m:r>
                <m:rPr>
                  <m:scr m:val="script"/>
                </m:rPr>
                <w:rPr>
                  <w:rFonts w:ascii="Cambria Math" w:hAnsi="Cambria Math"/>
                </w:rPr>
                <m:t>T</m:t>
              </m:r>
            </m:oMath>
          </w:p>
        </w:tc>
        <w:tc>
          <w:tcPr>
            <w:tcW w:w="3969" w:type="dxa"/>
            <w:vAlign w:val="center"/>
          </w:tcPr>
          <w:p w14:paraId="30D19656" w14:textId="523DFEE6" w:rsidR="00434EF2" w:rsidRDefault="00206501" w:rsidP="00AC3F7F">
            <w:pPr>
              <w:pStyle w:val="aff"/>
            </w:pPr>
            <w:r>
              <w:rPr>
                <w:rFonts w:hint="eastAsia"/>
              </w:rPr>
              <w:t>实体集合、关系集合、边集合</w:t>
            </w:r>
          </w:p>
        </w:tc>
      </w:tr>
      <w:tr w:rsidR="00434EF2" w14:paraId="53B2BD6E" w14:textId="77777777" w:rsidTr="00AC3F7F">
        <w:trPr>
          <w:jc w:val="center"/>
        </w:trPr>
        <w:tc>
          <w:tcPr>
            <w:tcW w:w="2122" w:type="dxa"/>
            <w:vAlign w:val="center"/>
          </w:tcPr>
          <w:p w14:paraId="6196DFB6" w14:textId="3606DA99" w:rsidR="00434EF2" w:rsidRDefault="007E366D" w:rsidP="00AC3F7F">
            <w:pPr>
              <w:pStyle w:val="aff"/>
            </w:pPr>
            <m:oMathPara>
              <m:oMath>
                <m:sSup>
                  <m:sSupPr>
                    <m:ctrlPr>
                      <w:rPr>
                        <w:rFonts w:ascii="Cambria Math" w:hAnsi="Cambria Math"/>
                        <w:i/>
                      </w:rPr>
                    </m:ctrlPr>
                  </m:sSupPr>
                  <m:e>
                    <m:r>
                      <w:rPr>
                        <w:rFonts w:ascii="Cambria Math" w:hAnsi="Cambria Math"/>
                      </w:rPr>
                      <m:t>r</m:t>
                    </m:r>
                  </m:e>
                  <m:sup>
                    <m:r>
                      <w:rPr>
                        <w:rFonts w:ascii="Cambria Math" w:hAnsi="Cambria Math"/>
                      </w:rPr>
                      <m:t>-1</m:t>
                    </m:r>
                  </m:sup>
                </m:sSup>
              </m:oMath>
            </m:oMathPara>
          </w:p>
        </w:tc>
        <w:tc>
          <w:tcPr>
            <w:tcW w:w="3969" w:type="dxa"/>
            <w:vAlign w:val="center"/>
          </w:tcPr>
          <w:p w14:paraId="74113888" w14:textId="7DD9868E" w:rsidR="00434EF2" w:rsidRDefault="004C69C6" w:rsidP="00AC3F7F">
            <w:pPr>
              <w:pStyle w:val="aff"/>
            </w:pPr>
            <w:r>
              <w:rPr>
                <w:rFonts w:hint="eastAsia"/>
              </w:rPr>
              <w:t>关系</w:t>
            </w:r>
            <m:oMath>
              <m:r>
                <w:rPr>
                  <w:rFonts w:ascii="Cambria Math" w:hAnsi="Cambria Math" w:hint="eastAsia"/>
                </w:rPr>
                <m:t>r</m:t>
              </m:r>
            </m:oMath>
            <w:r>
              <w:rPr>
                <w:rFonts w:hint="eastAsia"/>
              </w:rPr>
              <w:t>的逆关系</w:t>
            </w:r>
          </w:p>
        </w:tc>
      </w:tr>
      <w:tr w:rsidR="00434EF2" w14:paraId="1675CECC" w14:textId="77777777" w:rsidTr="00AC3F7F">
        <w:trPr>
          <w:jc w:val="center"/>
        </w:trPr>
        <w:tc>
          <w:tcPr>
            <w:tcW w:w="2122" w:type="dxa"/>
            <w:vAlign w:val="center"/>
          </w:tcPr>
          <w:p w14:paraId="57CC3D43" w14:textId="783AD446" w:rsidR="00434EF2" w:rsidRDefault="002F2E3A" w:rsidP="00AC3F7F">
            <w:pPr>
              <w:pStyle w:val="aff"/>
            </w:pPr>
            <m:oMathPara>
              <m:oMath>
                <m:r>
                  <m:rPr>
                    <m:sty m:val="p"/>
                  </m:rPr>
                  <w:rPr>
                    <w:rFonts w:ascii="Cambria Math" w:hAnsi="Cambria Math"/>
                  </w:rPr>
                  <m:t>⊤</m:t>
                </m:r>
              </m:oMath>
            </m:oMathPara>
          </w:p>
        </w:tc>
        <w:tc>
          <w:tcPr>
            <w:tcW w:w="3969" w:type="dxa"/>
            <w:vAlign w:val="center"/>
          </w:tcPr>
          <w:p w14:paraId="5157200F" w14:textId="7FDC53E2" w:rsidR="00434EF2" w:rsidRDefault="002F2E3A" w:rsidP="00AC3F7F">
            <w:pPr>
              <w:pStyle w:val="aff"/>
            </w:pPr>
            <w:r>
              <w:rPr>
                <w:rFonts w:hint="eastAsia"/>
              </w:rPr>
              <w:t>自循环边</w:t>
            </w:r>
          </w:p>
        </w:tc>
      </w:tr>
      <w:tr w:rsidR="001316D6" w14:paraId="2AB83073" w14:textId="77777777" w:rsidTr="00AC3F7F">
        <w:trPr>
          <w:jc w:val="center"/>
        </w:trPr>
        <w:tc>
          <w:tcPr>
            <w:tcW w:w="2122" w:type="dxa"/>
            <w:vAlign w:val="center"/>
          </w:tcPr>
          <w:p w14:paraId="3E353FBA" w14:textId="646905EB" w:rsidR="001316D6" w:rsidRPr="001E0BE8" w:rsidRDefault="007E366D" w:rsidP="00AC3F7F">
            <w:pPr>
              <w:pStyle w:val="aff"/>
            </w:pPr>
            <m:oMathPara>
              <m:oMath>
                <m:sSup>
                  <m:sSupPr>
                    <m:ctrlPr>
                      <w:rPr>
                        <w:rFonts w:ascii="Cambria Math" w:hAnsi="Cambria Math"/>
                        <w:i/>
                      </w:rPr>
                    </m:ctrlPr>
                  </m:sSupPr>
                  <m:e>
                    <m:r>
                      <m:rPr>
                        <m:scr m:val="script"/>
                      </m:rPr>
                      <w:rPr>
                        <w:rFonts w:ascii="Cambria Math" w:hAnsi="Cambria Math"/>
                      </w:rPr>
                      <m:t>T</m:t>
                    </m:r>
                  </m:e>
                  <m:sup>
                    <m:r>
                      <w:rPr>
                        <w:rFonts w:ascii="Cambria Math" w:hAnsi="Cambria Math"/>
                      </w:rPr>
                      <m:t>-1</m:t>
                    </m:r>
                  </m:sup>
                </m:sSup>
              </m:oMath>
            </m:oMathPara>
          </w:p>
        </w:tc>
        <w:tc>
          <w:tcPr>
            <w:tcW w:w="3969" w:type="dxa"/>
            <w:vAlign w:val="center"/>
          </w:tcPr>
          <w:p w14:paraId="1BDA8F4D" w14:textId="4A9B770D" w:rsidR="001316D6" w:rsidRDefault="001316D6" w:rsidP="00AC3F7F">
            <w:pPr>
              <w:pStyle w:val="aff"/>
            </w:pPr>
            <w:r>
              <w:rPr>
                <w:rFonts w:hint="eastAsia"/>
              </w:rPr>
              <w:t>逆关系边集合</w:t>
            </w:r>
          </w:p>
        </w:tc>
      </w:tr>
      <w:tr w:rsidR="00356C73" w14:paraId="0C3175A0" w14:textId="77777777" w:rsidTr="00AC3F7F">
        <w:trPr>
          <w:jc w:val="center"/>
        </w:trPr>
        <w:tc>
          <w:tcPr>
            <w:tcW w:w="2122" w:type="dxa"/>
            <w:vAlign w:val="center"/>
          </w:tcPr>
          <w:p w14:paraId="640A35CC" w14:textId="56ABDEC1" w:rsidR="00356C73" w:rsidRDefault="007E366D" w:rsidP="00AC3F7F">
            <w:pPr>
              <w:pStyle w:val="aff"/>
            </w:pPr>
            <m:oMathPara>
              <m:oMath>
                <m:sSup>
                  <m:sSupPr>
                    <m:ctrlPr>
                      <w:rPr>
                        <w:rFonts w:ascii="Cambria Math" w:hAnsi="Cambria Math"/>
                        <w:i/>
                      </w:rPr>
                    </m:ctrlPr>
                  </m:sSupPr>
                  <m:e>
                    <m:r>
                      <m:rPr>
                        <m:scr m:val="script"/>
                      </m:rPr>
                      <w:rPr>
                        <w:rFonts w:ascii="Cambria Math" w:hAnsi="Cambria Math"/>
                      </w:rPr>
                      <m:t>T</m:t>
                    </m:r>
                  </m:e>
                  <m:sup>
                    <m:r>
                      <m:rPr>
                        <m:sty m:val="p"/>
                      </m:rPr>
                      <w:rPr>
                        <w:rFonts w:ascii="Cambria Math" w:hAnsi="Cambria Math" w:hint="eastAsia"/>
                      </w:rPr>
                      <m:t>'</m:t>
                    </m:r>
                  </m:sup>
                </m:sSup>
              </m:oMath>
            </m:oMathPara>
          </w:p>
        </w:tc>
        <w:tc>
          <w:tcPr>
            <w:tcW w:w="3969" w:type="dxa"/>
            <w:vAlign w:val="center"/>
          </w:tcPr>
          <w:p w14:paraId="76BEAE4B" w14:textId="5794E25E" w:rsidR="00356C73" w:rsidRDefault="004A20F1" w:rsidP="00AC3F7F">
            <w:pPr>
              <w:pStyle w:val="aff"/>
            </w:pPr>
            <w:r>
              <w:rPr>
                <w:rFonts w:hint="eastAsia"/>
              </w:rPr>
              <w:t>拓展后的边集合</w:t>
            </w:r>
          </w:p>
        </w:tc>
      </w:tr>
      <w:tr w:rsidR="00DB0212" w14:paraId="5FF07AFA" w14:textId="77777777" w:rsidTr="00AC3F7F">
        <w:trPr>
          <w:jc w:val="center"/>
        </w:trPr>
        <w:tc>
          <w:tcPr>
            <w:tcW w:w="2122" w:type="dxa"/>
            <w:vAlign w:val="center"/>
          </w:tcPr>
          <w:p w14:paraId="293AB6CA" w14:textId="77777777" w:rsidR="00DB0212" w:rsidRDefault="007E366D" w:rsidP="00AC3F7F">
            <w:pPr>
              <w:pStyle w:val="aff"/>
            </w:pPr>
            <m:oMathPara>
              <m:oMath>
                <m:sSub>
                  <m:sSubPr>
                    <m:ctrlPr>
                      <w:rPr>
                        <w:rFonts w:ascii="Cambria Math" w:hAnsi="Cambria Math"/>
                      </w:rPr>
                    </m:ctrlPr>
                  </m:sSubPr>
                  <m:e>
                    <m:r>
                      <m:rPr>
                        <m:sty m:val="b"/>
                      </m:rPr>
                      <w:rPr>
                        <w:rFonts w:ascii="Cambria Math" w:hAnsi="Cambria Math"/>
                      </w:rPr>
                      <m:t>v</m:t>
                    </m:r>
                  </m:e>
                  <m:sub>
                    <m:r>
                      <m:rPr>
                        <m:sty m:val="b"/>
                      </m:rPr>
                      <w:rPr>
                        <w:rFonts w:ascii="Cambria Math" w:hAnsi="Cambria Math"/>
                      </w:rPr>
                      <m:t>r</m:t>
                    </m:r>
                  </m:sub>
                </m:sSub>
              </m:oMath>
            </m:oMathPara>
          </w:p>
        </w:tc>
        <w:tc>
          <w:tcPr>
            <w:tcW w:w="3969" w:type="dxa"/>
            <w:vAlign w:val="center"/>
          </w:tcPr>
          <w:p w14:paraId="4C8330B5" w14:textId="77777777" w:rsidR="00DB0212" w:rsidRDefault="00DB0212" w:rsidP="00AC3F7F">
            <w:pPr>
              <w:pStyle w:val="aff"/>
            </w:pPr>
            <w:r>
              <w:rPr>
                <w:rFonts w:hint="eastAsia"/>
              </w:rPr>
              <w:t>关系独有的权值向量</w:t>
            </w:r>
          </w:p>
        </w:tc>
      </w:tr>
      <w:tr w:rsidR="00DB0212" w14:paraId="2DCEBA9D" w14:textId="77777777" w:rsidTr="00AC3F7F">
        <w:trPr>
          <w:jc w:val="center"/>
        </w:trPr>
        <w:tc>
          <w:tcPr>
            <w:tcW w:w="2122" w:type="dxa"/>
            <w:vAlign w:val="center"/>
          </w:tcPr>
          <w:p w14:paraId="27AA9FE4" w14:textId="77777777" w:rsidR="00DB0212" w:rsidRDefault="007E366D" w:rsidP="00AC3F7F">
            <w:pPr>
              <w:pStyle w:val="aff"/>
            </w:pPr>
            <m:oMathPara>
              <m:oMath>
                <m:sSub>
                  <m:sSubPr>
                    <m:ctrlPr>
                      <w:rPr>
                        <w:rFonts w:ascii="Cambria Math" w:hAnsi="Cambria Math"/>
                      </w:rPr>
                    </m:ctrlPr>
                  </m:sSubPr>
                  <m:e>
                    <m:r>
                      <m:rPr>
                        <m:sty m:val="bi"/>
                      </m:rPr>
                      <w:rPr>
                        <w:rFonts w:ascii="Cambria Math" w:hAnsi="Cambria Math"/>
                      </w:rPr>
                      <m:t>θ</m:t>
                    </m:r>
                  </m:e>
                  <m:sub>
                    <m:r>
                      <m:rPr>
                        <m:sty m:val="bi"/>
                      </m:rPr>
                      <w:rPr>
                        <w:rFonts w:ascii="Cambria Math" w:hAnsi="Cambria Math"/>
                      </w:rPr>
                      <m:t>g</m:t>
                    </m:r>
                  </m:sub>
                </m:sSub>
              </m:oMath>
            </m:oMathPara>
          </w:p>
        </w:tc>
        <w:tc>
          <w:tcPr>
            <w:tcW w:w="3969" w:type="dxa"/>
            <w:vAlign w:val="center"/>
          </w:tcPr>
          <w:p w14:paraId="57C4A3DA" w14:textId="77777777" w:rsidR="00DB0212" w:rsidRDefault="00DB0212" w:rsidP="00AC3F7F">
            <w:pPr>
              <w:pStyle w:val="aff"/>
            </w:pPr>
            <w:r>
              <w:rPr>
                <w:rFonts w:hint="eastAsia"/>
              </w:rPr>
              <w:t>全局参数</w:t>
            </w:r>
          </w:p>
        </w:tc>
      </w:tr>
      <w:tr w:rsidR="00DB0212" w14:paraId="66DEFC12" w14:textId="77777777" w:rsidTr="00AC3F7F">
        <w:trPr>
          <w:jc w:val="center"/>
        </w:trPr>
        <w:tc>
          <w:tcPr>
            <w:tcW w:w="2122" w:type="dxa"/>
            <w:vAlign w:val="center"/>
          </w:tcPr>
          <w:p w14:paraId="6ED9D965" w14:textId="77777777" w:rsidR="00DB0212" w:rsidRDefault="00DB0212" w:rsidP="00AC3F7F">
            <w:pPr>
              <w:pStyle w:val="aff"/>
            </w:pPr>
            <m:oMathPara>
              <m:oMath>
                <m:r>
                  <w:rPr>
                    <w:rFonts w:ascii="Cambria Math" w:hAnsi="Cambria Math"/>
                  </w:rPr>
                  <m:t>g</m:t>
                </m:r>
                <m:d>
                  <m:dPr>
                    <m:ctrlPr>
                      <w:rPr>
                        <w:rFonts w:ascii="Cambria Math" w:hAnsi="Cambria Math"/>
                        <w:i/>
                        <w:iCs/>
                      </w:rPr>
                    </m:ctrlPr>
                  </m:dPr>
                  <m:e>
                    <m:r>
                      <w:rPr>
                        <w:rFonts w:ascii="Cambria Math" w:hAnsi="Cambria Math"/>
                      </w:rPr>
                      <m:t>⋅</m:t>
                    </m:r>
                  </m:e>
                </m:d>
              </m:oMath>
            </m:oMathPara>
          </w:p>
        </w:tc>
        <w:tc>
          <w:tcPr>
            <w:tcW w:w="3969" w:type="dxa"/>
            <w:vAlign w:val="center"/>
          </w:tcPr>
          <w:p w14:paraId="3675F905" w14:textId="77777777" w:rsidR="00DB0212" w:rsidRDefault="00DB0212" w:rsidP="00AC3F7F">
            <w:pPr>
              <w:pStyle w:val="aff"/>
            </w:pPr>
            <w:r>
              <w:rPr>
                <w:rFonts w:hint="eastAsia"/>
              </w:rPr>
              <w:t>超网络本身结构</w:t>
            </w:r>
          </w:p>
        </w:tc>
      </w:tr>
      <w:tr w:rsidR="00DB0212" w14:paraId="5E861298" w14:textId="77777777" w:rsidTr="00AC3F7F">
        <w:trPr>
          <w:jc w:val="center"/>
        </w:trPr>
        <w:tc>
          <w:tcPr>
            <w:tcW w:w="2122" w:type="dxa"/>
            <w:vAlign w:val="center"/>
          </w:tcPr>
          <w:p w14:paraId="137934C7" w14:textId="77777777" w:rsidR="00DB0212" w:rsidRDefault="007E366D" w:rsidP="00AC3F7F">
            <w:pPr>
              <w:pStyle w:val="aff"/>
            </w:pPr>
            <m:oMathPara>
              <m:oMath>
                <m:sSub>
                  <m:sSubPr>
                    <m:ctrlPr>
                      <w:rPr>
                        <w:rFonts w:ascii="Cambria Math" w:hAnsi="Cambria Math"/>
                      </w:rPr>
                    </m:ctrlPr>
                  </m:sSubPr>
                  <m:e>
                    <m:r>
                      <m:rPr>
                        <m:sty m:val="bi"/>
                      </m:rPr>
                      <w:rPr>
                        <w:rFonts w:ascii="Cambria Math" w:hAnsi="Cambria Math"/>
                      </w:rPr>
                      <m:t>θ</m:t>
                    </m:r>
                  </m:e>
                  <m:sub>
                    <m:r>
                      <m:rPr>
                        <m:sty m:val="bi"/>
                      </m:rPr>
                      <w:rPr>
                        <w:rFonts w:ascii="Cambria Math" w:hAnsi="Cambria Math"/>
                      </w:rPr>
                      <m:t>r</m:t>
                    </m:r>
                  </m:sub>
                </m:sSub>
              </m:oMath>
            </m:oMathPara>
          </w:p>
        </w:tc>
        <w:tc>
          <w:tcPr>
            <w:tcW w:w="3969" w:type="dxa"/>
            <w:vAlign w:val="center"/>
          </w:tcPr>
          <w:p w14:paraId="2BEA81E6" w14:textId="77777777" w:rsidR="00DB0212" w:rsidRDefault="00DB0212" w:rsidP="00AC3F7F">
            <w:pPr>
              <w:pStyle w:val="aff"/>
            </w:pPr>
            <w:r>
              <w:rPr>
                <w:rFonts w:hint="eastAsia"/>
              </w:rPr>
              <w:t>异质参数</w:t>
            </w:r>
          </w:p>
        </w:tc>
      </w:tr>
      <w:tr w:rsidR="00DB0212" w14:paraId="34B1D059" w14:textId="77777777" w:rsidTr="00AC3F7F">
        <w:trPr>
          <w:jc w:val="center"/>
        </w:trPr>
        <w:tc>
          <w:tcPr>
            <w:tcW w:w="2122" w:type="dxa"/>
            <w:vAlign w:val="center"/>
          </w:tcPr>
          <w:p w14:paraId="58843A58" w14:textId="77777777" w:rsidR="00DB0212" w:rsidRDefault="007E366D" w:rsidP="00AC3F7F">
            <w:pPr>
              <w:pStyle w:val="aff"/>
            </w:pPr>
            <m:oMathPara>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o</m:t>
                    </m:r>
                  </m:sub>
                </m:sSub>
              </m:oMath>
            </m:oMathPara>
          </w:p>
        </w:tc>
        <w:tc>
          <w:tcPr>
            <w:tcW w:w="3969" w:type="dxa"/>
            <w:vAlign w:val="center"/>
          </w:tcPr>
          <w:p w14:paraId="63BF15BD" w14:textId="77777777" w:rsidR="00DB0212" w:rsidRDefault="00DB0212" w:rsidP="00AC3F7F">
            <w:pPr>
              <w:pStyle w:val="aff"/>
            </w:pPr>
            <w:r>
              <w:rPr>
                <w:rFonts w:hint="eastAsia"/>
              </w:rPr>
              <w:t>邻居实体向量</w:t>
            </w:r>
          </w:p>
        </w:tc>
      </w:tr>
      <w:tr w:rsidR="00DB0212" w14:paraId="240626CF" w14:textId="77777777" w:rsidTr="00AC3F7F">
        <w:trPr>
          <w:jc w:val="center"/>
        </w:trPr>
        <w:tc>
          <w:tcPr>
            <w:tcW w:w="2122" w:type="dxa"/>
            <w:vAlign w:val="center"/>
          </w:tcPr>
          <w:p w14:paraId="2492B442" w14:textId="77777777" w:rsidR="00DB0212" w:rsidRDefault="007E366D" w:rsidP="00AC3F7F">
            <w:pPr>
              <w:pStyle w:val="aff"/>
            </w:pPr>
            <m:oMathPara>
              <m:oMath>
                <m:sSub>
                  <m:sSubPr>
                    <m:ctrlPr>
                      <w:rPr>
                        <w:rFonts w:ascii="Cambria Math" w:hAnsi="Cambria Math"/>
                        <w:i/>
                      </w:rPr>
                    </m:ctrlPr>
                  </m:sSubPr>
                  <m:e>
                    <m:r>
                      <m:rPr>
                        <m:sty m:val="p"/>
                      </m:rPr>
                      <w:rPr>
                        <w:rFonts w:ascii="Cambria Math" w:hAnsi="Cambria Math"/>
                      </w:rPr>
                      <m:t>ω</m:t>
                    </m:r>
                  </m:e>
                  <m:sub>
                    <m:r>
                      <w:rPr>
                        <w:rFonts w:ascii="Cambria Math" w:hAnsi="Cambria Math"/>
                      </w:rPr>
                      <m:t>r</m:t>
                    </m:r>
                  </m:sub>
                </m:sSub>
              </m:oMath>
            </m:oMathPara>
          </w:p>
        </w:tc>
        <w:tc>
          <w:tcPr>
            <w:tcW w:w="3969" w:type="dxa"/>
            <w:vAlign w:val="center"/>
          </w:tcPr>
          <w:p w14:paraId="2B1A1E38" w14:textId="77777777" w:rsidR="00DB0212" w:rsidRDefault="00DB0212" w:rsidP="00AC3F7F">
            <w:pPr>
              <w:pStyle w:val="aff"/>
            </w:pPr>
            <w:r>
              <w:rPr>
                <w:rFonts w:hint="eastAsia"/>
              </w:rPr>
              <w:t>关系卷积核</w:t>
            </w:r>
          </w:p>
        </w:tc>
      </w:tr>
      <w:tr w:rsidR="00DB0212" w14:paraId="50BC9F9D" w14:textId="77777777" w:rsidTr="00AC3F7F">
        <w:trPr>
          <w:jc w:val="center"/>
        </w:trPr>
        <w:tc>
          <w:tcPr>
            <w:tcW w:w="2122" w:type="dxa"/>
            <w:vAlign w:val="center"/>
          </w:tcPr>
          <w:p w14:paraId="1B0B8C39" w14:textId="77777777" w:rsidR="00DB0212" w:rsidRDefault="00DB0212" w:rsidP="00AC3F7F">
            <w:pPr>
              <w:pStyle w:val="aff"/>
            </w:pPr>
            <m:oMathPara>
              <m:oMath>
                <m:r>
                  <w:rPr>
                    <w:rFonts w:ascii="Cambria Math" w:hAnsi="Cambria Math"/>
                  </w:rPr>
                  <m:t>*</m:t>
                </m:r>
              </m:oMath>
            </m:oMathPara>
          </w:p>
        </w:tc>
        <w:tc>
          <w:tcPr>
            <w:tcW w:w="3969" w:type="dxa"/>
            <w:vAlign w:val="center"/>
          </w:tcPr>
          <w:p w14:paraId="250F22F4" w14:textId="77777777" w:rsidR="00DB0212" w:rsidRDefault="00DB0212" w:rsidP="00AC3F7F">
            <w:pPr>
              <w:pStyle w:val="aff"/>
            </w:pPr>
            <w:r>
              <w:rPr>
                <w:rFonts w:hint="eastAsia"/>
              </w:rPr>
              <w:t>二维卷积操作</w:t>
            </w:r>
          </w:p>
        </w:tc>
      </w:tr>
      <w:tr w:rsidR="00DB0212" w14:paraId="42140651" w14:textId="77777777" w:rsidTr="00AC3F7F">
        <w:trPr>
          <w:jc w:val="center"/>
        </w:trPr>
        <w:tc>
          <w:tcPr>
            <w:tcW w:w="2122" w:type="dxa"/>
            <w:vAlign w:val="center"/>
          </w:tcPr>
          <w:p w14:paraId="6F4433FB" w14:textId="693A4C06" w:rsidR="00DB0212" w:rsidRDefault="00424FF2" w:rsidP="00AC3F7F">
            <w:pPr>
              <w:pStyle w:val="aff"/>
            </w:pPr>
            <m:oMathPara>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m:oMathPara>
          </w:p>
        </w:tc>
        <w:tc>
          <w:tcPr>
            <w:tcW w:w="3969" w:type="dxa"/>
            <w:vAlign w:val="center"/>
          </w:tcPr>
          <w:p w14:paraId="268B1E3E" w14:textId="77777777" w:rsidR="00DB0212" w:rsidRDefault="00DB0212" w:rsidP="00AC3F7F">
            <w:pPr>
              <w:pStyle w:val="aff"/>
            </w:pPr>
            <w:r>
              <w:rPr>
                <w:rFonts w:hint="eastAsia"/>
              </w:rPr>
              <w:t>激活函数</w:t>
            </w:r>
          </w:p>
        </w:tc>
      </w:tr>
      <w:tr w:rsidR="00DB0212" w14:paraId="7D382C77" w14:textId="77777777" w:rsidTr="00AC3F7F">
        <w:trPr>
          <w:jc w:val="center"/>
        </w:trPr>
        <w:tc>
          <w:tcPr>
            <w:tcW w:w="2122" w:type="dxa"/>
            <w:vAlign w:val="center"/>
          </w:tcPr>
          <w:p w14:paraId="15432A72" w14:textId="77777777" w:rsidR="00DB0212" w:rsidRPr="00010622" w:rsidRDefault="00DB0212" w:rsidP="00AC3F7F">
            <w:pPr>
              <w:pStyle w:val="aff"/>
              <w:rPr>
                <w:i/>
              </w:rPr>
            </w:pPr>
            <m:oMathPara>
              <m:oMath>
                <m:r>
                  <w:rPr>
                    <w:rFonts w:ascii="Cambria Math" w:hAnsi="Cambria Math"/>
                  </w:rPr>
                  <m:t>Re2D</m:t>
                </m:r>
                <m:d>
                  <m:dPr>
                    <m:ctrlPr>
                      <w:rPr>
                        <w:rFonts w:ascii="Cambria Math" w:hAnsi="Cambria Math"/>
                        <w:i/>
                      </w:rPr>
                    </m:ctrlPr>
                  </m:dPr>
                  <m:e>
                    <m:r>
                      <m:rPr>
                        <m:sty m:val="p"/>
                      </m:rPr>
                      <w:rPr>
                        <w:rFonts w:ascii="Cambria Math" w:hAnsi="Cambria Math"/>
                      </w:rPr>
                      <m:t>⋅</m:t>
                    </m:r>
                  </m:e>
                </m:d>
              </m:oMath>
            </m:oMathPara>
          </w:p>
        </w:tc>
        <w:tc>
          <w:tcPr>
            <w:tcW w:w="3969" w:type="dxa"/>
            <w:vAlign w:val="center"/>
          </w:tcPr>
          <w:p w14:paraId="4CC002CC" w14:textId="77777777" w:rsidR="00DB0212" w:rsidRDefault="00DB0212" w:rsidP="00AC3F7F">
            <w:pPr>
              <w:pStyle w:val="aff"/>
            </w:pPr>
            <w:r>
              <w:rPr>
                <w:rFonts w:hint="eastAsia"/>
              </w:rPr>
              <w:t>一维向量重组为二维矩阵</w:t>
            </w:r>
          </w:p>
        </w:tc>
      </w:tr>
      <w:tr w:rsidR="00DB0212" w14:paraId="7026F2EE" w14:textId="77777777" w:rsidTr="00AC3F7F">
        <w:trPr>
          <w:jc w:val="center"/>
        </w:trPr>
        <w:tc>
          <w:tcPr>
            <w:tcW w:w="2122" w:type="dxa"/>
            <w:vAlign w:val="center"/>
          </w:tcPr>
          <w:p w14:paraId="6F0EC1B2" w14:textId="77777777" w:rsidR="00DB0212" w:rsidRDefault="007E366D" w:rsidP="00AC3F7F">
            <w:pPr>
              <w:pStyle w:val="aff"/>
            </w:pPr>
            <m:oMathPara>
              <m:oMath>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r,o</m:t>
                        </m:r>
                      </m:e>
                    </m:d>
                  </m:sub>
                </m:sSub>
              </m:oMath>
            </m:oMathPara>
          </w:p>
        </w:tc>
        <w:tc>
          <w:tcPr>
            <w:tcW w:w="3969" w:type="dxa"/>
            <w:vAlign w:val="center"/>
          </w:tcPr>
          <w:p w14:paraId="2429BC3B" w14:textId="77777777" w:rsidR="00DB0212" w:rsidRDefault="00DB0212" w:rsidP="00AC3F7F">
            <w:pPr>
              <w:pStyle w:val="aff"/>
            </w:pPr>
            <w:r>
              <w:rPr>
                <w:rFonts w:hint="eastAsia"/>
              </w:rPr>
              <w:t>关系卷积操作的输出向量</w:t>
            </w:r>
          </w:p>
        </w:tc>
      </w:tr>
      <w:tr w:rsidR="00DB0212" w14:paraId="3E5DA1FC" w14:textId="77777777" w:rsidTr="00AC3F7F">
        <w:trPr>
          <w:jc w:val="center"/>
        </w:trPr>
        <w:tc>
          <w:tcPr>
            <w:tcW w:w="2122" w:type="dxa"/>
            <w:vAlign w:val="center"/>
          </w:tcPr>
          <w:p w14:paraId="214289F3" w14:textId="77777777" w:rsidR="00DB0212" w:rsidRDefault="007E366D" w:rsidP="00AC3F7F">
            <w:pPr>
              <w:pStyle w:val="aff"/>
            </w:pPr>
            <m:oMathPara>
              <m:oMath>
                <m:sSub>
                  <m:sSubPr>
                    <m:ctrlPr>
                      <w:rPr>
                        <w:rFonts w:ascii="Cambria Math" w:hAnsi="Cambria Math"/>
                        <w:i/>
                      </w:rPr>
                    </m:ctrlPr>
                  </m:sSubPr>
                  <m:e>
                    <m:r>
                      <w:rPr>
                        <w:rFonts w:ascii="Cambria Math" w:hAnsi="Cambria Math"/>
                      </w:rPr>
                      <m:t>W</m:t>
                    </m:r>
                  </m:e>
                  <m:sub>
                    <m:r>
                      <w:rPr>
                        <w:rFonts w:ascii="Cambria Math" w:hAnsi="Cambria Math"/>
                      </w:rPr>
                      <m:t>r</m:t>
                    </m:r>
                  </m:sub>
                </m:sSub>
              </m:oMath>
            </m:oMathPara>
          </w:p>
        </w:tc>
        <w:tc>
          <w:tcPr>
            <w:tcW w:w="3969" w:type="dxa"/>
            <w:vAlign w:val="center"/>
          </w:tcPr>
          <w:p w14:paraId="10B301ED" w14:textId="77777777" w:rsidR="00DB0212" w:rsidRDefault="00DB0212" w:rsidP="00AC3F7F">
            <w:pPr>
              <w:pStyle w:val="aff"/>
            </w:pPr>
            <w:r>
              <w:rPr>
                <w:rFonts w:hint="eastAsia"/>
              </w:rPr>
              <w:t>线性转换矩阵</w:t>
            </w:r>
          </w:p>
        </w:tc>
      </w:tr>
      <w:tr w:rsidR="00DB0212" w14:paraId="51990EC4" w14:textId="77777777" w:rsidTr="00AC3F7F">
        <w:trPr>
          <w:jc w:val="center"/>
        </w:trPr>
        <w:tc>
          <w:tcPr>
            <w:tcW w:w="2122" w:type="dxa"/>
            <w:vAlign w:val="center"/>
          </w:tcPr>
          <w:p w14:paraId="291C25ED" w14:textId="77777777" w:rsidR="00DB0212" w:rsidRDefault="007E366D" w:rsidP="00AC3F7F">
            <w:pPr>
              <w:pStyle w:val="aff"/>
            </w:pPr>
            <m:oMathPara>
              <m:oMath>
                <m:sSub>
                  <m:sSubPr>
                    <m:ctrlPr>
                      <w:rPr>
                        <w:rFonts w:ascii="Cambria Math" w:hAnsi="Cambria Math"/>
                        <w:i/>
                      </w:rPr>
                    </m:ctrlPr>
                  </m:sSubPr>
                  <m:e>
                    <m:r>
                      <w:rPr>
                        <w:rFonts w:ascii="Cambria Math" w:hAnsi="Cambria Math"/>
                      </w:rPr>
                      <m:t>m</m:t>
                    </m:r>
                  </m:e>
                  <m:sub>
                    <m:d>
                      <m:dPr>
                        <m:ctrlPr>
                          <w:rPr>
                            <w:rFonts w:ascii="Cambria Math" w:hAnsi="Cambria Math"/>
                            <w:i/>
                          </w:rPr>
                        </m:ctrlPr>
                      </m:dPr>
                      <m:e>
                        <m:r>
                          <w:rPr>
                            <w:rFonts w:ascii="Cambria Math" w:hAnsi="Cambria Math"/>
                          </w:rPr>
                          <m:t>r,o</m:t>
                        </m:r>
                      </m:e>
                    </m:d>
                  </m:sub>
                </m:sSub>
              </m:oMath>
            </m:oMathPara>
          </w:p>
        </w:tc>
        <w:tc>
          <w:tcPr>
            <w:tcW w:w="3969" w:type="dxa"/>
            <w:vAlign w:val="center"/>
          </w:tcPr>
          <w:p w14:paraId="37E7C5B9" w14:textId="77777777" w:rsidR="00DB0212" w:rsidRDefault="00DB0212" w:rsidP="00AC3F7F">
            <w:pPr>
              <w:pStyle w:val="aff"/>
            </w:pPr>
            <w:r>
              <w:rPr>
                <w:rFonts w:hint="eastAsia"/>
              </w:rPr>
              <w:t>邻居消息向量</w:t>
            </w:r>
          </w:p>
        </w:tc>
      </w:tr>
      <w:tr w:rsidR="00DB0212" w14:paraId="2F8F5653" w14:textId="77777777" w:rsidTr="00AC3F7F">
        <w:trPr>
          <w:jc w:val="center"/>
        </w:trPr>
        <w:tc>
          <w:tcPr>
            <w:tcW w:w="2122" w:type="dxa"/>
            <w:vAlign w:val="center"/>
          </w:tcPr>
          <w:p w14:paraId="77D856C2" w14:textId="77777777" w:rsidR="00DB0212" w:rsidRPr="00896646" w:rsidRDefault="00DB0212" w:rsidP="00AC3F7F">
            <w:pPr>
              <w:pStyle w:val="aff"/>
              <w:rPr>
                <w:i/>
              </w:rPr>
            </w:pPr>
            <m:oMathPara>
              <m:oMath>
                <m:r>
                  <w:rPr>
                    <w:rFonts w:ascii="Cambria Math" w:hAnsi="Cambria Math"/>
                  </w:rPr>
                  <m:t>vec</m:t>
                </m:r>
                <m:d>
                  <m:dPr>
                    <m:ctrlPr>
                      <w:rPr>
                        <w:rFonts w:ascii="Cambria Math" w:hAnsi="Cambria Math"/>
                        <w:i/>
                      </w:rPr>
                    </m:ctrlPr>
                  </m:dPr>
                  <m:e>
                    <m:r>
                      <m:rPr>
                        <m:sty m:val="p"/>
                      </m:rPr>
                      <w:rPr>
                        <w:rFonts w:ascii="Cambria Math" w:hAnsi="Cambria Math"/>
                      </w:rPr>
                      <m:t>⋅</m:t>
                    </m:r>
                  </m:e>
                </m:d>
              </m:oMath>
            </m:oMathPara>
          </w:p>
        </w:tc>
        <w:tc>
          <w:tcPr>
            <w:tcW w:w="3969" w:type="dxa"/>
            <w:vAlign w:val="center"/>
          </w:tcPr>
          <w:p w14:paraId="41853D59" w14:textId="77777777" w:rsidR="00DB0212" w:rsidRDefault="00DB0212" w:rsidP="00AC3F7F">
            <w:pPr>
              <w:pStyle w:val="aff"/>
            </w:pPr>
            <w:r>
              <w:rPr>
                <w:rFonts w:hint="eastAsia"/>
              </w:rPr>
              <w:t>张量展开为一维向量</w:t>
            </w:r>
          </w:p>
        </w:tc>
      </w:tr>
      <w:tr w:rsidR="00DB0212" w14:paraId="539471C1" w14:textId="77777777" w:rsidTr="00AC3F7F">
        <w:trPr>
          <w:jc w:val="center"/>
        </w:trPr>
        <w:tc>
          <w:tcPr>
            <w:tcW w:w="2122" w:type="dxa"/>
            <w:vAlign w:val="center"/>
          </w:tcPr>
          <w:p w14:paraId="28EF8393" w14:textId="77777777" w:rsidR="00DB0212" w:rsidRDefault="007E366D" w:rsidP="00AC3F7F">
            <w:pPr>
              <w:pStyle w:val="aff"/>
            </w:pPr>
            <m:oMathPara>
              <m:oMath>
                <m:sSub>
                  <m:sSubPr>
                    <m:ctrlPr>
                      <w:rPr>
                        <w:rFonts w:ascii="Cambria Math" w:hAnsi="Cambria Math"/>
                        <w:i/>
                      </w:rPr>
                    </m:ctrlPr>
                  </m:sSubPr>
                  <m:e>
                    <m:r>
                      <w:rPr>
                        <w:rFonts w:ascii="Cambria Math" w:hAnsi="Cambria Math"/>
                      </w:rPr>
                      <m:t>M</m:t>
                    </m:r>
                  </m:e>
                  <m:sub>
                    <m:r>
                      <w:rPr>
                        <w:rFonts w:ascii="Cambria Math" w:hAnsi="Cambria Math"/>
                      </w:rPr>
                      <m:t>conv</m:t>
                    </m:r>
                  </m:sub>
                </m:sSub>
              </m:oMath>
            </m:oMathPara>
          </w:p>
        </w:tc>
        <w:tc>
          <w:tcPr>
            <w:tcW w:w="3969" w:type="dxa"/>
            <w:vAlign w:val="center"/>
          </w:tcPr>
          <w:p w14:paraId="07975494" w14:textId="77777777" w:rsidR="00DB0212" w:rsidRDefault="00DB0212" w:rsidP="00AC3F7F">
            <w:pPr>
              <w:pStyle w:val="aff"/>
            </w:pPr>
            <w:r>
              <w:rPr>
                <w:rFonts w:hint="eastAsia"/>
              </w:rPr>
              <w:t>用于生成卷积核的全局参数</w:t>
            </w:r>
          </w:p>
        </w:tc>
      </w:tr>
      <w:tr w:rsidR="00DB0212" w14:paraId="680DF7AC" w14:textId="77777777" w:rsidTr="00AC3F7F">
        <w:trPr>
          <w:jc w:val="center"/>
        </w:trPr>
        <w:tc>
          <w:tcPr>
            <w:tcW w:w="2122" w:type="dxa"/>
            <w:vAlign w:val="center"/>
          </w:tcPr>
          <w:p w14:paraId="00DCD79A" w14:textId="77777777" w:rsidR="00DB0212" w:rsidRDefault="007E366D" w:rsidP="00AC3F7F">
            <w:pPr>
              <w:pStyle w:val="aff"/>
            </w:pPr>
            <m:oMathPara>
              <m:oMath>
                <m:sSub>
                  <m:sSubPr>
                    <m:ctrlPr>
                      <w:rPr>
                        <w:rFonts w:ascii="Cambria Math" w:hAnsi="Cambria Math"/>
                        <w:i/>
                      </w:rPr>
                    </m:ctrlPr>
                  </m:sSubPr>
                  <m:e>
                    <m:r>
                      <w:rPr>
                        <w:rFonts w:ascii="Cambria Math" w:hAnsi="Cambria Math"/>
                      </w:rPr>
                      <m:t xml:space="preserve"> </m:t>
                    </m:r>
                    <m:r>
                      <m:rPr>
                        <m:sty m:val="bi"/>
                      </m:rPr>
                      <w:rPr>
                        <w:rFonts w:ascii="Cambria Math" w:hAnsi="Cambria Math"/>
                      </w:rPr>
                      <m:t>x</m:t>
                    </m:r>
                  </m:e>
                  <m:sub>
                    <m:r>
                      <m:rPr>
                        <m:sty m:val="bi"/>
                      </m:rPr>
                      <w:rPr>
                        <w:rFonts w:ascii="Cambria Math" w:hAnsi="Cambria Math"/>
                      </w:rPr>
                      <m:t>r</m:t>
                    </m:r>
                  </m:sub>
                </m:sSub>
              </m:oMath>
            </m:oMathPara>
          </w:p>
        </w:tc>
        <w:tc>
          <w:tcPr>
            <w:tcW w:w="3969" w:type="dxa"/>
            <w:vAlign w:val="center"/>
          </w:tcPr>
          <w:p w14:paraId="3347E44C" w14:textId="77777777" w:rsidR="00DB0212" w:rsidRDefault="00DB0212" w:rsidP="00AC3F7F">
            <w:pPr>
              <w:pStyle w:val="aff"/>
            </w:pPr>
            <w:r>
              <w:rPr>
                <w:rFonts w:hint="eastAsia"/>
              </w:rPr>
              <w:t>用于生成卷积核的关系向量</w:t>
            </w:r>
          </w:p>
        </w:tc>
      </w:tr>
    </w:tbl>
    <w:bookmarkStart w:id="157" w:name="_Ref97647701"/>
    <w:p w14:paraId="0BAA4B90" w14:textId="6516EB7D" w:rsidR="00604772" w:rsidRPr="00C37642" w:rsidRDefault="00604772" w:rsidP="00604772">
      <w:pPr>
        <w:pStyle w:val="afc"/>
        <w:rPr>
          <w:lang/>
        </w:rPr>
      </w:pPr>
      <w:r>
        <w:rPr>
          <w:lang/>
        </w:rPr>
        <w:lastRenderedPageBreak/>
        <w:fldChar w:fldCharType="begin"/>
      </w:r>
      <w:r>
        <w:rPr>
          <w:lang/>
        </w:rPr>
        <w:instrText xml:space="preserve"> REF _Ref97748686 \h  \* MERGEFORMAT </w:instrText>
      </w:r>
      <w:r>
        <w:rPr>
          <w:lang/>
        </w:rPr>
      </w:r>
      <w:r>
        <w:rPr>
          <w:lang/>
        </w:rPr>
        <w:fldChar w:fldCharType="separate"/>
      </w:r>
      <w:r w:rsidR="004D6817">
        <w:rPr>
          <w:rFonts w:hint="eastAsia"/>
        </w:rPr>
        <w:t>表</w:t>
      </w:r>
      <w:r w:rsidR="004D6817">
        <w:t>6  HKGN</w:t>
      </w:r>
      <w:r w:rsidR="004D6817">
        <w:rPr>
          <w:rFonts w:hint="eastAsia"/>
        </w:rPr>
        <w:t>中的符号定义</w:t>
      </w:r>
      <w:r>
        <w:rPr>
          <w:lang/>
        </w:rPr>
        <w:fldChar w:fldCharType="end"/>
      </w:r>
      <w:r>
        <w:rPr>
          <w:rFonts w:hint="eastAsia"/>
          <w:lang/>
        </w:rPr>
        <w:t>（续）</w:t>
      </w:r>
    </w:p>
    <w:tbl>
      <w:tblPr>
        <w:tblStyle w:val="a4"/>
        <w:tblW w:w="0" w:type="auto"/>
        <w:jc w:val="center"/>
        <w:tblLook w:val="04A0" w:firstRow="1" w:lastRow="0" w:firstColumn="1" w:lastColumn="0" w:noHBand="0" w:noVBand="1"/>
      </w:tblPr>
      <w:tblGrid>
        <w:gridCol w:w="2122"/>
        <w:gridCol w:w="3969"/>
      </w:tblGrid>
      <w:tr w:rsidR="00604772" w:rsidRPr="006B6819" w14:paraId="745CB0CF" w14:textId="77777777" w:rsidTr="003F0A60">
        <w:trPr>
          <w:jc w:val="center"/>
        </w:trPr>
        <w:tc>
          <w:tcPr>
            <w:tcW w:w="2122" w:type="dxa"/>
            <w:vAlign w:val="center"/>
          </w:tcPr>
          <w:p w14:paraId="1F2194F4" w14:textId="77777777" w:rsidR="00604772" w:rsidRDefault="00604772" w:rsidP="003F0A60">
            <w:pPr>
              <w:pStyle w:val="aff"/>
            </w:pPr>
            <w:r>
              <w:rPr>
                <w:rFonts w:hint="eastAsia"/>
              </w:rPr>
              <w:t>符号</w:t>
            </w:r>
          </w:p>
        </w:tc>
        <w:tc>
          <w:tcPr>
            <w:tcW w:w="3969" w:type="dxa"/>
            <w:vAlign w:val="center"/>
          </w:tcPr>
          <w:p w14:paraId="665C0C9C" w14:textId="77777777" w:rsidR="00604772" w:rsidRPr="007145B4" w:rsidRDefault="00604772" w:rsidP="003F0A60">
            <w:pPr>
              <w:pStyle w:val="aff"/>
            </w:pPr>
            <w:r w:rsidRPr="007145B4">
              <w:rPr>
                <w:rFonts w:hint="eastAsia"/>
              </w:rPr>
              <w:t>描述</w:t>
            </w:r>
          </w:p>
        </w:tc>
      </w:tr>
      <w:tr w:rsidR="00922FE6" w:rsidRPr="006B6819" w14:paraId="63099695" w14:textId="77777777" w:rsidTr="003F0A60">
        <w:trPr>
          <w:jc w:val="center"/>
        </w:trPr>
        <w:tc>
          <w:tcPr>
            <w:tcW w:w="2122" w:type="dxa"/>
            <w:vAlign w:val="center"/>
          </w:tcPr>
          <w:p w14:paraId="65E5FE36" w14:textId="53410D5E" w:rsidR="00922FE6" w:rsidRDefault="00922FE6" w:rsidP="00922FE6">
            <w:pPr>
              <w:pStyle w:val="aff"/>
            </w:pPr>
            <m:oMathPara>
              <m:oMath>
                <m:r>
                  <w:rPr>
                    <w:rFonts w:ascii="Cambria Math" w:hAnsi="Cambria Math"/>
                  </w:rPr>
                  <m:t>Re3D</m:t>
                </m:r>
                <m:d>
                  <m:dPr>
                    <m:ctrlPr>
                      <w:rPr>
                        <w:rFonts w:ascii="Cambria Math" w:hAnsi="Cambria Math"/>
                        <w:i/>
                      </w:rPr>
                    </m:ctrlPr>
                  </m:dPr>
                  <m:e>
                    <m:r>
                      <m:rPr>
                        <m:sty m:val="p"/>
                      </m:rPr>
                      <w:rPr>
                        <w:rFonts w:ascii="Cambria Math" w:hAnsi="Cambria Math"/>
                      </w:rPr>
                      <m:t>⋅</m:t>
                    </m:r>
                  </m:e>
                </m:d>
              </m:oMath>
            </m:oMathPara>
          </w:p>
        </w:tc>
        <w:tc>
          <w:tcPr>
            <w:tcW w:w="3969" w:type="dxa"/>
            <w:vAlign w:val="center"/>
          </w:tcPr>
          <w:p w14:paraId="43565BB9" w14:textId="01AAB5F4" w:rsidR="00922FE6" w:rsidRPr="007145B4" w:rsidRDefault="00922FE6" w:rsidP="00922FE6">
            <w:pPr>
              <w:pStyle w:val="aff"/>
            </w:pPr>
            <w:r>
              <w:rPr>
                <w:rFonts w:hint="eastAsia"/>
              </w:rPr>
              <w:t>一维向量重组为三维张量</w:t>
            </w:r>
          </w:p>
        </w:tc>
      </w:tr>
      <w:tr w:rsidR="00922FE6" w:rsidRPr="006B6819" w14:paraId="560F6DF7" w14:textId="77777777" w:rsidTr="003F0A60">
        <w:trPr>
          <w:jc w:val="center"/>
        </w:trPr>
        <w:tc>
          <w:tcPr>
            <w:tcW w:w="2122" w:type="dxa"/>
            <w:vAlign w:val="center"/>
          </w:tcPr>
          <w:p w14:paraId="4E6356B0" w14:textId="0D130D36" w:rsidR="00922FE6" w:rsidRDefault="00922FE6" w:rsidP="00922FE6">
            <w:pPr>
              <w:pStyle w:val="aff"/>
            </w:pPr>
            <m:oMathPara>
              <m:oMath>
                <m:r>
                  <w:rPr>
                    <w:rFonts w:ascii="Cambria Math" w:hAnsi="Cambria Math"/>
                  </w:rPr>
                  <m:t>&lt;,&gt;</m:t>
                </m:r>
              </m:oMath>
            </m:oMathPara>
          </w:p>
        </w:tc>
        <w:tc>
          <w:tcPr>
            <w:tcW w:w="3969" w:type="dxa"/>
            <w:vAlign w:val="center"/>
          </w:tcPr>
          <w:p w14:paraId="54016F15" w14:textId="2EEE939B" w:rsidR="00922FE6" w:rsidRPr="007145B4" w:rsidRDefault="00922FE6" w:rsidP="00922FE6">
            <w:pPr>
              <w:pStyle w:val="aff"/>
            </w:pPr>
            <w:r>
              <w:rPr>
                <w:rFonts w:hint="eastAsia"/>
              </w:rPr>
              <w:t>张量乘法</w:t>
            </w:r>
          </w:p>
        </w:tc>
      </w:tr>
      <w:tr w:rsidR="00922FE6" w:rsidRPr="006B6819" w14:paraId="6A15011D" w14:textId="77777777" w:rsidTr="003F0A60">
        <w:trPr>
          <w:jc w:val="center"/>
        </w:trPr>
        <w:tc>
          <w:tcPr>
            <w:tcW w:w="2122" w:type="dxa"/>
            <w:vAlign w:val="center"/>
          </w:tcPr>
          <w:p w14:paraId="5FFE3AA6" w14:textId="11A17A9E" w:rsidR="00922FE6" w:rsidRDefault="007E366D" w:rsidP="00922FE6">
            <w:pPr>
              <w:pStyle w:val="aff"/>
            </w:pPr>
            <m:oMathPara>
              <m:oMath>
                <m:sSub>
                  <m:sSubPr>
                    <m:ctrlPr>
                      <w:rPr>
                        <w:rFonts w:ascii="Cambria Math" w:hAnsi="Cambria Math"/>
                        <w:i/>
                      </w:rPr>
                    </m:ctrlPr>
                  </m:sSubPr>
                  <m:e>
                    <m:r>
                      <w:rPr>
                        <w:rFonts w:ascii="Cambria Math" w:hAnsi="Cambria Math"/>
                      </w:rPr>
                      <m:t>M</m:t>
                    </m:r>
                  </m:e>
                  <m:sub>
                    <m:r>
                      <w:rPr>
                        <w:rFonts w:ascii="Cambria Math" w:hAnsi="Cambria Math"/>
                      </w:rPr>
                      <m:t>comp</m:t>
                    </m:r>
                  </m:sub>
                </m:sSub>
              </m:oMath>
            </m:oMathPara>
          </w:p>
        </w:tc>
        <w:tc>
          <w:tcPr>
            <w:tcW w:w="3969" w:type="dxa"/>
            <w:vAlign w:val="center"/>
          </w:tcPr>
          <w:p w14:paraId="371CE1F3" w14:textId="7AE9B767" w:rsidR="00922FE6" w:rsidRPr="007145B4" w:rsidRDefault="00922FE6" w:rsidP="00922FE6">
            <w:pPr>
              <w:pStyle w:val="aff"/>
            </w:pPr>
            <w:r>
              <w:rPr>
                <w:rFonts w:hint="eastAsia"/>
              </w:rPr>
              <w:t>用于生成矩阵的全局参数</w:t>
            </w:r>
          </w:p>
        </w:tc>
      </w:tr>
      <w:tr w:rsidR="00922FE6" w:rsidRPr="006B6819" w14:paraId="41440171" w14:textId="77777777" w:rsidTr="003F0A60">
        <w:trPr>
          <w:jc w:val="center"/>
        </w:trPr>
        <w:tc>
          <w:tcPr>
            <w:tcW w:w="2122" w:type="dxa"/>
            <w:vAlign w:val="center"/>
          </w:tcPr>
          <w:p w14:paraId="3424942F" w14:textId="732DF538" w:rsidR="00922FE6" w:rsidRDefault="007E366D" w:rsidP="00922FE6">
            <w:pPr>
              <w:pStyle w:val="aff"/>
            </w:pPr>
            <m:oMathPara>
              <m:oMath>
                <m:sSub>
                  <m:sSubPr>
                    <m:ctrlPr>
                      <w:rPr>
                        <w:rFonts w:ascii="Cambria Math" w:hAnsi="Cambria Math"/>
                        <w:i/>
                      </w:rPr>
                    </m:ctrlPr>
                  </m:sSubPr>
                  <m:e>
                    <m:r>
                      <w:rPr>
                        <w:rFonts w:ascii="Cambria Math" w:hAnsi="Cambria Math"/>
                      </w:rPr>
                      <m:t>y</m:t>
                    </m:r>
                  </m:e>
                  <m:sub>
                    <m:r>
                      <w:rPr>
                        <w:rFonts w:ascii="Cambria Math" w:hAnsi="Cambria Math"/>
                      </w:rPr>
                      <m:t>r</m:t>
                    </m:r>
                  </m:sub>
                </m:sSub>
              </m:oMath>
            </m:oMathPara>
          </w:p>
        </w:tc>
        <w:tc>
          <w:tcPr>
            <w:tcW w:w="3969" w:type="dxa"/>
            <w:vAlign w:val="center"/>
          </w:tcPr>
          <w:p w14:paraId="7A559BB9" w14:textId="4525653F" w:rsidR="00922FE6" w:rsidRPr="007145B4" w:rsidRDefault="00922FE6" w:rsidP="00922FE6">
            <w:pPr>
              <w:pStyle w:val="aff"/>
            </w:pPr>
            <w:r>
              <w:rPr>
                <w:rFonts w:hint="eastAsia"/>
              </w:rPr>
              <w:t>用于生成矩阵的关系向量</w:t>
            </w:r>
          </w:p>
        </w:tc>
      </w:tr>
      <w:tr w:rsidR="00922FE6" w:rsidRPr="006B6819" w14:paraId="6E0F0439" w14:textId="77777777" w:rsidTr="003F0A60">
        <w:trPr>
          <w:jc w:val="center"/>
        </w:trPr>
        <w:tc>
          <w:tcPr>
            <w:tcW w:w="2122" w:type="dxa"/>
            <w:vAlign w:val="center"/>
          </w:tcPr>
          <w:p w14:paraId="5D4D1643" w14:textId="46A9FE20" w:rsidR="00922FE6" w:rsidRDefault="007E366D" w:rsidP="00922FE6">
            <w:pPr>
              <w:pStyle w:val="aff"/>
            </w:pPr>
            <m:oMathPara>
              <m:oMath>
                <m:sSubSup>
                  <m:sSubSupPr>
                    <m:ctrlPr>
                      <w:rPr>
                        <w:rFonts w:ascii="Cambria Math" w:hAnsi="Cambria Math"/>
                        <w:i/>
                      </w:rPr>
                    </m:ctrlPr>
                  </m:sSubSupPr>
                  <m:e>
                    <m:r>
                      <m:rPr>
                        <m:scr m:val="script"/>
                      </m:rPr>
                      <w:rPr>
                        <w:rFonts w:ascii="Cambria Math" w:hAnsi="Cambria Math"/>
                      </w:rPr>
                      <m:t>N</m:t>
                    </m:r>
                  </m:e>
                  <m:sub>
                    <m:r>
                      <w:rPr>
                        <w:rFonts w:ascii="Cambria Math" w:hAnsi="Cambria Math" w:hint="eastAsia"/>
                      </w:rPr>
                      <m:t>s</m:t>
                    </m:r>
                  </m:sub>
                  <m:sup>
                    <m:r>
                      <w:rPr>
                        <w:rFonts w:ascii="Cambria Math" w:hAnsi="Cambria Math" w:hint="eastAsia"/>
                      </w:rPr>
                      <m:t>r</m:t>
                    </m:r>
                  </m:sup>
                </m:sSubSup>
              </m:oMath>
            </m:oMathPara>
          </w:p>
        </w:tc>
        <w:tc>
          <w:tcPr>
            <w:tcW w:w="3969" w:type="dxa"/>
            <w:vAlign w:val="center"/>
          </w:tcPr>
          <w:p w14:paraId="715BE938" w14:textId="0286DC1C" w:rsidR="00922FE6" w:rsidRPr="007145B4" w:rsidRDefault="00922FE6" w:rsidP="00922FE6">
            <w:pPr>
              <w:pStyle w:val="aff"/>
            </w:pPr>
            <w:r>
              <w:rPr>
                <w:rFonts w:hint="eastAsia"/>
              </w:rPr>
              <w:t>中心实体在关系</w:t>
            </w:r>
            <m:oMath>
              <m:r>
                <w:rPr>
                  <w:rFonts w:ascii="Cambria Math" w:hAnsi="Cambria Math" w:hint="eastAsia"/>
                </w:rPr>
                <m:t>r</m:t>
              </m:r>
            </m:oMath>
            <w:r>
              <w:rPr>
                <w:rFonts w:hint="eastAsia"/>
              </w:rPr>
              <w:t>下的邻居实体集合</w:t>
            </w:r>
          </w:p>
        </w:tc>
      </w:tr>
      <w:tr w:rsidR="00922FE6" w:rsidRPr="006B6819" w14:paraId="11F46D0C" w14:textId="77777777" w:rsidTr="003F0A60">
        <w:trPr>
          <w:jc w:val="center"/>
        </w:trPr>
        <w:tc>
          <w:tcPr>
            <w:tcW w:w="2122" w:type="dxa"/>
            <w:vAlign w:val="center"/>
          </w:tcPr>
          <w:p w14:paraId="1979662D" w14:textId="0AB6C06B" w:rsidR="00922FE6" w:rsidRDefault="007E366D" w:rsidP="00922FE6">
            <w:pPr>
              <w:pStyle w:val="aff"/>
            </w:pPr>
            <m:oMathPara>
              <m:oMath>
                <m:sSub>
                  <m:sSubPr>
                    <m:ctrlPr>
                      <w:rPr>
                        <w:rFonts w:ascii="Cambria Math" w:hAnsi="Cambria Math"/>
                        <w:i/>
                      </w:rPr>
                    </m:ctrlPr>
                  </m:sSubPr>
                  <m:e>
                    <m:r>
                      <w:rPr>
                        <w:rFonts w:ascii="Cambria Math" w:hAnsi="Cambria Math"/>
                      </w:rPr>
                      <m:t>v</m:t>
                    </m:r>
                  </m:e>
                  <m:sub>
                    <m:r>
                      <w:rPr>
                        <w:rFonts w:ascii="Cambria Math" w:hAnsi="Cambria Math"/>
                      </w:rPr>
                      <m:t>r</m:t>
                    </m:r>
                  </m:sub>
                </m:sSub>
              </m:oMath>
            </m:oMathPara>
          </w:p>
        </w:tc>
        <w:tc>
          <w:tcPr>
            <w:tcW w:w="3969" w:type="dxa"/>
            <w:vAlign w:val="center"/>
          </w:tcPr>
          <w:p w14:paraId="61519600" w14:textId="20007CBA" w:rsidR="00922FE6" w:rsidRPr="007145B4" w:rsidRDefault="00922FE6" w:rsidP="00922FE6">
            <w:pPr>
              <w:pStyle w:val="aff"/>
            </w:pPr>
            <w:r>
              <w:rPr>
                <w:rFonts w:hint="eastAsia"/>
              </w:rPr>
              <w:t>所有属于关系</w:t>
            </w:r>
            <m:oMath>
              <m:r>
                <w:rPr>
                  <w:rFonts w:ascii="Cambria Math" w:hAnsi="Cambria Math" w:hint="eastAsia"/>
                </w:rPr>
                <m:t>r</m:t>
              </m:r>
            </m:oMath>
            <w:r>
              <w:rPr>
                <w:rFonts w:hint="eastAsia"/>
              </w:rPr>
              <w:t>的向量</w:t>
            </w:r>
          </w:p>
        </w:tc>
      </w:tr>
      <w:tr w:rsidR="00922FE6" w:rsidRPr="006B6819" w14:paraId="29305B34" w14:textId="77777777" w:rsidTr="003F0A60">
        <w:trPr>
          <w:jc w:val="center"/>
        </w:trPr>
        <w:tc>
          <w:tcPr>
            <w:tcW w:w="2122" w:type="dxa"/>
            <w:vAlign w:val="center"/>
          </w:tcPr>
          <w:p w14:paraId="22F7E3DF" w14:textId="77777777" w:rsidR="00922FE6" w:rsidRDefault="007E366D" w:rsidP="00922FE6">
            <w:pPr>
              <w:pStyle w:val="aff"/>
              <w:rPr>
                <w:rFonts w:eastAsia="黑体"/>
              </w:rPr>
            </w:pPr>
            <m:oMathPara>
              <m:oMath>
                <m:sSubSup>
                  <m:sSubSupPr>
                    <m:ctrlPr>
                      <w:rPr>
                        <w:rFonts w:ascii="Cambria Math" w:hAnsi="Cambria Math"/>
                        <w:i/>
                      </w:rPr>
                    </m:ctrlPr>
                  </m:sSubSupPr>
                  <m:e>
                    <m:r>
                      <w:rPr>
                        <w:rFonts w:ascii="Cambria Math" w:hAnsi="Cambria Math"/>
                      </w:rPr>
                      <m:t>e</m:t>
                    </m:r>
                  </m:e>
                  <m:sub>
                    <m:r>
                      <w:rPr>
                        <w:rFonts w:ascii="Cambria Math" w:hAnsi="Cambria Math"/>
                      </w:rPr>
                      <m:t>s</m:t>
                    </m:r>
                  </m:sub>
                  <m:sup>
                    <m:r>
                      <w:rPr>
                        <w:rFonts w:ascii="Cambria Math" w:hAnsi="Cambria Math"/>
                      </w:rPr>
                      <m:t>l+1</m:t>
                    </m:r>
                  </m:sup>
                </m:sSubSup>
              </m:oMath>
            </m:oMathPara>
          </w:p>
        </w:tc>
        <w:tc>
          <w:tcPr>
            <w:tcW w:w="3969" w:type="dxa"/>
            <w:vAlign w:val="center"/>
          </w:tcPr>
          <w:p w14:paraId="1AEDA06E" w14:textId="77777777" w:rsidR="00922FE6" w:rsidRDefault="00922FE6" w:rsidP="00922FE6">
            <w:pPr>
              <w:pStyle w:val="aff"/>
            </w:pPr>
            <w:r>
              <w:rPr>
                <w:rFonts w:hint="eastAsia"/>
              </w:rPr>
              <w:t>第</w:t>
            </w:r>
            <m:oMath>
              <m:r>
                <w:rPr>
                  <w:rFonts w:ascii="Cambria Math" w:hAnsi="Cambria Math" w:hint="eastAsia"/>
                </w:rPr>
                <m:t>l</m:t>
              </m:r>
              <m:r>
                <w:rPr>
                  <w:rFonts w:ascii="Cambria Math" w:hAnsi="Cambria Math"/>
                </w:rPr>
                <m:t>+1</m:t>
              </m:r>
            </m:oMath>
            <w:r>
              <w:rPr>
                <w:rFonts w:hint="eastAsia"/>
              </w:rPr>
              <w:t>层的实体向量</w:t>
            </w:r>
          </w:p>
        </w:tc>
      </w:tr>
      <w:tr w:rsidR="00922FE6" w14:paraId="214B78A0" w14:textId="77777777" w:rsidTr="003F0A60">
        <w:trPr>
          <w:jc w:val="center"/>
        </w:trPr>
        <w:tc>
          <w:tcPr>
            <w:tcW w:w="2122" w:type="dxa"/>
            <w:vAlign w:val="center"/>
          </w:tcPr>
          <w:p w14:paraId="3F27990E" w14:textId="77777777" w:rsidR="00922FE6" w:rsidRDefault="007E366D" w:rsidP="00922FE6">
            <w:pPr>
              <w:pStyle w:val="aff"/>
            </w:pPr>
            <m:oMathPara>
              <m:oMath>
                <m:sSub>
                  <m:sSubPr>
                    <m:ctrlPr>
                      <w:rPr>
                        <w:rFonts w:ascii="Cambria Math" w:hAnsi="Cambria Math"/>
                        <w:i/>
                      </w:rPr>
                    </m:ctrlPr>
                  </m:sSubPr>
                  <m:e>
                    <m:r>
                      <w:rPr>
                        <w:rFonts w:ascii="Cambria Math" w:hAnsi="Cambria Math"/>
                      </w:rPr>
                      <m:t>M</m:t>
                    </m:r>
                  </m:e>
                  <m:sub>
                    <m:r>
                      <w:rPr>
                        <w:rFonts w:ascii="Cambria Math" w:hAnsi="Cambria Math"/>
                      </w:rPr>
                      <m:t>rel</m:t>
                    </m:r>
                  </m:sub>
                </m:sSub>
              </m:oMath>
            </m:oMathPara>
          </w:p>
        </w:tc>
        <w:tc>
          <w:tcPr>
            <w:tcW w:w="3969" w:type="dxa"/>
            <w:vAlign w:val="center"/>
          </w:tcPr>
          <w:p w14:paraId="6D278CA5" w14:textId="77777777" w:rsidR="00922FE6" w:rsidRDefault="00922FE6" w:rsidP="00922FE6">
            <w:pPr>
              <w:pStyle w:val="aff"/>
            </w:pPr>
            <w:r>
              <w:rPr>
                <w:rFonts w:hint="eastAsia"/>
              </w:rPr>
              <w:t>用于生成目标关系向量的全局参数</w:t>
            </w:r>
          </w:p>
        </w:tc>
      </w:tr>
      <w:tr w:rsidR="00922FE6" w14:paraId="61460C52" w14:textId="77777777" w:rsidTr="003F0A60">
        <w:trPr>
          <w:jc w:val="center"/>
        </w:trPr>
        <w:tc>
          <w:tcPr>
            <w:tcW w:w="2122" w:type="dxa"/>
            <w:vAlign w:val="center"/>
          </w:tcPr>
          <w:p w14:paraId="675F4E24" w14:textId="77777777" w:rsidR="00922FE6" w:rsidRDefault="007E366D" w:rsidP="00922FE6">
            <w:pPr>
              <w:pStyle w:val="aff"/>
            </w:pPr>
            <m:oMathPara>
              <m:oMath>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r</m:t>
                    </m:r>
                  </m:sub>
                </m:sSub>
              </m:oMath>
            </m:oMathPara>
          </w:p>
        </w:tc>
        <w:tc>
          <w:tcPr>
            <w:tcW w:w="3969" w:type="dxa"/>
            <w:vAlign w:val="center"/>
          </w:tcPr>
          <w:p w14:paraId="4E45A7E0" w14:textId="77777777" w:rsidR="00922FE6" w:rsidRDefault="00922FE6" w:rsidP="00922FE6">
            <w:pPr>
              <w:pStyle w:val="aff"/>
            </w:pPr>
            <w:r>
              <w:rPr>
                <w:rFonts w:hint="eastAsia"/>
              </w:rPr>
              <w:t>生成目标关系向量的全局参数</w:t>
            </w:r>
          </w:p>
        </w:tc>
      </w:tr>
      <w:tr w:rsidR="00922FE6" w14:paraId="2DE247E9" w14:textId="77777777" w:rsidTr="003F0A60">
        <w:trPr>
          <w:jc w:val="center"/>
        </w:trPr>
        <w:tc>
          <w:tcPr>
            <w:tcW w:w="2122" w:type="dxa"/>
            <w:vAlign w:val="center"/>
          </w:tcPr>
          <w:p w14:paraId="57539EB9" w14:textId="77777777" w:rsidR="00922FE6" w:rsidRDefault="007E366D" w:rsidP="00922FE6">
            <w:pPr>
              <w:pStyle w:val="aff"/>
            </w:pPr>
            <m:oMathPara>
              <m:oMath>
                <m:sSub>
                  <m:sSubPr>
                    <m:ctrlPr>
                      <w:rPr>
                        <w:rFonts w:ascii="Cambria Math" w:hAnsi="Cambria Math"/>
                        <w:i/>
                      </w:rPr>
                    </m:ctrlPr>
                  </m:sSubPr>
                  <m:e>
                    <m:r>
                      <m:rPr>
                        <m:sty m:val="bi"/>
                      </m:rPr>
                      <w:rPr>
                        <w:rFonts w:ascii="Cambria Math" w:hAnsi="Cambria Math"/>
                      </w:rPr>
                      <m:t>q</m:t>
                    </m:r>
                  </m:e>
                  <m:sub>
                    <m:r>
                      <m:rPr>
                        <m:sty m:val="bi"/>
                      </m:rPr>
                      <w:rPr>
                        <w:rFonts w:ascii="Cambria Math" w:hAnsi="Cambria Math"/>
                      </w:rPr>
                      <m:t>r</m:t>
                    </m:r>
                  </m:sub>
                </m:sSub>
              </m:oMath>
            </m:oMathPara>
          </w:p>
        </w:tc>
        <w:tc>
          <w:tcPr>
            <w:tcW w:w="3969" w:type="dxa"/>
            <w:vAlign w:val="center"/>
          </w:tcPr>
          <w:p w14:paraId="3DFCFF7E" w14:textId="77777777" w:rsidR="00922FE6" w:rsidRDefault="00922FE6" w:rsidP="00922FE6">
            <w:pPr>
              <w:pStyle w:val="aff"/>
            </w:pPr>
            <w:r>
              <w:rPr>
                <w:rFonts w:hint="eastAsia"/>
              </w:rPr>
              <w:t>目标关系向量</w:t>
            </w:r>
          </w:p>
        </w:tc>
      </w:tr>
      <w:tr w:rsidR="00922FE6" w14:paraId="0597CF3B" w14:textId="77777777" w:rsidTr="003F0A60">
        <w:trPr>
          <w:jc w:val="center"/>
        </w:trPr>
        <w:tc>
          <w:tcPr>
            <w:tcW w:w="2122" w:type="dxa"/>
            <w:vAlign w:val="center"/>
          </w:tcPr>
          <w:p w14:paraId="5CED85E4" w14:textId="77777777" w:rsidR="00922FE6" w:rsidRDefault="007E366D" w:rsidP="00922FE6">
            <w:pPr>
              <w:pStyle w:val="aff"/>
            </w:pPr>
            <m:oMathPara>
              <m:oMath>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h</m:t>
                    </m:r>
                  </m:sub>
                  <m:sup>
                    <m:r>
                      <m:rPr>
                        <m:sty m:val="bi"/>
                      </m:rPr>
                      <w:rPr>
                        <w:rFonts w:ascii="Cambria Math" w:hAnsi="Cambria Math"/>
                      </w:rPr>
                      <m:t>L</m:t>
                    </m:r>
                  </m:sup>
                </m:sSubSup>
              </m:oMath>
            </m:oMathPara>
          </w:p>
        </w:tc>
        <w:tc>
          <w:tcPr>
            <w:tcW w:w="3969" w:type="dxa"/>
            <w:vAlign w:val="center"/>
          </w:tcPr>
          <w:p w14:paraId="1F366A46" w14:textId="77777777" w:rsidR="00922FE6" w:rsidRDefault="00922FE6" w:rsidP="00922FE6">
            <w:pPr>
              <w:pStyle w:val="aff"/>
            </w:pPr>
            <m:oMath>
              <m:r>
                <w:rPr>
                  <w:rFonts w:ascii="Cambria Math" w:hAnsi="Cambria Math" w:hint="eastAsia"/>
                </w:rPr>
                <m:t>L</m:t>
              </m:r>
            </m:oMath>
            <w:r>
              <w:rPr>
                <w:rFonts w:hint="eastAsia"/>
              </w:rPr>
              <w:t>层聚合以后的实体向量</w:t>
            </w:r>
          </w:p>
        </w:tc>
      </w:tr>
      <w:tr w:rsidR="00922FE6" w14:paraId="29CF66C7" w14:textId="77777777" w:rsidTr="003F0A60">
        <w:trPr>
          <w:jc w:val="center"/>
        </w:trPr>
        <w:tc>
          <w:tcPr>
            <w:tcW w:w="2122" w:type="dxa"/>
            <w:vAlign w:val="center"/>
          </w:tcPr>
          <w:p w14:paraId="2BF5CF12" w14:textId="77777777" w:rsidR="00922FE6" w:rsidRDefault="00922FE6" w:rsidP="00922FE6">
            <w:pPr>
              <w:pStyle w:val="aff"/>
            </w:pPr>
            <m:oMathPara>
              <m:oMath>
                <m:r>
                  <m:rPr>
                    <m:scr m:val="script"/>
                  </m:rPr>
                  <w:rPr>
                    <w:rFonts w:ascii="Cambria Math" w:hAnsi="Cambria Math"/>
                  </w:rPr>
                  <m:t>L</m:t>
                </m:r>
              </m:oMath>
            </m:oMathPara>
          </w:p>
        </w:tc>
        <w:tc>
          <w:tcPr>
            <w:tcW w:w="3969" w:type="dxa"/>
            <w:vAlign w:val="center"/>
          </w:tcPr>
          <w:p w14:paraId="1015A7B4" w14:textId="77777777" w:rsidR="00922FE6" w:rsidRDefault="00922FE6" w:rsidP="00922FE6">
            <w:pPr>
              <w:pStyle w:val="aff"/>
            </w:pPr>
            <w:r>
              <w:rPr>
                <w:rFonts w:hint="eastAsia"/>
              </w:rPr>
              <w:t>损失函数</w:t>
            </w:r>
          </w:p>
        </w:tc>
      </w:tr>
      <w:tr w:rsidR="00922FE6" w14:paraId="082BBB4A" w14:textId="77777777" w:rsidTr="003F0A60">
        <w:trPr>
          <w:jc w:val="center"/>
        </w:trPr>
        <w:tc>
          <w:tcPr>
            <w:tcW w:w="2122" w:type="dxa"/>
            <w:vAlign w:val="center"/>
          </w:tcPr>
          <w:p w14:paraId="14A6B796" w14:textId="77777777" w:rsidR="00922FE6" w:rsidRDefault="007E366D" w:rsidP="00922FE6">
            <w:pPr>
              <w:pStyle w:val="aff"/>
            </w:pPr>
            <m:oMathPara>
              <m:oMath>
                <m:sSub>
                  <m:sSubPr>
                    <m:ctrlPr>
                      <w:rPr>
                        <w:rFonts w:ascii="Cambria Math" w:hAnsi="Cambria Math"/>
                        <w:i/>
                      </w:rPr>
                    </m:ctrlPr>
                  </m:sSubPr>
                  <m:e>
                    <m:r>
                      <w:rPr>
                        <w:rFonts w:ascii="Cambria Math" w:hAnsi="Cambria Math"/>
                      </w:rPr>
                      <m:t>p</m:t>
                    </m:r>
                  </m:e>
                  <m:sub>
                    <m:r>
                      <w:rPr>
                        <w:rFonts w:ascii="Cambria Math" w:hAnsi="Cambria Math"/>
                      </w:rPr>
                      <m:t>i</m:t>
                    </m:r>
                  </m:sub>
                </m:sSub>
              </m:oMath>
            </m:oMathPara>
          </w:p>
        </w:tc>
        <w:tc>
          <w:tcPr>
            <w:tcW w:w="3969" w:type="dxa"/>
            <w:vAlign w:val="center"/>
          </w:tcPr>
          <w:p w14:paraId="5ADDC06B" w14:textId="77777777" w:rsidR="00922FE6" w:rsidRDefault="00922FE6" w:rsidP="00922FE6">
            <w:pPr>
              <w:pStyle w:val="aff"/>
            </w:pPr>
            <w:r>
              <w:rPr>
                <w:rFonts w:hint="eastAsia"/>
              </w:rPr>
              <w:t>三元组</w:t>
            </w:r>
            <m:oMath>
              <m:r>
                <w:rPr>
                  <w:rFonts w:ascii="Cambria Math" w:hAnsi="Cambria Math" w:hint="eastAsia"/>
                </w:rPr>
                <m:t>i</m:t>
              </m:r>
            </m:oMath>
            <w:r>
              <w:rPr>
                <w:rFonts w:hint="eastAsia"/>
              </w:rPr>
              <w:t>的预测值</w:t>
            </w:r>
          </w:p>
        </w:tc>
      </w:tr>
      <w:tr w:rsidR="00922FE6" w14:paraId="73EE5BA9" w14:textId="77777777" w:rsidTr="003F0A60">
        <w:trPr>
          <w:jc w:val="center"/>
        </w:trPr>
        <w:tc>
          <w:tcPr>
            <w:tcW w:w="2122" w:type="dxa"/>
            <w:vAlign w:val="center"/>
          </w:tcPr>
          <w:p w14:paraId="10BCC760" w14:textId="77777777" w:rsidR="00922FE6" w:rsidRDefault="007E366D" w:rsidP="00922FE6">
            <w:pPr>
              <w:pStyle w:val="aff"/>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3969" w:type="dxa"/>
            <w:vAlign w:val="center"/>
          </w:tcPr>
          <w:p w14:paraId="353957E9" w14:textId="77777777" w:rsidR="00922FE6" w:rsidRDefault="00922FE6" w:rsidP="00922FE6">
            <w:pPr>
              <w:pStyle w:val="aff"/>
            </w:pPr>
            <w:r>
              <w:rPr>
                <w:rFonts w:hint="eastAsia"/>
              </w:rPr>
              <w:t>三元组</w:t>
            </w:r>
            <m:oMath>
              <m:r>
                <w:rPr>
                  <w:rFonts w:ascii="Cambria Math" w:hAnsi="Cambria Math" w:hint="eastAsia"/>
                </w:rPr>
                <m:t>i</m:t>
              </m:r>
            </m:oMath>
            <w:r>
              <w:rPr>
                <w:rFonts w:hint="eastAsia"/>
              </w:rPr>
              <w:t>的实际标签</w:t>
            </w:r>
          </w:p>
        </w:tc>
      </w:tr>
      <w:tr w:rsidR="00922FE6" w14:paraId="2F70DE8E" w14:textId="77777777" w:rsidTr="003F0A60">
        <w:trPr>
          <w:jc w:val="center"/>
        </w:trPr>
        <w:tc>
          <w:tcPr>
            <w:tcW w:w="2122" w:type="dxa"/>
            <w:vAlign w:val="center"/>
          </w:tcPr>
          <w:p w14:paraId="1A3F5051" w14:textId="69E34390" w:rsidR="00922FE6" w:rsidRPr="001E1A1B" w:rsidRDefault="007E366D" w:rsidP="00922FE6">
            <w:pPr>
              <w:pStyle w:val="aff"/>
              <w:rPr>
                <w:i/>
              </w:rPr>
            </w:pPr>
            <m:oMathPara>
              <m:oMath>
                <m:d>
                  <m:dPr>
                    <m:begChr m:val="["/>
                    <m:endChr m:val="]"/>
                    <m:ctrlPr>
                      <w:rPr>
                        <w:rFonts w:ascii="Cambria Math" w:hAnsi="Cambria Math"/>
                        <w:i/>
                      </w:rPr>
                    </m:ctrlPr>
                  </m:dPr>
                  <m:e>
                    <m:r>
                      <w:rPr>
                        <w:rFonts w:ascii="Cambria Math" w:hAnsi="Cambria Math"/>
                      </w:rPr>
                      <m:t>;</m:t>
                    </m:r>
                  </m:e>
                </m:d>
              </m:oMath>
            </m:oMathPara>
          </w:p>
        </w:tc>
        <w:tc>
          <w:tcPr>
            <w:tcW w:w="3969" w:type="dxa"/>
            <w:vAlign w:val="center"/>
          </w:tcPr>
          <w:p w14:paraId="09F8F8E3" w14:textId="77777777" w:rsidR="00922FE6" w:rsidRDefault="00922FE6" w:rsidP="00922FE6">
            <w:pPr>
              <w:pStyle w:val="aff"/>
            </w:pPr>
            <w:r>
              <w:rPr>
                <w:rFonts w:hint="eastAsia"/>
              </w:rPr>
              <w:t>向量拼接操作</w:t>
            </w:r>
          </w:p>
        </w:tc>
      </w:tr>
    </w:tbl>
    <w:p w14:paraId="699D8E39" w14:textId="51DD77B0" w:rsidR="003C6B83" w:rsidRDefault="003A7175" w:rsidP="00633A68">
      <w:pPr>
        <w:ind w:firstLine="480"/>
      </w:pPr>
      <w:r>
        <w:rPr>
          <w:rFonts w:hint="eastAsia"/>
        </w:rPr>
        <w:t>与</w:t>
      </w:r>
      <w:r>
        <w:rPr>
          <w:rFonts w:hint="eastAsia"/>
        </w:rPr>
        <w:t>R</w:t>
      </w:r>
      <w:r>
        <w:t>AGAT</w:t>
      </w:r>
      <w:r>
        <w:rPr>
          <w:rFonts w:hint="eastAsia"/>
        </w:rPr>
        <w:t>一致，</w:t>
      </w:r>
      <w:r w:rsidR="00496D24">
        <w:rPr>
          <w:rFonts w:hint="eastAsia"/>
        </w:rPr>
        <w:t>H</w:t>
      </w:r>
      <w:r w:rsidR="00496D24">
        <w:t>KGN</w:t>
      </w:r>
      <w:r w:rsidR="00496D24">
        <w:rPr>
          <w:rFonts w:hint="eastAsia"/>
        </w:rPr>
        <w:t>对于原始的知识图谱</w:t>
      </w:r>
      <m:oMath>
        <m:r>
          <m:rPr>
            <m:scr m:val="script"/>
          </m:rPr>
          <w:rPr>
            <w:rFonts w:ascii="Cambria Math" w:hAnsi="Cambria Math"/>
          </w:rPr>
          <m:t>G=</m:t>
        </m:r>
        <m:d>
          <m:dPr>
            <m:ctrlPr>
              <w:rPr>
                <w:rFonts w:ascii="Cambria Math" w:hAnsi="Cambria Math"/>
                <w:i/>
              </w:rPr>
            </m:ctrlPr>
          </m:dPr>
          <m:e>
            <m:r>
              <m:rPr>
                <m:scr m:val="script"/>
              </m:rPr>
              <w:rPr>
                <w:rFonts w:ascii="Cambria Math" w:hAnsi="Cambria Math"/>
              </w:rPr>
              <m:t>E,R,T</m:t>
            </m:r>
          </m:e>
        </m:d>
      </m:oMath>
      <w:r w:rsidR="00496D24">
        <w:rPr>
          <w:rFonts w:hint="eastAsia"/>
        </w:rPr>
        <w:t>首先会</w:t>
      </w:r>
      <w:r w:rsidR="00137441">
        <w:rPr>
          <w:rFonts w:hint="eastAsia"/>
        </w:rPr>
        <w:t>拓展逆关系，</w:t>
      </w:r>
      <w:r w:rsidR="009E74DC">
        <w:rPr>
          <w:rFonts w:hint="eastAsia"/>
        </w:rPr>
        <w:t>然后</w:t>
      </w:r>
      <w:r w:rsidR="005C61E5">
        <w:rPr>
          <w:rFonts w:hint="eastAsia"/>
        </w:rPr>
        <w:t>增加自循环关系：</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6D1168" w14:paraId="655D6E61" w14:textId="77777777" w:rsidTr="003F0A60">
        <w:trPr>
          <w:jc w:val="center"/>
        </w:trPr>
        <w:tc>
          <w:tcPr>
            <w:tcW w:w="1276" w:type="dxa"/>
            <w:vAlign w:val="center"/>
          </w:tcPr>
          <w:p w14:paraId="109FFE2D" w14:textId="77777777" w:rsidR="006D1168" w:rsidRDefault="006D1168" w:rsidP="003F0A60">
            <w:pPr>
              <w:ind w:firstLineChars="0" w:firstLine="0"/>
              <w:jc w:val="center"/>
            </w:pPr>
          </w:p>
        </w:tc>
        <w:tc>
          <w:tcPr>
            <w:tcW w:w="6657" w:type="dxa"/>
            <w:vAlign w:val="center"/>
          </w:tcPr>
          <w:p w14:paraId="7ECA93B1" w14:textId="77777777" w:rsidR="006D1168" w:rsidRPr="001E0BE8" w:rsidRDefault="007E366D" w:rsidP="003F0A60">
            <w:pPr>
              <w:ind w:firstLine="480"/>
              <w:rPr>
                <w:lang/>
              </w:rPr>
            </w:pPr>
            <m:oMathPara>
              <m:oMath>
                <m:sSup>
                  <m:sSupPr>
                    <m:ctrlPr>
                      <w:rPr>
                        <w:rFonts w:ascii="Cambria Math" w:hAnsi="Cambria Math"/>
                        <w:i/>
                        <w:lang/>
                      </w:rPr>
                    </m:ctrlPr>
                  </m:sSupPr>
                  <m:e>
                    <m:r>
                      <m:rPr>
                        <m:scr m:val="script"/>
                      </m:rPr>
                      <w:rPr>
                        <w:rFonts w:ascii="Cambria Math" w:hAnsi="Cambria Math"/>
                        <w:lang/>
                      </w:rPr>
                      <m:t>R</m:t>
                    </m:r>
                  </m:e>
                  <m:sup>
                    <m:r>
                      <m:rPr>
                        <m:sty m:val="p"/>
                      </m:rPr>
                      <w:rPr>
                        <w:rFonts w:ascii="Cambria Math" w:hAnsi="Cambria Math" w:hint="eastAsia"/>
                        <w:lang/>
                      </w:rPr>
                      <m:t>'</m:t>
                    </m:r>
                  </m:sup>
                </m:sSup>
                <m:r>
                  <m:rPr>
                    <m:scr m:val="script"/>
                  </m:rPr>
                  <w:rPr>
                    <w:rFonts w:ascii="Cambria Math" w:hAnsi="Cambria Math"/>
                    <w:lang/>
                  </w:rPr>
                  <m:t>=R</m:t>
                </m:r>
                <m:r>
                  <m:rPr>
                    <m:sty m:val="p"/>
                  </m:rPr>
                  <w:rPr>
                    <w:rFonts w:ascii="Cambria Math" w:hAnsi="Cambria Math" w:hint="eastAsia"/>
                    <w:lang/>
                  </w:rPr>
                  <m:t>∪</m:t>
                </m:r>
                <m:d>
                  <m:dPr>
                    <m:begChr m:val="{"/>
                    <m:endChr m:val="}"/>
                    <m:ctrlPr>
                      <w:rPr>
                        <w:rFonts w:ascii="Cambria Math" w:hAnsi="Cambria Math"/>
                        <w:lang/>
                      </w:rPr>
                    </m:ctrlPr>
                  </m:dPr>
                  <m:e>
                    <m:sSup>
                      <m:sSupPr>
                        <m:ctrlPr>
                          <w:rPr>
                            <w:rFonts w:ascii="Cambria Math" w:hAnsi="Cambria Math"/>
                            <w:i/>
                            <w:lang/>
                          </w:rPr>
                        </m:ctrlPr>
                      </m:sSupPr>
                      <m:e>
                        <m:r>
                          <w:rPr>
                            <w:rFonts w:ascii="Cambria Math" w:hAnsi="Cambria Math"/>
                            <w:lang/>
                          </w:rPr>
                          <m:t>r</m:t>
                        </m:r>
                      </m:e>
                      <m:sup>
                        <m:r>
                          <w:rPr>
                            <w:rFonts w:ascii="Cambria Math" w:hAnsi="Cambria Math"/>
                            <w:lang/>
                          </w:rPr>
                          <m:t>-1</m:t>
                        </m:r>
                      </m:sup>
                    </m:sSup>
                    <m:ctrlPr>
                      <w:rPr>
                        <w:rFonts w:ascii="Cambria Math" w:hAnsi="Cambria Math"/>
                        <w:i/>
                        <w:lang/>
                      </w:rPr>
                    </m:ctrlPr>
                  </m:e>
                  <m:e>
                    <m:r>
                      <w:rPr>
                        <w:rFonts w:ascii="Cambria Math" w:hAnsi="Cambria Math"/>
                        <w:lang/>
                      </w:rPr>
                      <m:t>r</m:t>
                    </m:r>
                    <m:r>
                      <m:rPr>
                        <m:sty m:val="p"/>
                      </m:rPr>
                      <w:rPr>
                        <w:rFonts w:ascii="Cambria Math" w:hAnsi="Cambria Math" w:hint="eastAsia"/>
                        <w:lang/>
                      </w:rPr>
                      <m:t>∈</m:t>
                    </m:r>
                    <m:r>
                      <m:rPr>
                        <m:scr m:val="script"/>
                      </m:rPr>
                      <w:rPr>
                        <w:rFonts w:ascii="Cambria Math" w:hAnsi="Cambria Math"/>
                        <w:lang/>
                      </w:rPr>
                      <m:t>R</m:t>
                    </m:r>
                    <m:ctrlPr>
                      <w:rPr>
                        <w:rFonts w:ascii="Cambria Math" w:hAnsi="Cambria Math"/>
                        <w:i/>
                        <w:lang/>
                      </w:rPr>
                    </m:ctrlPr>
                  </m:e>
                </m:d>
                <m:r>
                  <m:rPr>
                    <m:sty m:val="p"/>
                  </m:rPr>
                  <w:rPr>
                    <w:rFonts w:ascii="Cambria Math" w:hAnsi="Cambria Math" w:hint="eastAsia"/>
                    <w:lang/>
                  </w:rPr>
                  <m:t>∪</m:t>
                </m:r>
                <m:r>
                  <m:rPr>
                    <m:lit/>
                  </m:rPr>
                  <w:rPr>
                    <w:rFonts w:ascii="Cambria Math" w:hAnsi="Cambria Math"/>
                    <w:lang/>
                  </w:rPr>
                  <m:t>{</m:t>
                </m:r>
                <m:r>
                  <m:rPr>
                    <m:sty m:val="p"/>
                  </m:rPr>
                  <w:rPr>
                    <w:rFonts w:ascii="Cambria Math" w:hAnsi="Cambria Math"/>
                    <w:lang/>
                  </w:rPr>
                  <m:t>⊤</m:t>
                </m:r>
                <m:r>
                  <m:rPr>
                    <m:lit/>
                  </m:rPr>
                  <w:rPr>
                    <w:rFonts w:ascii="Cambria Math" w:hAnsi="Cambria Math"/>
                    <w:lang/>
                  </w:rPr>
                  <m:t>}</m:t>
                </m:r>
              </m:oMath>
            </m:oMathPara>
          </w:p>
          <w:p w14:paraId="21DDBEC1" w14:textId="77777777" w:rsidR="001E0BE8" w:rsidRPr="002F65AB" w:rsidRDefault="007E366D" w:rsidP="003F0A60">
            <w:pPr>
              <w:ind w:firstLine="480"/>
              <w:rPr>
                <w:lang/>
              </w:rPr>
            </w:pPr>
            <m:oMathPara>
              <m:oMath>
                <m:sSup>
                  <m:sSupPr>
                    <m:ctrlPr>
                      <w:rPr>
                        <w:rFonts w:ascii="Cambria Math" w:hAnsi="Cambria Math"/>
                        <w:i/>
                        <w:lang/>
                      </w:rPr>
                    </m:ctrlPr>
                  </m:sSupPr>
                  <m:e>
                    <m:r>
                      <m:rPr>
                        <m:scr m:val="script"/>
                      </m:rPr>
                      <w:rPr>
                        <w:rFonts w:ascii="Cambria Math" w:hAnsi="Cambria Math"/>
                        <w:lang/>
                      </w:rPr>
                      <m:t>T</m:t>
                    </m:r>
                  </m:e>
                  <m:sup>
                    <m:r>
                      <m:rPr>
                        <m:sty m:val="p"/>
                      </m:rPr>
                      <w:rPr>
                        <w:rFonts w:ascii="Cambria Math" w:hAnsi="Cambria Math" w:hint="eastAsia"/>
                        <w:lang/>
                      </w:rPr>
                      <m:t>'</m:t>
                    </m:r>
                  </m:sup>
                </m:sSup>
                <m:r>
                  <m:rPr>
                    <m:scr m:val="script"/>
                  </m:rPr>
                  <w:rPr>
                    <w:rFonts w:ascii="Cambria Math" w:hAnsi="Cambria Math"/>
                    <w:lang/>
                  </w:rPr>
                  <m:t>=T</m:t>
                </m:r>
                <m:r>
                  <m:rPr>
                    <m:sty m:val="p"/>
                  </m:rPr>
                  <w:rPr>
                    <w:rFonts w:ascii="Cambria Math" w:hAnsi="Cambria Math" w:hint="eastAsia"/>
                    <w:lang/>
                  </w:rPr>
                  <m:t>∪</m:t>
                </m:r>
                <m:sSup>
                  <m:sSupPr>
                    <m:ctrlPr>
                      <w:rPr>
                        <w:rFonts w:ascii="Cambria Math" w:hAnsi="Cambria Math"/>
                        <w:i/>
                        <w:lang/>
                      </w:rPr>
                    </m:ctrlPr>
                  </m:sSupPr>
                  <m:e>
                    <m:r>
                      <m:rPr>
                        <m:scr m:val="script"/>
                      </m:rPr>
                      <w:rPr>
                        <w:rFonts w:ascii="Cambria Math" w:hAnsi="Cambria Math"/>
                        <w:lang/>
                      </w:rPr>
                      <m:t>T</m:t>
                    </m:r>
                  </m:e>
                  <m:sup>
                    <m:r>
                      <w:rPr>
                        <w:rFonts w:ascii="Cambria Math" w:hAnsi="Cambria Math"/>
                        <w:lang/>
                      </w:rPr>
                      <m:t>-1</m:t>
                    </m:r>
                  </m:sup>
                </m:sSup>
                <m:r>
                  <m:rPr>
                    <m:sty m:val="p"/>
                  </m:rPr>
                  <w:rPr>
                    <w:rFonts w:ascii="Cambria Math" w:hAnsi="Cambria Math" w:hint="eastAsia"/>
                    <w:lang/>
                  </w:rPr>
                  <m:t>∪</m:t>
                </m:r>
                <m:d>
                  <m:dPr>
                    <m:begChr m:val="{"/>
                    <m:endChr m:val="}"/>
                    <m:ctrlPr>
                      <w:rPr>
                        <w:rFonts w:ascii="Cambria Math" w:hAnsi="Cambria Math"/>
                        <w:lang/>
                      </w:rPr>
                    </m:ctrlPr>
                  </m:dPr>
                  <m:e>
                    <m:r>
                      <w:rPr>
                        <w:rFonts w:ascii="Cambria Math" w:hAnsi="Cambria Math"/>
                        <w:lang/>
                      </w:rPr>
                      <m:t>s,</m:t>
                    </m:r>
                    <m:r>
                      <m:rPr>
                        <m:sty m:val="p"/>
                      </m:rPr>
                      <w:rPr>
                        <w:rFonts w:ascii="Cambria Math" w:hAnsi="Cambria Math"/>
                        <w:lang/>
                      </w:rPr>
                      <m:t>⊤</m:t>
                    </m:r>
                    <m:r>
                      <w:rPr>
                        <w:rFonts w:ascii="Cambria Math" w:hAnsi="Cambria Math"/>
                        <w:lang/>
                      </w:rPr>
                      <m:t>,s </m:t>
                    </m:r>
                    <m:ctrlPr>
                      <w:rPr>
                        <w:rFonts w:ascii="Cambria Math" w:hAnsi="Cambria Math"/>
                        <w:i/>
                        <w:lang/>
                      </w:rPr>
                    </m:ctrlPr>
                  </m:e>
                  <m:e>
                    <m:r>
                      <w:rPr>
                        <w:rFonts w:ascii="Cambria Math" w:hAnsi="Cambria Math"/>
                        <w:lang/>
                      </w:rPr>
                      <m:t> </m:t>
                    </m:r>
                    <m:r>
                      <w:rPr>
                        <w:rFonts w:ascii="Cambria Math" w:hAnsi="Cambria Math" w:hint="eastAsia"/>
                        <w:lang/>
                      </w:rPr>
                      <m:t>s</m:t>
                    </m:r>
                    <m:r>
                      <m:rPr>
                        <m:sty m:val="p"/>
                      </m:rPr>
                      <w:rPr>
                        <w:rFonts w:ascii="Cambria Math" w:hAnsi="Cambria Math" w:hint="eastAsia"/>
                        <w:lang/>
                      </w:rPr>
                      <m:t>∈</m:t>
                    </m:r>
                    <m:r>
                      <m:rPr>
                        <m:scr m:val="script"/>
                      </m:rPr>
                      <w:rPr>
                        <w:rFonts w:ascii="Cambria Math" w:hAnsi="Cambria Math"/>
                        <w:lang/>
                      </w:rPr>
                      <m:t>E</m:t>
                    </m:r>
                    <m:ctrlPr>
                      <w:rPr>
                        <w:rFonts w:ascii="Cambria Math" w:hAnsi="Cambria Math"/>
                        <w:i/>
                        <w:lang/>
                      </w:rPr>
                    </m:ctrlPr>
                  </m:e>
                </m:d>
              </m:oMath>
            </m:oMathPara>
          </w:p>
          <w:p w14:paraId="64E6B114" w14:textId="75A20B43" w:rsidR="002F65AB" w:rsidRPr="006114A6" w:rsidRDefault="007E366D" w:rsidP="003F0A60">
            <w:pPr>
              <w:ind w:firstLine="480"/>
              <w:rPr>
                <w:lang/>
              </w:rPr>
            </w:pPr>
            <m:oMathPara>
              <m:oMath>
                <m:sSup>
                  <m:sSupPr>
                    <m:ctrlPr>
                      <w:rPr>
                        <w:rFonts w:ascii="Cambria Math" w:hAnsi="Cambria Math"/>
                        <w:i/>
                        <w:lang/>
                      </w:rPr>
                    </m:ctrlPr>
                  </m:sSupPr>
                  <m:e>
                    <m:r>
                      <m:rPr>
                        <m:scr m:val="script"/>
                      </m:rPr>
                      <w:rPr>
                        <w:rFonts w:ascii="Cambria Math" w:hAnsi="Cambria Math"/>
                        <w:lang/>
                      </w:rPr>
                      <m:t>T</m:t>
                    </m:r>
                  </m:e>
                  <m:sup>
                    <m:r>
                      <w:rPr>
                        <w:rFonts w:ascii="Cambria Math" w:hAnsi="Cambria Math"/>
                        <w:lang/>
                      </w:rPr>
                      <m:t>-1</m:t>
                    </m:r>
                  </m:sup>
                </m:sSup>
                <m:r>
                  <w:rPr>
                    <w:rFonts w:ascii="Cambria Math" w:hAnsi="Cambria Math"/>
                    <w:lang/>
                  </w:rPr>
                  <m:t>=</m:t>
                </m:r>
                <m:d>
                  <m:dPr>
                    <m:begChr m:val="{"/>
                    <m:endChr m:val="}"/>
                    <m:ctrlPr>
                      <w:rPr>
                        <w:rFonts w:ascii="Cambria Math" w:hAnsi="Cambria Math"/>
                        <w:lang/>
                      </w:rPr>
                    </m:ctrlPr>
                  </m:dPr>
                  <m:e>
                    <m:d>
                      <m:dPr>
                        <m:ctrlPr>
                          <w:rPr>
                            <w:rFonts w:ascii="Cambria Math" w:hAnsi="Cambria Math"/>
                            <w:i/>
                            <w:lang/>
                          </w:rPr>
                        </m:ctrlPr>
                      </m:dPr>
                      <m:e>
                        <m:r>
                          <w:rPr>
                            <w:rFonts w:ascii="Cambria Math" w:hAnsi="Cambria Math"/>
                            <w:lang/>
                          </w:rPr>
                          <m:t>o,</m:t>
                        </m:r>
                        <m:sSup>
                          <m:sSupPr>
                            <m:ctrlPr>
                              <w:rPr>
                                <w:rFonts w:ascii="Cambria Math" w:hAnsi="Cambria Math"/>
                                <w:i/>
                                <w:lang/>
                              </w:rPr>
                            </m:ctrlPr>
                          </m:sSupPr>
                          <m:e>
                            <m:r>
                              <w:rPr>
                                <w:rFonts w:ascii="Cambria Math" w:hAnsi="Cambria Math"/>
                                <w:lang/>
                              </w:rPr>
                              <m:t>r</m:t>
                            </m:r>
                          </m:e>
                          <m:sup>
                            <m:r>
                              <w:rPr>
                                <w:rFonts w:ascii="Cambria Math" w:hAnsi="Cambria Math"/>
                                <w:lang/>
                              </w:rPr>
                              <m:t>-1</m:t>
                            </m:r>
                          </m:sup>
                        </m:sSup>
                        <m:r>
                          <w:rPr>
                            <w:rFonts w:ascii="Cambria Math" w:hAnsi="Cambria Math"/>
                            <w:lang/>
                          </w:rPr>
                          <m:t>,s</m:t>
                        </m:r>
                      </m:e>
                    </m:d>
                    <m:r>
                      <w:rPr>
                        <w:rFonts w:ascii="Cambria Math" w:hAnsi="Cambria Math"/>
                        <w:lang/>
                      </w:rPr>
                      <m:t> </m:t>
                    </m:r>
                    <m:ctrlPr>
                      <w:rPr>
                        <w:rFonts w:ascii="Cambria Math" w:hAnsi="Cambria Math"/>
                        <w:i/>
                        <w:lang/>
                      </w:rPr>
                    </m:ctrlPr>
                  </m:e>
                  <m:e>
                    <m:r>
                      <w:rPr>
                        <w:rFonts w:ascii="Cambria Math" w:hAnsi="Cambria Math"/>
                        <w:lang/>
                      </w:rPr>
                      <m:t> </m:t>
                    </m:r>
                    <m:d>
                      <m:dPr>
                        <m:ctrlPr>
                          <w:rPr>
                            <w:rFonts w:ascii="Cambria Math" w:hAnsi="Cambria Math"/>
                            <w:i/>
                            <w:lang/>
                          </w:rPr>
                        </m:ctrlPr>
                      </m:dPr>
                      <m:e>
                        <m:r>
                          <w:rPr>
                            <w:rFonts w:ascii="Cambria Math" w:hAnsi="Cambria Math"/>
                            <w:lang/>
                          </w:rPr>
                          <m:t>s,r,o</m:t>
                        </m:r>
                      </m:e>
                    </m:d>
                    <m:r>
                      <m:rPr>
                        <m:sty m:val="p"/>
                      </m:rPr>
                      <w:rPr>
                        <w:rFonts w:ascii="Cambria Math" w:hAnsi="Cambria Math" w:hint="eastAsia"/>
                        <w:lang/>
                      </w:rPr>
                      <m:t>∈</m:t>
                    </m:r>
                    <m:r>
                      <m:rPr>
                        <m:scr m:val="script"/>
                      </m:rPr>
                      <w:rPr>
                        <w:rFonts w:ascii="Cambria Math" w:hAnsi="Cambria Math"/>
                        <w:lang/>
                      </w:rPr>
                      <m:t>T</m:t>
                    </m:r>
                    <m:ctrlPr>
                      <w:rPr>
                        <w:rFonts w:ascii="Cambria Math" w:hAnsi="Cambria Math"/>
                        <w:i/>
                        <w:lang/>
                      </w:rPr>
                    </m:ctrlPr>
                  </m:e>
                </m:d>
              </m:oMath>
            </m:oMathPara>
          </w:p>
        </w:tc>
        <w:tc>
          <w:tcPr>
            <w:tcW w:w="1276" w:type="dxa"/>
            <w:vAlign w:val="center"/>
          </w:tcPr>
          <w:p w14:paraId="012436F8" w14:textId="231767C4" w:rsidR="006D1168" w:rsidRDefault="006D1168" w:rsidP="003F0A60">
            <w:pPr>
              <w:ind w:firstLineChars="0" w:firstLine="0"/>
              <w:jc w:val="right"/>
            </w:pPr>
            <w:r>
              <w:t>(</w:t>
            </w:r>
            <w:r w:rsidR="007E366D">
              <w:fldChar w:fldCharType="begin"/>
            </w:r>
            <w:r w:rsidR="007E366D">
              <w:instrText xml:space="preserve"> SEQ chapter \c \* MERGEFORMAT </w:instrText>
            </w:r>
            <w:r w:rsidR="007E366D">
              <w:fldChar w:fldCharType="separate"/>
            </w:r>
            <w:r w:rsidR="004D6817">
              <w:rPr>
                <w:noProof/>
              </w:rPr>
              <w:t>4</w:t>
            </w:r>
            <w:r w:rsidR="007E366D">
              <w:rPr>
                <w:noProof/>
              </w:rPr>
              <w:fldChar w:fldCharType="end"/>
            </w:r>
            <w:r>
              <w:t>.</w:t>
            </w:r>
            <w:r w:rsidR="007E366D">
              <w:fldChar w:fldCharType="begin"/>
            </w:r>
            <w:r w:rsidR="007E366D">
              <w:instrText xml:space="preserve"> SEQ equation \* MERGEFORMAT </w:instrText>
            </w:r>
            <w:r w:rsidR="007E366D">
              <w:fldChar w:fldCharType="separate"/>
            </w:r>
            <w:r w:rsidR="004D6817">
              <w:rPr>
                <w:noProof/>
              </w:rPr>
              <w:t>1</w:t>
            </w:r>
            <w:r w:rsidR="007E366D">
              <w:rPr>
                <w:noProof/>
              </w:rPr>
              <w:fldChar w:fldCharType="end"/>
            </w:r>
            <w:r>
              <w:t>)</w:t>
            </w:r>
          </w:p>
        </w:tc>
      </w:tr>
    </w:tbl>
    <w:p w14:paraId="79ED531C" w14:textId="7AE860E1" w:rsidR="00F049C3" w:rsidRDefault="009E1A00" w:rsidP="00EB4864">
      <w:pPr>
        <w:ind w:firstLineChars="0" w:firstLine="0"/>
      </w:pPr>
      <w:r>
        <w:rPr>
          <w:rFonts w:hint="eastAsia"/>
        </w:rPr>
        <w:t>新增的逆关系以及自循环关系与原始关系在</w:t>
      </w:r>
      <w:r>
        <w:rPr>
          <w:rFonts w:hint="eastAsia"/>
        </w:rPr>
        <w:t>H</w:t>
      </w:r>
      <w:r>
        <w:t>KGN</w:t>
      </w:r>
      <w:r>
        <w:rPr>
          <w:rFonts w:hint="eastAsia"/>
        </w:rPr>
        <w:t>中都</w:t>
      </w:r>
      <w:r w:rsidR="00E75353">
        <w:rPr>
          <w:rFonts w:hint="eastAsia"/>
        </w:rPr>
        <w:t>会经历相同</w:t>
      </w:r>
      <w:r>
        <w:rPr>
          <w:rFonts w:hint="eastAsia"/>
        </w:rPr>
        <w:t>的</w:t>
      </w:r>
      <w:r w:rsidR="00BC2F79">
        <w:rPr>
          <w:rFonts w:hint="eastAsia"/>
        </w:rPr>
        <w:t>处理过程</w:t>
      </w:r>
      <w:r w:rsidR="00F01AB2">
        <w:rPr>
          <w:rFonts w:hint="eastAsia"/>
        </w:rPr>
        <w:t>。</w:t>
      </w:r>
    </w:p>
    <w:p w14:paraId="5363426F" w14:textId="02906E8A" w:rsidR="00DB0212" w:rsidRDefault="00EA0D6A" w:rsidP="00DB0212">
      <w:pPr>
        <w:pStyle w:val="3"/>
        <w:spacing w:before="163" w:after="163"/>
      </w:pPr>
      <w:bookmarkStart w:id="158" w:name="_Toc100257514"/>
      <w:r>
        <w:t>4</w:t>
      </w:r>
      <w:r w:rsidR="00DB0212">
        <w:t>.2.2</w:t>
      </w:r>
      <w:r w:rsidR="00DB0212">
        <w:rPr>
          <w:rFonts w:hint="eastAsia"/>
        </w:rPr>
        <w:t>超网络的引入</w:t>
      </w:r>
      <w:bookmarkEnd w:id="157"/>
      <w:bookmarkEnd w:id="158"/>
    </w:p>
    <w:p w14:paraId="21F87EDB" w14:textId="50722C92" w:rsidR="00DB0212" w:rsidRDefault="00DB0212" w:rsidP="00DB0212">
      <w:pPr>
        <w:ind w:firstLine="480"/>
        <w:rPr>
          <w:lang/>
        </w:rPr>
      </w:pPr>
      <w:r>
        <w:rPr>
          <w:rFonts w:hint="eastAsia"/>
          <w:lang/>
        </w:rPr>
        <w:t>一般的异质图神经网络会首先定义具体的“类型”，比如在一个引文网络中，顶点可以分为论文（</w:t>
      </w:r>
      <w:r>
        <w:rPr>
          <w:rFonts w:hint="eastAsia"/>
          <w:lang/>
        </w:rPr>
        <w:t>Paper</w:t>
      </w:r>
      <w:r>
        <w:rPr>
          <w:rFonts w:hint="eastAsia"/>
          <w:lang/>
        </w:rPr>
        <w:t>）、作者（</w:t>
      </w:r>
      <w:r>
        <w:rPr>
          <w:lang/>
        </w:rPr>
        <w:t>A</w:t>
      </w:r>
      <w:r>
        <w:rPr>
          <w:rFonts w:hint="eastAsia"/>
          <w:lang/>
        </w:rPr>
        <w:t>uthor</w:t>
      </w:r>
      <w:r>
        <w:rPr>
          <w:rFonts w:hint="eastAsia"/>
          <w:lang/>
        </w:rPr>
        <w:t>）、领域（</w:t>
      </w:r>
      <w:r>
        <w:rPr>
          <w:lang/>
        </w:rPr>
        <w:t>F</w:t>
      </w:r>
      <w:r>
        <w:rPr>
          <w:rFonts w:hint="eastAsia"/>
          <w:lang/>
        </w:rPr>
        <w:t>ield</w:t>
      </w:r>
      <w:r>
        <w:rPr>
          <w:rFonts w:hint="eastAsia"/>
          <w:lang/>
        </w:rPr>
        <w:t>）、机构（</w:t>
      </w:r>
      <w:r>
        <w:rPr>
          <w:rFonts w:hint="eastAsia"/>
          <w:lang/>
        </w:rPr>
        <w:t>I</w:t>
      </w:r>
      <w:r w:rsidRPr="000553E9">
        <w:rPr>
          <w:lang/>
        </w:rPr>
        <w:t>nstitut</w:t>
      </w:r>
      <w:r>
        <w:rPr>
          <w:rFonts w:hint="eastAsia"/>
          <w:lang/>
        </w:rPr>
        <w:t>e</w:t>
      </w:r>
      <w:r>
        <w:rPr>
          <w:rFonts w:hint="eastAsia"/>
          <w:lang/>
        </w:rPr>
        <w:t>）等类型，边可以分为引用（</w:t>
      </w:r>
      <w:r>
        <w:rPr>
          <w:lang/>
        </w:rPr>
        <w:t>has_citation_to</w:t>
      </w:r>
      <w:r>
        <w:rPr>
          <w:rFonts w:hint="eastAsia"/>
          <w:lang/>
        </w:rPr>
        <w:t>）、第几作者（</w:t>
      </w:r>
      <w:r>
        <w:rPr>
          <w:rFonts w:hint="eastAsia"/>
          <w:lang/>
        </w:rPr>
        <w:t>is</w:t>
      </w:r>
      <w:r>
        <w:rPr>
          <w:lang/>
        </w:rPr>
        <w:t>_first/second/other_author</w:t>
      </w:r>
      <w:r>
        <w:rPr>
          <w:rFonts w:hint="eastAsia"/>
          <w:lang/>
        </w:rPr>
        <w:t>）等类型，如果进一步拓展，类型还可以定义为路径，比如论文</w:t>
      </w:r>
      <w:r>
        <w:rPr>
          <w:rFonts w:hint="eastAsia"/>
          <w:lang/>
        </w:rPr>
        <w:t>-</w:t>
      </w:r>
      <w:r>
        <w:rPr>
          <w:rFonts w:hint="eastAsia"/>
          <w:lang/>
        </w:rPr>
        <w:t>作者</w:t>
      </w:r>
      <w:r>
        <w:rPr>
          <w:rFonts w:hint="eastAsia"/>
          <w:lang/>
        </w:rPr>
        <w:t>-</w:t>
      </w:r>
      <w:r>
        <w:rPr>
          <w:rFonts w:hint="eastAsia"/>
          <w:lang/>
        </w:rPr>
        <w:t>论文、作者</w:t>
      </w:r>
      <w:r>
        <w:rPr>
          <w:rFonts w:hint="eastAsia"/>
          <w:lang/>
        </w:rPr>
        <w:t>-</w:t>
      </w:r>
      <w:r>
        <w:rPr>
          <w:rFonts w:hint="eastAsia"/>
          <w:lang/>
        </w:rPr>
        <w:t>论文</w:t>
      </w:r>
      <w:r>
        <w:rPr>
          <w:rFonts w:hint="eastAsia"/>
          <w:lang/>
        </w:rPr>
        <w:t>-</w:t>
      </w:r>
      <w:r>
        <w:rPr>
          <w:rFonts w:hint="eastAsia"/>
          <w:lang/>
        </w:rPr>
        <w:t>作者等。在知识图谱上，我们定义每一</w:t>
      </w:r>
      <w:del w:id="159" w:author="瀛 煜" w:date="2022-04-09T16:07:00Z">
        <w:r w:rsidDel="00DB6D9A">
          <w:rPr>
            <w:rFonts w:hint="eastAsia"/>
            <w:lang/>
          </w:rPr>
          <w:delText>个</w:delText>
        </w:r>
      </w:del>
      <w:proofErr w:type="gramStart"/>
      <w:ins w:id="160" w:author="瀛 煜" w:date="2022-04-09T16:07:00Z">
        <w:r w:rsidR="00DB6D9A">
          <w:rPr>
            <w:rFonts w:hint="eastAsia"/>
            <w:lang/>
          </w:rPr>
          <w:t>种</w:t>
        </w:r>
      </w:ins>
      <w:r>
        <w:rPr>
          <w:rFonts w:hint="eastAsia"/>
          <w:lang/>
        </w:rPr>
        <w:t>关系</w:t>
      </w:r>
      <w:proofErr w:type="gramEnd"/>
      <w:r>
        <w:rPr>
          <w:rFonts w:hint="eastAsia"/>
          <w:lang/>
        </w:rPr>
        <w:t>都是不同的类型。</w:t>
      </w:r>
    </w:p>
    <w:p w14:paraId="55276BED" w14:textId="76B89F79" w:rsidR="00DB0212" w:rsidRDefault="00DB0212" w:rsidP="00DB0212">
      <w:pPr>
        <w:ind w:firstLine="480"/>
        <w:rPr>
          <w:lang/>
        </w:rPr>
      </w:pPr>
      <w:r>
        <w:rPr>
          <w:rFonts w:hint="eastAsia"/>
          <w:lang/>
        </w:rPr>
        <w:t>如果我们仿照异质图神经网络的一般策略，为不同的关系类型定义不同的参数，这会导致两方面的问题。（</w:t>
      </w:r>
      <w:r>
        <w:rPr>
          <w:rFonts w:hint="eastAsia"/>
          <w:lang/>
        </w:rPr>
        <w:t>1</w:t>
      </w:r>
      <w:r>
        <w:rPr>
          <w:rFonts w:hint="eastAsia"/>
          <w:lang/>
        </w:rPr>
        <w:t>）</w:t>
      </w:r>
      <w:del w:id="161" w:author="瀛 煜" w:date="2022-04-09T16:07:00Z">
        <w:r w:rsidDel="00DB6D9A">
          <w:rPr>
            <w:rFonts w:hint="eastAsia"/>
            <w:lang/>
          </w:rPr>
          <w:delText>首先，</w:delText>
        </w:r>
      </w:del>
      <w:r>
        <w:rPr>
          <w:rFonts w:hint="eastAsia"/>
          <w:lang/>
        </w:rPr>
        <w:t>参数量会急剧的增加，增加的具体幅度与定义的参数类型有关，与一个知识图谱的关系数量成正比。图神经网络本身就是在一个非常稀疏的</w:t>
      </w:r>
      <w:r>
        <w:rPr>
          <w:rFonts w:hint="eastAsia"/>
          <w:lang/>
        </w:rPr>
        <w:lastRenderedPageBreak/>
        <w:t>邻接矩阵上进行运算的，计算代价本就比较大，如果为所有的关系都定义了独立的参数，这会导致模型有大量的参数需要更新，计算复杂度增加。另外，不同的关系需要进行不同的运算，也为图神经网络的并行</w:t>
      </w:r>
      <w:r w:rsidR="00962FE2">
        <w:rPr>
          <w:rFonts w:hint="eastAsia"/>
          <w:lang/>
        </w:rPr>
        <w:t>计算</w:t>
      </w:r>
      <w:r>
        <w:rPr>
          <w:rFonts w:hint="eastAsia"/>
          <w:lang/>
        </w:rPr>
        <w:t>带来了新的困难。（</w:t>
      </w:r>
      <w:r>
        <w:rPr>
          <w:rFonts w:hint="eastAsia"/>
          <w:lang/>
        </w:rPr>
        <w:t>2</w:t>
      </w:r>
      <w:r>
        <w:rPr>
          <w:rFonts w:hint="eastAsia"/>
          <w:lang/>
        </w:rPr>
        <w:t>）知识图谱中存在长尾分布的现象，也就是说大部分关系只有少数的三元组，对于出现频率较少的关系，它们关联的异质参数很难得到较为充分的更新。</w:t>
      </w:r>
    </w:p>
    <w:p w14:paraId="6464512A" w14:textId="718A9D4A" w:rsidR="00DB0212" w:rsidRDefault="00D15486" w:rsidP="00DB0212">
      <w:pPr>
        <w:ind w:firstLine="480"/>
        <w:rPr>
          <w:lang/>
        </w:rPr>
      </w:pPr>
      <w:r>
        <w:rPr>
          <w:rFonts w:hint="eastAsia"/>
          <w:lang/>
        </w:rPr>
        <w:t>作者</w:t>
      </w:r>
      <w:r w:rsidR="00DB0212">
        <w:rPr>
          <w:rFonts w:hint="eastAsia"/>
          <w:lang/>
        </w:rPr>
        <w:t>观察到，在知识图谱中，关系与关系之间并不是完全独立的。在</w:t>
      </w:r>
      <w:r w:rsidR="00DB0212">
        <w:rPr>
          <w:rFonts w:hint="eastAsia"/>
          <w:lang/>
        </w:rPr>
        <w:t>TransCoRe</w:t>
      </w:r>
      <w:r w:rsidR="00A95E0C">
        <w:rPr>
          <w:lang/>
        </w:rPr>
        <w:fldChar w:fldCharType="begin"/>
      </w:r>
      <w:r w:rsidR="00DF30F1">
        <w:rPr>
          <w:lang/>
        </w:rPr>
        <w:instrText xml:space="preserve"> ADDIN ZOTERO_ITEM CSL_CITATION {"citationID":"aqk02l2cnk","properties":{"formattedCitation":"\\super [75]\\nosupersub{}","plainCitation":"[75]","noteIndex":0},"citationItems":[{"id":1458,"uris":["http://zotero.org/users/5779008/items/96YCMCVU"],"itemData":{"id":1458,"type":"article-journal","abstract":"Knowledge graph embedding, which maps the entities and relations into low-dimensional vector spaces, has demonstrated its effectiveness in many tasks such as link prediction and relation extraction. Typical methods include TransE, TransH, and TransR. All these methods map different relations into the vector space separately and the intrinsic correlations of these relations are ignored. It is obvious that there exist some correlations among relations because different relations may connect to a common entity. For example, the triples (Steve Jobs, PlaceOfBrith, California) and (Apple Inc., Location, California) share the same entity California as their tail entity. We analyze the embedded relation matrices learned by TransE/TransH/TransR, and find that the correlations of relations do exist and they are showed as low-rank structure over the embedded relation matrix. It is natural to ask whether we can leverage these correlations to learn better embeddings for the entities and relations in a knowledge graph. In this paper, we propose to learn the embedded relation matrix by decomposing it as a product of two low-dimensional matrices, for characterizing the low-rank structure. The proposed method, called TransCoRe (Translation-Based Method via Modeling the Correlations of Relations), learns the embeddings of entities and relations with translation-based framework. Experimental results based on the benchmark datasets of WordNet and Freebase demonstrate that our method outperforms the typical baselines on link prediction and triple classification tasks.","archive":"TransCoRe","archive_location":"JCST","container-title":"Journal of Computer Science and Technology","DOI":"10.1007/s11390-018-1821-8","ISSN":"1860-4749","issue":"2","journalAbbreviation":"Journal of Computer Science and Technology","note":"9 citations (Semantic Scholar/DOI) [2021-05-10]","page":"323-334","title":"Modeling the Correlations of Relations for Knowledge Graph Embedding","volume":"33","author":[{"family":"Zhu","given":"Ji-Zhao"},{"family":"Jia","given":"Yan-Tao"},{"family":"Xu","given":"Jun"},{"family":"Qiao","given":"Jian-Zhong"},{"family":"Cheng","given":"Xue-Qi"}],"issued":{"date-parts":[["2018",3,1]]},"citation-key":"zhuModelingCorrelationsRelations2018"}}],"schema":"https://github.com/citation-style-language/schema/raw/master/csl-citation.json"} </w:instrText>
      </w:r>
      <w:r w:rsidR="00A95E0C">
        <w:rPr>
          <w:lang/>
        </w:rPr>
        <w:fldChar w:fldCharType="separate"/>
      </w:r>
      <w:r w:rsidR="00DF30F1" w:rsidRPr="00DF30F1">
        <w:rPr>
          <w:vertAlign w:val="superscript"/>
        </w:rPr>
        <w:t>[75]</w:t>
      </w:r>
      <w:r w:rsidR="00A95E0C">
        <w:rPr>
          <w:lang/>
        </w:rPr>
        <w:fldChar w:fldCharType="end"/>
      </w:r>
      <w:r w:rsidR="00DB0212">
        <w:rPr>
          <w:rFonts w:hint="eastAsia"/>
          <w:lang/>
        </w:rPr>
        <w:t>中，</w:t>
      </w:r>
      <w:r w:rsidR="008C097F">
        <w:rPr>
          <w:rFonts w:hint="eastAsia"/>
          <w:lang/>
        </w:rPr>
        <w:t>研究者把</w:t>
      </w:r>
      <w:r w:rsidR="00B8350D">
        <w:t>FB15</w:t>
      </w:r>
      <w:r w:rsidR="00B8350D">
        <w:rPr>
          <w:rFonts w:hint="eastAsia"/>
        </w:rPr>
        <w:t>k</w:t>
      </w:r>
      <w:r w:rsidR="00B8350D">
        <w:fldChar w:fldCharType="begin"/>
      </w:r>
      <w:r w:rsidR="00DF30F1">
        <w:instrText xml:space="preserve"> ADDIN ZOTERO_ITEM CSL_CITATION {"citationID":"2rlCY3Tf","properties":{"formattedCitation":"\\super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B8350D">
        <w:fldChar w:fldCharType="separate"/>
      </w:r>
      <w:r w:rsidR="00DF30F1" w:rsidRPr="00DF30F1">
        <w:rPr>
          <w:vertAlign w:val="superscript"/>
        </w:rPr>
        <w:t>[1]</w:t>
      </w:r>
      <w:r w:rsidR="00B8350D">
        <w:fldChar w:fldCharType="end"/>
      </w:r>
      <w:r w:rsidR="008C097F">
        <w:rPr>
          <w:rFonts w:hint="eastAsia"/>
          <w:lang/>
        </w:rPr>
        <w:t>数据集下使用</w:t>
      </w:r>
      <w:r w:rsidR="008C097F">
        <w:rPr>
          <w:rFonts w:hint="eastAsia"/>
          <w:lang/>
        </w:rPr>
        <w:t>TransE</w:t>
      </w:r>
      <w:r w:rsidR="008C097F">
        <w:rPr>
          <w:rFonts w:hint="eastAsia"/>
          <w:lang/>
        </w:rPr>
        <w:t>学习到的关系向量作为列向量组成一个关系矩阵</w:t>
      </w:r>
      <m:oMath>
        <m:r>
          <m:rPr>
            <m:sty m:val="bi"/>
          </m:rPr>
          <w:rPr>
            <w:rFonts w:ascii="Cambria Math" w:hAnsi="Cambria Math"/>
            <w:lang/>
          </w:rPr>
          <m:t>R</m:t>
        </m:r>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r>
              <w:rPr>
                <w:rFonts w:ascii="Cambria Math" w:hAnsi="Cambria Math"/>
                <w:lang/>
              </w:rPr>
              <m:t>d</m:t>
            </m:r>
            <m:r>
              <m:rPr>
                <m:sty m:val="p"/>
              </m:rPr>
              <w:rPr>
                <w:rFonts w:ascii="Cambria Math" w:hAnsi="Cambria Math"/>
                <w:lang/>
              </w:rPr>
              <m:t>×</m:t>
            </m:r>
            <m:sSub>
              <m:sSubPr>
                <m:ctrlPr>
                  <w:rPr>
                    <w:rFonts w:ascii="Cambria Math" w:hAnsi="Cambria Math"/>
                    <w:i/>
                    <w:lang/>
                  </w:rPr>
                </m:ctrlPr>
              </m:sSubPr>
              <m:e>
                <m:r>
                  <w:rPr>
                    <w:rFonts w:ascii="Cambria Math" w:hAnsi="Cambria Math"/>
                    <w:lang/>
                  </w:rPr>
                  <m:t>N</m:t>
                </m:r>
                <m:ctrlPr>
                  <w:rPr>
                    <w:rFonts w:ascii="Cambria Math" w:hAnsi="Cambria Math"/>
                    <w:lang/>
                  </w:rPr>
                </m:ctrlPr>
              </m:e>
              <m:sub>
                <m:r>
                  <w:rPr>
                    <w:rFonts w:ascii="Cambria Math" w:hAnsi="Cambria Math"/>
                    <w:lang/>
                  </w:rPr>
                  <m:t>r</m:t>
                </m:r>
              </m:sub>
            </m:sSub>
          </m:sup>
        </m:sSup>
      </m:oMath>
      <w:r w:rsidR="008C097F">
        <w:rPr>
          <w:rFonts w:hint="eastAsia"/>
          <w:lang/>
        </w:rPr>
        <w:t>，</w:t>
      </w:r>
      <m:oMath>
        <m:r>
          <w:rPr>
            <w:rFonts w:ascii="Cambria Math" w:hAnsi="Cambria Math" w:hint="eastAsia"/>
            <w:lang/>
          </w:rPr>
          <m:t>d</m:t>
        </m:r>
      </m:oMath>
      <w:r w:rsidR="008C097F">
        <w:rPr>
          <w:rFonts w:hint="eastAsia"/>
          <w:lang/>
        </w:rPr>
        <w:t>是向量的维度，</w:t>
      </w:r>
      <m:oMath>
        <m:sSub>
          <m:sSubPr>
            <m:ctrlPr>
              <w:rPr>
                <w:rFonts w:ascii="Cambria Math" w:hAnsi="Cambria Math"/>
                <w:i/>
                <w:lang/>
              </w:rPr>
            </m:ctrlPr>
          </m:sSubPr>
          <m:e>
            <m:r>
              <w:rPr>
                <w:rFonts w:ascii="Cambria Math" w:hAnsi="Cambria Math"/>
                <w:lang/>
              </w:rPr>
              <m:t>N</m:t>
            </m:r>
            <m:ctrlPr>
              <w:rPr>
                <w:rFonts w:ascii="Cambria Math" w:hAnsi="Cambria Math"/>
                <w:lang/>
              </w:rPr>
            </m:ctrlPr>
          </m:e>
          <m:sub>
            <m:r>
              <w:rPr>
                <w:rFonts w:ascii="Cambria Math" w:hAnsi="Cambria Math"/>
                <w:lang/>
              </w:rPr>
              <m:t>r</m:t>
            </m:r>
          </m:sub>
        </m:sSub>
      </m:oMath>
      <w:r w:rsidR="008C097F">
        <w:rPr>
          <w:rFonts w:hint="eastAsia"/>
          <w:lang/>
        </w:rPr>
        <w:t>是关系的数量</w:t>
      </w:r>
      <w:r w:rsidR="00DB0212">
        <w:rPr>
          <w:rFonts w:hint="eastAsia"/>
          <w:lang/>
        </w:rPr>
        <w:t>，使用</w:t>
      </w:r>
      <w:r w:rsidR="00DB0212">
        <w:rPr>
          <w:rFonts w:hint="eastAsia"/>
          <w:lang/>
        </w:rPr>
        <w:t>S</w:t>
      </w:r>
      <w:r w:rsidR="00DB0212">
        <w:rPr>
          <w:lang/>
        </w:rPr>
        <w:t>VD</w:t>
      </w:r>
      <w:r w:rsidR="00DB0212">
        <w:rPr>
          <w:rFonts w:hint="eastAsia"/>
          <w:lang/>
        </w:rPr>
        <w:t>进行分解，结果</w:t>
      </w:r>
      <w:r w:rsidR="00E83E80">
        <w:rPr>
          <w:rFonts w:hint="eastAsia"/>
          <w:lang/>
        </w:rPr>
        <w:t>如所示</w:t>
      </w:r>
      <w:r w:rsidR="002F10AB">
        <w:rPr>
          <w:lang/>
        </w:rPr>
        <w:fldChar w:fldCharType="begin"/>
      </w:r>
      <w:r w:rsidR="002F10AB">
        <w:rPr>
          <w:lang/>
        </w:rPr>
        <w:instrText xml:space="preserve"> </w:instrText>
      </w:r>
      <w:r w:rsidR="002F10AB">
        <w:rPr>
          <w:rFonts w:hint="eastAsia"/>
          <w:lang/>
        </w:rPr>
        <w:instrText>REF _Ref97752168 \h</w:instrText>
      </w:r>
      <w:r w:rsidR="002F10AB">
        <w:rPr>
          <w:lang/>
        </w:rPr>
        <w:instrText xml:space="preserve"> </w:instrText>
      </w:r>
      <w:r w:rsidR="002F10AB">
        <w:rPr>
          <w:lang/>
        </w:rPr>
      </w:r>
      <w:r w:rsidR="002F10AB">
        <w:rPr>
          <w:lang/>
        </w:rPr>
        <w:fldChar w:fldCharType="separate"/>
      </w:r>
      <w:r w:rsidR="004D6817">
        <w:rPr>
          <w:rFonts w:hint="eastAsia"/>
        </w:rPr>
        <w:t>图</w:t>
      </w:r>
      <w:r w:rsidR="004D6817">
        <w:rPr>
          <w:noProof/>
        </w:rPr>
        <w:t>12</w:t>
      </w:r>
      <w:r w:rsidR="002F10AB">
        <w:rPr>
          <w:lang/>
        </w:rPr>
        <w:fldChar w:fldCharType="end"/>
      </w:r>
      <w:r w:rsidR="00E83E80">
        <w:rPr>
          <w:rFonts w:hint="eastAsia"/>
          <w:lang/>
        </w:rPr>
        <w:t>，</w:t>
      </w:r>
      <w:r w:rsidR="00460ACC">
        <w:rPr>
          <w:rFonts w:hint="eastAsia"/>
          <w:lang/>
        </w:rPr>
        <w:t>该图来源于作者原论文</w:t>
      </w:r>
      <w:r w:rsidR="00A95E0C">
        <w:rPr>
          <w:lang/>
        </w:rPr>
        <w:fldChar w:fldCharType="begin"/>
      </w:r>
      <w:r w:rsidR="00DF30F1">
        <w:rPr>
          <w:lang/>
        </w:rPr>
        <w:instrText xml:space="preserve"> ADDIN ZOTERO_ITEM CSL_CITATION {"citationID":"a2d6vifr0cu","properties":{"formattedCitation":"\\super [75]\\nosupersub{}","plainCitation":"[75]","noteIndex":0},"citationItems":[{"id":1458,"uris":["http://zotero.org/users/5779008/items/96YCMCVU"],"itemData":{"id":1458,"type":"article-journal","abstract":"Knowledge graph embedding, which maps the entities and relations into low-dimensional vector spaces, has demonstrated its effectiveness in many tasks such as link prediction and relation extraction. Typical methods include TransE, TransH, and TransR. All these methods map different relations into the vector space separately and the intrinsic correlations of these relations are ignored. It is obvious that there exist some correlations among relations because different relations may connect to a common entity. For example, the triples (Steve Jobs, PlaceOfBrith, California) and (Apple Inc., Location, California) share the same entity California as their tail entity. We analyze the embedded relation matrices learned by TransE/TransH/TransR, and find that the correlations of relations do exist and they are showed as low-rank structure over the embedded relation matrix. It is natural to ask whether we can leverage these correlations to learn better embeddings for the entities and relations in a knowledge graph. In this paper, we propose to learn the embedded relation matrix by decomposing it as a product of two low-dimensional matrices, for characterizing the low-rank structure. The proposed method, called TransCoRe (Translation-Based Method via Modeling the Correlations of Relations), learns the embeddings of entities and relations with translation-based framework. Experimental results based on the benchmark datasets of WordNet and Freebase demonstrate that our method outperforms the typical baselines on link prediction and triple classification tasks.","archive":"TransCoRe","archive_location":"JCST","container-title":"Journal of Computer Science and Technology","DOI":"10.1007/s11390-018-1821-8","ISSN":"1860-4749","issue":"2","journalAbbreviation":"Journal of Computer Science and Technology","note":"9 citations (Semantic Scholar/DOI) [2021-05-10]","page":"323-334","title":"Modeling the Correlations of Relations for Knowledge Graph Embedding","volume":"33","author":[{"family":"Zhu","given":"Ji-Zhao"},{"family":"Jia","given":"Yan-Tao"},{"family":"Xu","given":"Jun"},{"family":"Qiao","given":"Jian-Zhong"},{"family":"Cheng","given":"Xue-Qi"}],"issued":{"date-parts":[["2018",3,1]]},"citation-key":"zhuModelingCorrelationsRelations2018"}}],"schema":"https://github.com/citation-style-language/schema/raw/master/csl-citation.json"} </w:instrText>
      </w:r>
      <w:r w:rsidR="00A95E0C">
        <w:rPr>
          <w:lang/>
        </w:rPr>
        <w:fldChar w:fldCharType="separate"/>
      </w:r>
      <w:r w:rsidR="00DF30F1" w:rsidRPr="00DF30F1">
        <w:rPr>
          <w:vertAlign w:val="superscript"/>
        </w:rPr>
        <w:t>[75]</w:t>
      </w:r>
      <w:r w:rsidR="00A95E0C">
        <w:rPr>
          <w:lang/>
        </w:rPr>
        <w:fldChar w:fldCharType="end"/>
      </w:r>
      <w:r w:rsidR="00460ACC">
        <w:rPr>
          <w:rFonts w:hint="eastAsia"/>
          <w:lang/>
        </w:rPr>
        <w:t>。</w:t>
      </w:r>
      <w:r w:rsidR="009B7428">
        <w:rPr>
          <w:rFonts w:hint="eastAsia"/>
          <w:lang/>
        </w:rPr>
        <w:t>图中的横坐标维度是指</w:t>
      </w:r>
      <w:r w:rsidR="00D7507E">
        <w:rPr>
          <w:rFonts w:hint="eastAsia"/>
          <w:lang/>
        </w:rPr>
        <w:t>选取的奇异值数量，纵坐标能量表示选取的奇异值与所有奇异值和的比值。</w:t>
      </w:r>
      <w:r w:rsidR="00565182">
        <w:rPr>
          <w:rFonts w:hint="eastAsia"/>
          <w:lang/>
        </w:rPr>
        <w:t>通过</w:t>
      </w:r>
      <w:r w:rsidR="00CC637A">
        <w:rPr>
          <w:rFonts w:hint="eastAsia"/>
          <w:lang/>
        </w:rPr>
        <w:t>结果可以看出</w:t>
      </w:r>
      <w:r w:rsidR="00DD2286">
        <w:rPr>
          <w:rFonts w:hint="eastAsia"/>
          <w:lang/>
        </w:rPr>
        <w:t>，</w:t>
      </w:r>
      <w:r w:rsidR="00DB0212">
        <w:rPr>
          <w:rFonts w:hint="eastAsia"/>
          <w:lang/>
        </w:rPr>
        <w:t>使用</w:t>
      </w:r>
      <w:r w:rsidR="00DB0212">
        <w:rPr>
          <w:rFonts w:hint="eastAsia"/>
          <w:lang/>
        </w:rPr>
        <w:t>2</w:t>
      </w:r>
      <w:r w:rsidR="00DB0212">
        <w:rPr>
          <w:lang/>
        </w:rPr>
        <w:t>0%-30%</w:t>
      </w:r>
      <w:r w:rsidR="00DB0212">
        <w:rPr>
          <w:rFonts w:hint="eastAsia"/>
          <w:lang/>
        </w:rPr>
        <w:t>的</w:t>
      </w:r>
      <w:r w:rsidR="005A1003">
        <w:rPr>
          <w:rFonts w:hint="eastAsia"/>
          <w:lang/>
        </w:rPr>
        <w:t>奇异值</w:t>
      </w:r>
      <w:r w:rsidR="00DB0212">
        <w:rPr>
          <w:rFonts w:hint="eastAsia"/>
          <w:lang/>
        </w:rPr>
        <w:t>可以表达接近</w:t>
      </w:r>
      <w:r w:rsidR="00DB0212">
        <w:rPr>
          <w:rFonts w:hint="eastAsia"/>
          <w:lang/>
        </w:rPr>
        <w:t>8</w:t>
      </w:r>
      <w:r w:rsidR="00DB0212">
        <w:rPr>
          <w:lang/>
        </w:rPr>
        <w:t>0%</w:t>
      </w:r>
      <w:r w:rsidR="00DB0212">
        <w:rPr>
          <w:rFonts w:hint="eastAsia"/>
          <w:lang/>
        </w:rPr>
        <w:t>的能量（</w:t>
      </w:r>
      <w:r w:rsidR="00DB0212">
        <w:rPr>
          <w:lang/>
        </w:rPr>
        <w:t>E</w:t>
      </w:r>
      <w:r w:rsidR="00DB0212" w:rsidRPr="00E52CEA">
        <w:rPr>
          <w:lang/>
        </w:rPr>
        <w:t>nergy</w:t>
      </w:r>
      <w:r w:rsidR="00DB0212">
        <w:rPr>
          <w:rFonts w:hint="eastAsia"/>
          <w:lang/>
        </w:rPr>
        <w:t>），这说明了不同关系</w:t>
      </w:r>
      <w:r w:rsidR="008B7614">
        <w:rPr>
          <w:rFonts w:hint="eastAsia"/>
          <w:lang/>
        </w:rPr>
        <w:t>向量</w:t>
      </w:r>
      <w:r w:rsidR="00DB0212">
        <w:rPr>
          <w:rFonts w:hint="eastAsia"/>
          <w:lang/>
        </w:rPr>
        <w:t>之间存在相关性，存在某种共通的低秩结构。</w:t>
      </w:r>
    </w:p>
    <w:p w14:paraId="58E1930D" w14:textId="77777777" w:rsidR="00F5258C" w:rsidRDefault="00F5258C" w:rsidP="00F5258C">
      <w:pPr>
        <w:keepNext/>
        <w:ind w:firstLineChars="0" w:firstLine="0"/>
        <w:jc w:val="center"/>
      </w:pPr>
      <w:r w:rsidRPr="00F5258C">
        <w:rPr>
          <w:noProof/>
          <w:lang/>
        </w:rPr>
        <w:drawing>
          <wp:inline distT="0" distB="0" distL="0" distR="0" wp14:anchorId="66736A30" wp14:editId="22613172">
            <wp:extent cx="3592221" cy="2546647"/>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0256" cy="2573611"/>
                    </a:xfrm>
                    <a:prstGeom prst="rect">
                      <a:avLst/>
                    </a:prstGeom>
                  </pic:spPr>
                </pic:pic>
              </a:graphicData>
            </a:graphic>
          </wp:inline>
        </w:drawing>
      </w:r>
    </w:p>
    <w:p w14:paraId="73D7329D" w14:textId="5F4A3DDD" w:rsidR="00D76A48" w:rsidRDefault="00F5258C" w:rsidP="00F5258C">
      <w:pPr>
        <w:pStyle w:val="afd"/>
        <w:rPr>
          <w:lang/>
        </w:rPr>
      </w:pPr>
      <w:bookmarkStart w:id="162" w:name="_Ref97752168"/>
      <w:bookmarkStart w:id="163" w:name="_Toc10025930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12</w:t>
      </w:r>
      <w:r>
        <w:fldChar w:fldCharType="end"/>
      </w:r>
      <w:bookmarkEnd w:id="162"/>
      <w:r>
        <w:t xml:space="preserve">  </w:t>
      </w:r>
      <w:r>
        <w:rPr>
          <w:rFonts w:hint="eastAsia"/>
        </w:rPr>
        <w:t>使用</w:t>
      </w:r>
      <w:r>
        <w:rPr>
          <w:rFonts w:hint="eastAsia"/>
        </w:rPr>
        <w:t>S</w:t>
      </w:r>
      <w:r>
        <w:t>VD</w:t>
      </w:r>
      <w:r>
        <w:rPr>
          <w:rFonts w:hint="eastAsia"/>
        </w:rPr>
        <w:t>对关系矩阵进行分解</w:t>
      </w:r>
      <w:bookmarkEnd w:id="163"/>
    </w:p>
    <w:p w14:paraId="778AB1F0" w14:textId="0B79FC26" w:rsidR="00DB0212" w:rsidRPr="00650293" w:rsidRDefault="003467BB" w:rsidP="00DB0212">
      <w:pPr>
        <w:ind w:firstLine="480"/>
        <w:rPr>
          <w:lang/>
        </w:rPr>
      </w:pPr>
      <w:r>
        <w:rPr>
          <w:rFonts w:hint="eastAsia"/>
          <w:lang/>
        </w:rPr>
        <w:t>受到上面的启发</w:t>
      </w:r>
      <w:r w:rsidR="00DB0212">
        <w:rPr>
          <w:rFonts w:hint="eastAsia"/>
          <w:lang/>
        </w:rPr>
        <w:t>，为了解决</w:t>
      </w:r>
      <w:r w:rsidR="00A36808">
        <w:rPr>
          <w:rFonts w:hint="eastAsia"/>
          <w:lang/>
        </w:rPr>
        <w:t>关系参数会随着</w:t>
      </w:r>
      <w:r w:rsidR="006407FD">
        <w:rPr>
          <w:rFonts w:hint="eastAsia"/>
          <w:lang/>
        </w:rPr>
        <w:t>关系数量而爆炸式增长的问题</w:t>
      </w:r>
      <w:r w:rsidR="00DB0212">
        <w:rPr>
          <w:rFonts w:hint="eastAsia"/>
          <w:lang/>
        </w:rPr>
        <w:t>，</w:t>
      </w:r>
      <w:r w:rsidR="00320339">
        <w:rPr>
          <w:rFonts w:hint="eastAsia"/>
          <w:lang/>
        </w:rPr>
        <w:t>本文</w:t>
      </w:r>
      <w:r w:rsidR="00DB0212">
        <w:rPr>
          <w:rFonts w:hint="eastAsia"/>
          <w:lang/>
        </w:rPr>
        <w:t>考虑不再为不同的关系都引入完全独立的参数，而是想办法让不同关系之间能够共享信息，同时保留自身信息。具体而言，</w:t>
      </w:r>
      <w:r w:rsidR="00D61CC0">
        <w:rPr>
          <w:rFonts w:hint="eastAsia"/>
          <w:lang/>
        </w:rPr>
        <w:t>本文</w:t>
      </w:r>
      <w:r w:rsidR="00DB0212">
        <w:rPr>
          <w:rFonts w:hint="eastAsia"/>
          <w:lang/>
        </w:rPr>
        <w:t>引入了一个外部的网络，叫做超网络（</w:t>
      </w:r>
      <w:r w:rsidR="00DB0212">
        <w:rPr>
          <w:rFonts w:hint="eastAsia"/>
          <w:lang/>
        </w:rPr>
        <w:t>Hypernetwork</w:t>
      </w:r>
      <w:r w:rsidR="00DB0212">
        <w:rPr>
          <w:rFonts w:hint="eastAsia"/>
          <w:lang/>
        </w:rPr>
        <w:t>），它的输出是另一个主网络（异质图神经网络）的参数。数学的定义如下：</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102999D3" w14:textId="77777777" w:rsidTr="00AC3F7F">
        <w:trPr>
          <w:jc w:val="center"/>
        </w:trPr>
        <w:tc>
          <w:tcPr>
            <w:tcW w:w="1276" w:type="dxa"/>
            <w:vAlign w:val="center"/>
          </w:tcPr>
          <w:p w14:paraId="1ED943CB" w14:textId="77777777" w:rsidR="00DB0212" w:rsidRDefault="00DB0212" w:rsidP="00AC3F7F">
            <w:pPr>
              <w:ind w:firstLineChars="0" w:firstLine="0"/>
              <w:jc w:val="center"/>
            </w:pPr>
          </w:p>
        </w:tc>
        <w:tc>
          <w:tcPr>
            <w:tcW w:w="6657" w:type="dxa"/>
            <w:vAlign w:val="center"/>
          </w:tcPr>
          <w:p w14:paraId="100A831D" w14:textId="71CBE2C4" w:rsidR="00DB0212" w:rsidRPr="006114A6" w:rsidRDefault="007E366D" w:rsidP="00AC3F7F">
            <w:pPr>
              <w:ind w:firstLine="482"/>
              <w:rPr>
                <w:lang/>
              </w:rPr>
            </w:pPr>
            <m:oMathPara>
              <m:oMath>
                <m:sSubSup>
                  <m:sSubSupPr>
                    <m:ctrlPr>
                      <w:rPr>
                        <w:rFonts w:ascii="Cambria Math" w:hAnsi="Cambria Math"/>
                        <w:b/>
                        <w:i/>
                        <w:lang/>
                      </w:rPr>
                    </m:ctrlPr>
                  </m:sSubSupPr>
                  <m:e>
                    <m:r>
                      <m:rPr>
                        <m:sty m:val="b"/>
                      </m:rPr>
                      <w:rPr>
                        <w:rFonts w:ascii="Cambria Math" w:hAnsi="Cambria Math"/>
                        <w:lang/>
                      </w:rPr>
                      <m:t>θ</m:t>
                    </m:r>
                  </m:e>
                  <m:sub>
                    <m:r>
                      <m:rPr>
                        <m:sty m:val="bi"/>
                      </m:rPr>
                      <w:rPr>
                        <w:rFonts w:ascii="Cambria Math" w:hAnsi="Cambria Math"/>
                        <w:lang/>
                      </w:rPr>
                      <m:t>r</m:t>
                    </m:r>
                  </m:sub>
                  <m:sup>
                    <m:r>
                      <m:rPr>
                        <m:sty m:val="bi"/>
                      </m:rPr>
                      <w:rPr>
                        <w:rFonts w:ascii="Cambria Math" w:hAnsi="Cambria Math"/>
                        <w:lang/>
                      </w:rPr>
                      <m:t>l</m:t>
                    </m:r>
                  </m:sup>
                </m:sSubSup>
                <m:r>
                  <m:rPr>
                    <m:sty m:val="bi"/>
                  </m:rPr>
                  <w:rPr>
                    <w:rFonts w:ascii="Cambria Math" w:hAnsi="Cambria Math"/>
                    <w:lang/>
                  </w:rPr>
                  <m:t>=</m:t>
                </m:r>
                <m:sSup>
                  <m:sSupPr>
                    <m:ctrlPr>
                      <w:rPr>
                        <w:rFonts w:ascii="Cambria Math" w:hAnsi="Cambria Math"/>
                        <w:b/>
                        <w:i/>
                        <w:lang/>
                      </w:rPr>
                    </m:ctrlPr>
                  </m:sSupPr>
                  <m:e>
                    <m:r>
                      <m:rPr>
                        <m:sty m:val="bi"/>
                      </m:rPr>
                      <w:rPr>
                        <w:rFonts w:ascii="Cambria Math" w:hAnsi="Cambria Math"/>
                        <w:lang/>
                      </w:rPr>
                      <m:t>g</m:t>
                    </m:r>
                  </m:e>
                  <m:sup>
                    <m:r>
                      <m:rPr>
                        <m:sty m:val="bi"/>
                      </m:rPr>
                      <w:rPr>
                        <w:rFonts w:ascii="Cambria Math" w:hAnsi="Cambria Math"/>
                        <w:lang/>
                      </w:rPr>
                      <m:t>l</m:t>
                    </m:r>
                  </m:sup>
                </m:sSup>
                <m:d>
                  <m:dPr>
                    <m:ctrlPr>
                      <w:rPr>
                        <w:rFonts w:ascii="Cambria Math" w:hAnsi="Cambria Math"/>
                        <w:b/>
                        <w:i/>
                        <w:lang/>
                      </w:rPr>
                    </m:ctrlPr>
                  </m:dPr>
                  <m:e>
                    <m:sSubSup>
                      <m:sSubSupPr>
                        <m:ctrlPr>
                          <w:rPr>
                            <w:rFonts w:ascii="Cambria Math" w:hAnsi="Cambria Math"/>
                            <w:b/>
                            <w:i/>
                            <w:lang/>
                          </w:rPr>
                        </m:ctrlPr>
                      </m:sSubSupPr>
                      <m:e>
                        <m:r>
                          <m:rPr>
                            <m:sty m:val="bi"/>
                          </m:rPr>
                          <w:rPr>
                            <w:rFonts w:ascii="Cambria Math" w:hAnsi="Cambria Math"/>
                            <w:lang/>
                          </w:rPr>
                          <m:t>v</m:t>
                        </m:r>
                      </m:e>
                      <m:sub>
                        <m:r>
                          <m:rPr>
                            <m:sty m:val="bi"/>
                          </m:rPr>
                          <w:rPr>
                            <w:rFonts w:ascii="Cambria Math" w:hAnsi="Cambria Math"/>
                            <w:lang/>
                          </w:rPr>
                          <m:t>r</m:t>
                        </m:r>
                      </m:sub>
                      <m:sup>
                        <m:r>
                          <m:rPr>
                            <m:sty m:val="bi"/>
                          </m:rPr>
                          <w:rPr>
                            <w:rFonts w:ascii="Cambria Math" w:hAnsi="Cambria Math"/>
                            <w:lang/>
                          </w:rPr>
                          <m:t>l</m:t>
                        </m:r>
                      </m:sup>
                    </m:sSubSup>
                    <m:r>
                      <m:rPr>
                        <m:sty m:val="bi"/>
                      </m:rPr>
                      <w:rPr>
                        <w:rFonts w:ascii="Cambria Math" w:hAnsi="Cambria Math"/>
                        <w:lang/>
                      </w:rPr>
                      <m:t>,</m:t>
                    </m:r>
                    <m:sSubSup>
                      <m:sSubSupPr>
                        <m:ctrlPr>
                          <w:rPr>
                            <w:rFonts w:ascii="Cambria Math" w:hAnsi="Cambria Math"/>
                            <w:b/>
                            <w:i/>
                            <w:lang/>
                          </w:rPr>
                        </m:ctrlPr>
                      </m:sSubSupPr>
                      <m:e>
                        <m:r>
                          <m:rPr>
                            <m:sty m:val="b"/>
                          </m:rPr>
                          <w:rPr>
                            <w:rFonts w:ascii="Cambria Math" w:hAnsi="Cambria Math"/>
                            <w:lang/>
                          </w:rPr>
                          <m:t>θ</m:t>
                        </m:r>
                      </m:e>
                      <m:sub>
                        <m:r>
                          <m:rPr>
                            <m:sty m:val="bi"/>
                          </m:rPr>
                          <w:rPr>
                            <w:rFonts w:ascii="Cambria Math" w:hAnsi="Cambria Math"/>
                            <w:lang/>
                          </w:rPr>
                          <m:t>g</m:t>
                        </m:r>
                      </m:sub>
                      <m:sup>
                        <m:r>
                          <m:rPr>
                            <m:sty m:val="bi"/>
                          </m:rPr>
                          <w:rPr>
                            <w:rFonts w:ascii="Cambria Math" w:hAnsi="Cambria Math"/>
                            <w:lang/>
                          </w:rPr>
                          <m:t>l</m:t>
                        </m:r>
                      </m:sup>
                    </m:sSubSup>
                  </m:e>
                </m:d>
              </m:oMath>
            </m:oMathPara>
          </w:p>
        </w:tc>
        <w:tc>
          <w:tcPr>
            <w:tcW w:w="1276" w:type="dxa"/>
            <w:vAlign w:val="center"/>
          </w:tcPr>
          <w:p w14:paraId="7E54A422" w14:textId="303D3FF7"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2</w:t>
              </w:r>
            </w:fldSimple>
            <w:r>
              <w:t>)</w:t>
            </w:r>
          </w:p>
        </w:tc>
      </w:tr>
    </w:tbl>
    <w:p w14:paraId="26FEF5AB" w14:textId="59B2FF38" w:rsidR="00DB0212" w:rsidRPr="005B2476" w:rsidRDefault="00DB0212" w:rsidP="005B2476">
      <w:pPr>
        <w:ind w:firstLine="480"/>
        <w:rPr>
          <w:lang/>
        </w:rPr>
      </w:pPr>
      <w:r>
        <w:rPr>
          <w:rFonts w:hint="eastAsia"/>
          <w:lang/>
        </w:rPr>
        <w:t>其中，</w:t>
      </w:r>
      <m:oMath>
        <m:sSubSup>
          <m:sSubSupPr>
            <m:ctrlPr>
              <w:rPr>
                <w:rFonts w:ascii="Cambria Math" w:hAnsi="Cambria Math"/>
                <w:b/>
                <w:i/>
                <w:lang/>
              </w:rPr>
            </m:ctrlPr>
          </m:sSubSupPr>
          <m:e>
            <m:r>
              <m:rPr>
                <m:sty m:val="bi"/>
              </m:rPr>
              <w:rPr>
                <w:rFonts w:ascii="Cambria Math" w:hAnsi="Cambria Math"/>
                <w:lang/>
              </w:rPr>
              <m:t>v</m:t>
            </m:r>
          </m:e>
          <m:sub>
            <m:r>
              <m:rPr>
                <m:sty m:val="bi"/>
              </m:rPr>
              <w:rPr>
                <w:rFonts w:ascii="Cambria Math" w:hAnsi="Cambria Math"/>
                <w:lang/>
              </w:rPr>
              <m:t>r</m:t>
            </m:r>
          </m:sub>
          <m:sup>
            <m:r>
              <m:rPr>
                <m:sty m:val="bi"/>
              </m:rPr>
              <w:rPr>
                <w:rFonts w:ascii="Cambria Math" w:hAnsi="Cambria Math"/>
                <w:lang/>
              </w:rPr>
              <m:t>l</m:t>
            </m:r>
          </m:sup>
        </m:sSubSup>
      </m:oMath>
      <w:r>
        <w:rPr>
          <w:rFonts w:hint="eastAsia"/>
          <w:lang/>
        </w:rPr>
        <w:t>是每个关系独有的权重向量，</w:t>
      </w:r>
      <w:r w:rsidR="00730E57">
        <w:rPr>
          <w:rFonts w:hint="eastAsia"/>
          <w:lang/>
        </w:rPr>
        <w:t>用来描述关系异质参数的内部结构信息，</w:t>
      </w:r>
      <m:oMath>
        <m:r>
          <w:rPr>
            <w:rFonts w:ascii="Cambria Math" w:hAnsi="Cambria Math"/>
            <w:lang/>
          </w:rPr>
          <m:t>l</m:t>
        </m:r>
      </m:oMath>
      <w:r w:rsidR="005B2476" w:rsidRPr="00E722B7">
        <w:rPr>
          <w:rFonts w:hint="eastAsia"/>
        </w:rPr>
        <w:t>是</w:t>
      </w:r>
      <w:r w:rsidR="00E722B7" w:rsidRPr="00E722B7">
        <w:rPr>
          <w:rFonts w:hint="eastAsia"/>
        </w:rPr>
        <w:lastRenderedPageBreak/>
        <w:t>指</w:t>
      </w:r>
      <w:r w:rsidR="005B2476" w:rsidRPr="00E722B7">
        <w:rPr>
          <w:rFonts w:hint="eastAsia"/>
        </w:rPr>
        <w:t>图神经网络</w:t>
      </w:r>
      <w:r w:rsidR="00C60164">
        <w:rPr>
          <w:rFonts w:hint="eastAsia"/>
          <w:lang/>
        </w:rPr>
        <w:t>第</w:t>
      </w:r>
      <m:oMath>
        <m:r>
          <w:rPr>
            <w:rFonts w:ascii="Cambria Math" w:hAnsi="Cambria Math" w:hint="eastAsia"/>
            <w:lang/>
          </w:rPr>
          <m:t>l</m:t>
        </m:r>
      </m:oMath>
      <w:r w:rsidR="00C60164">
        <w:rPr>
          <w:rFonts w:hint="eastAsia"/>
          <w:lang/>
        </w:rPr>
        <w:t>层</w:t>
      </w:r>
      <w:r>
        <w:rPr>
          <w:rFonts w:hint="eastAsia"/>
          <w:lang/>
        </w:rPr>
        <w:t>；</w:t>
      </w:r>
      <m:oMath>
        <m:sSubSup>
          <m:sSubSupPr>
            <m:ctrlPr>
              <w:rPr>
                <w:rFonts w:ascii="Cambria Math" w:hAnsi="Cambria Math"/>
                <w:b/>
                <w:i/>
                <w:lang/>
              </w:rPr>
            </m:ctrlPr>
          </m:sSubSupPr>
          <m:e>
            <m:r>
              <m:rPr>
                <m:sty m:val="bi"/>
              </m:rPr>
              <w:rPr>
                <w:rFonts w:ascii="Cambria Math" w:hAnsi="Cambria Math"/>
                <w:lang/>
              </w:rPr>
              <m:t>θ</m:t>
            </m:r>
          </m:e>
          <m:sub>
            <m:r>
              <m:rPr>
                <m:sty m:val="bi"/>
              </m:rPr>
              <w:rPr>
                <w:rFonts w:ascii="Cambria Math" w:hAnsi="Cambria Math"/>
                <w:lang/>
              </w:rPr>
              <m:t>g</m:t>
            </m:r>
          </m:sub>
          <m:sup>
            <m:r>
              <m:rPr>
                <m:sty m:val="bi"/>
              </m:rPr>
              <w:rPr>
                <w:rFonts w:ascii="Cambria Math" w:hAnsi="Cambria Math"/>
                <w:lang/>
              </w:rPr>
              <m:t>l</m:t>
            </m:r>
          </m:sup>
        </m:sSubSup>
      </m:oMath>
      <w:r>
        <w:rPr>
          <w:rFonts w:hint="eastAsia"/>
          <w:lang/>
        </w:rPr>
        <w:t>是</w:t>
      </w:r>
      <w:r>
        <w:rPr>
          <w:rFonts w:hint="eastAsia"/>
          <w:lang/>
        </w:rPr>
        <w:t>Hypernetwork</w:t>
      </w:r>
      <w:r>
        <w:rPr>
          <w:rFonts w:hint="eastAsia"/>
          <w:lang/>
        </w:rPr>
        <w:t>中所有关系共享的全局参数，用来显式地捕获关系之间全局的语义信息；</w:t>
      </w:r>
      <m:oMath>
        <m:sSup>
          <m:sSupPr>
            <m:ctrlPr>
              <w:rPr>
                <w:rFonts w:ascii="Cambria Math" w:hAnsi="Cambria Math"/>
                <w:b/>
                <w:i/>
                <w:lang/>
              </w:rPr>
            </m:ctrlPr>
          </m:sSupPr>
          <m:e>
            <m:r>
              <m:rPr>
                <m:sty m:val="bi"/>
              </m:rPr>
              <w:rPr>
                <w:rFonts w:ascii="Cambria Math" w:hAnsi="Cambria Math"/>
                <w:lang/>
              </w:rPr>
              <m:t>g</m:t>
            </m:r>
          </m:e>
          <m:sup>
            <m:r>
              <m:rPr>
                <m:sty m:val="bi"/>
              </m:rPr>
              <w:rPr>
                <w:rFonts w:ascii="Cambria Math" w:hAnsi="Cambria Math"/>
                <w:lang/>
              </w:rPr>
              <m:t>l</m:t>
            </m:r>
          </m:sup>
        </m:sSup>
        <m:d>
          <m:dPr>
            <m:ctrlPr>
              <w:rPr>
                <w:rFonts w:ascii="Cambria Math" w:hAnsi="Cambria Math"/>
                <w:i/>
                <w:iCs/>
              </w:rPr>
            </m:ctrlPr>
          </m:dPr>
          <m:e>
            <m:r>
              <w:rPr>
                <w:rFonts w:ascii="Cambria Math" w:hAnsi="Cambria Math"/>
              </w:rPr>
              <m:t>⋅</m:t>
            </m:r>
          </m:e>
        </m:d>
      </m:oMath>
      <w:r>
        <w:rPr>
          <w:rFonts w:hint="eastAsia"/>
          <w:iCs/>
        </w:rPr>
        <w:t>是</w:t>
      </w:r>
      <w:r>
        <w:rPr>
          <w:rFonts w:hint="eastAsia"/>
          <w:iCs/>
        </w:rPr>
        <w:t>Hypernetwork</w:t>
      </w:r>
      <w:r>
        <w:rPr>
          <w:rFonts w:hint="eastAsia"/>
          <w:iCs/>
        </w:rPr>
        <w:t>本身的结构，可以是任意的映射函数，比如线性投影、多层感知器</w:t>
      </w:r>
      <w:r>
        <w:rPr>
          <w:rFonts w:hint="eastAsia"/>
          <w:iCs/>
        </w:rPr>
        <w:t>M</w:t>
      </w:r>
      <w:r>
        <w:rPr>
          <w:iCs/>
        </w:rPr>
        <w:t>LP</w:t>
      </w:r>
      <w:r>
        <w:rPr>
          <w:rFonts w:hint="eastAsia"/>
          <w:iCs/>
        </w:rPr>
        <w:t>、卷积神经网络</w:t>
      </w:r>
      <w:r>
        <w:rPr>
          <w:rFonts w:hint="eastAsia"/>
          <w:iCs/>
        </w:rPr>
        <w:t>C</w:t>
      </w:r>
      <w:r>
        <w:rPr>
          <w:iCs/>
        </w:rPr>
        <w:t>NN</w:t>
      </w:r>
      <w:r>
        <w:rPr>
          <w:rFonts w:hint="eastAsia"/>
          <w:iCs/>
        </w:rPr>
        <w:t>、甚至也可以是另外的图神经网络</w:t>
      </w:r>
      <w:r>
        <w:rPr>
          <w:rFonts w:hint="eastAsia"/>
          <w:iCs/>
        </w:rPr>
        <w:t>G</w:t>
      </w:r>
      <w:r>
        <w:rPr>
          <w:iCs/>
        </w:rPr>
        <w:t>NN</w:t>
      </w:r>
      <w:r>
        <w:rPr>
          <w:rFonts w:hint="eastAsia"/>
          <w:iCs/>
        </w:rPr>
        <w:t>；</w:t>
      </w:r>
      <m:oMath>
        <m:sSubSup>
          <m:sSubSupPr>
            <m:ctrlPr>
              <w:rPr>
                <w:rFonts w:ascii="Cambria Math" w:hAnsi="Cambria Math"/>
                <w:b/>
                <w:i/>
                <w:lang/>
              </w:rPr>
            </m:ctrlPr>
          </m:sSubSupPr>
          <m:e>
            <m:r>
              <m:rPr>
                <m:sty m:val="bi"/>
              </m:rPr>
              <w:rPr>
                <w:rFonts w:ascii="Cambria Math" w:hAnsi="Cambria Math"/>
                <w:lang/>
              </w:rPr>
              <m:t>θ</m:t>
            </m:r>
          </m:e>
          <m:sub>
            <m:r>
              <m:rPr>
                <m:sty m:val="bi"/>
              </m:rPr>
              <w:rPr>
                <w:rFonts w:ascii="Cambria Math" w:hAnsi="Cambria Math"/>
                <w:lang/>
              </w:rPr>
              <m:t>r</m:t>
            </m:r>
          </m:sub>
          <m:sup>
            <m:r>
              <m:rPr>
                <m:sty m:val="bi"/>
              </m:rPr>
              <w:rPr>
                <w:rFonts w:ascii="Cambria Math" w:hAnsi="Cambria Math"/>
                <w:lang/>
              </w:rPr>
              <m:t>l</m:t>
            </m:r>
          </m:sup>
        </m:sSubSup>
      </m:oMath>
      <w:r>
        <w:rPr>
          <w:rFonts w:hint="eastAsia"/>
          <w:lang/>
        </w:rPr>
        <w:t>就是输出的异质参数，具体形式与主网络的模型设计有关。通过上面的定义，实现了不同关系之间的信息共享，无论所需要的异质参数是什么形式，对于关系来说，都被最后压缩为一维的向量，这样就达到</w:t>
      </w:r>
      <w:r w:rsidR="008B5789">
        <w:rPr>
          <w:rFonts w:hint="eastAsia"/>
          <w:lang/>
        </w:rPr>
        <w:t>了</w:t>
      </w:r>
      <w:r>
        <w:rPr>
          <w:rFonts w:hint="eastAsia"/>
          <w:lang/>
        </w:rPr>
        <w:t>减小模型参数量的目的。</w:t>
      </w:r>
    </w:p>
    <w:p w14:paraId="1E235593" w14:textId="0EC2B11E" w:rsidR="00DB0212" w:rsidRDefault="00EA0D6A" w:rsidP="00DB0212">
      <w:pPr>
        <w:pStyle w:val="3"/>
        <w:spacing w:before="163" w:after="163"/>
      </w:pPr>
      <w:bookmarkStart w:id="164" w:name="_Toc100257515"/>
      <w:r>
        <w:t>4</w:t>
      </w:r>
      <w:r w:rsidR="00DB0212">
        <w:t>.2.</w:t>
      </w:r>
      <w:r>
        <w:t>3</w:t>
      </w:r>
      <w:r w:rsidR="00DB0212">
        <w:t xml:space="preserve"> </w:t>
      </w:r>
      <w:r w:rsidR="00DB0212">
        <w:rPr>
          <w:rFonts w:hint="eastAsia"/>
        </w:rPr>
        <w:t>消息构造方法</w:t>
      </w:r>
      <w:bookmarkEnd w:id="164"/>
    </w:p>
    <w:p w14:paraId="1A417E1E" w14:textId="0D962CEE" w:rsidR="003336FA" w:rsidRDefault="00DB0212" w:rsidP="003336FA">
      <w:pPr>
        <w:ind w:firstLine="480"/>
        <w:rPr>
          <w:lang/>
        </w:rPr>
      </w:pPr>
      <w:r>
        <w:rPr>
          <w:rFonts w:hint="eastAsia"/>
          <w:lang/>
        </w:rPr>
        <w:t>基于上述的超网络，</w:t>
      </w:r>
      <w:r>
        <w:rPr>
          <w:rFonts w:hint="eastAsia"/>
          <w:lang/>
        </w:rPr>
        <w:t>H</w:t>
      </w:r>
      <w:r>
        <w:rPr>
          <w:lang/>
        </w:rPr>
        <w:t>KGN</w:t>
      </w:r>
      <w:r>
        <w:rPr>
          <w:rFonts w:hint="eastAsia"/>
          <w:lang/>
        </w:rPr>
        <w:t>搭建了一个更加复杂的消息构造过程，具体如</w:t>
      </w:r>
      <w:r>
        <w:rPr>
          <w:lang/>
        </w:rPr>
        <w:fldChar w:fldCharType="begin"/>
      </w:r>
      <w:r>
        <w:rPr>
          <w:lang/>
        </w:rPr>
        <w:instrText xml:space="preserve"> </w:instrText>
      </w:r>
      <w:r>
        <w:rPr>
          <w:rFonts w:hint="eastAsia"/>
          <w:lang/>
        </w:rPr>
        <w:instrText>REF _Ref97644180 \h</w:instrText>
      </w:r>
      <w:r>
        <w:rPr>
          <w:lang/>
        </w:rPr>
        <w:instrText xml:space="preserve"> </w:instrText>
      </w:r>
      <w:r>
        <w:rPr>
          <w:lang/>
        </w:rPr>
      </w:r>
      <w:r>
        <w:rPr>
          <w:lang/>
        </w:rPr>
        <w:fldChar w:fldCharType="separate"/>
      </w:r>
      <w:r w:rsidR="004D6817">
        <w:rPr>
          <w:rFonts w:hint="eastAsia"/>
        </w:rPr>
        <w:t>图</w:t>
      </w:r>
      <w:r w:rsidR="004D6817">
        <w:rPr>
          <w:noProof/>
        </w:rPr>
        <w:t>13</w:t>
      </w:r>
      <w:r>
        <w:rPr>
          <w:lang/>
        </w:rPr>
        <w:fldChar w:fldCharType="end"/>
      </w:r>
      <w:r>
        <w:rPr>
          <w:rFonts w:hint="eastAsia"/>
          <w:lang/>
        </w:rPr>
        <w:t>所示。</w:t>
      </w:r>
      <w:r w:rsidR="003336FA">
        <w:rPr>
          <w:rFonts w:hint="eastAsia"/>
          <w:lang/>
        </w:rPr>
        <w:t>对于邻居实体</w:t>
      </w: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oMath>
      <w:r w:rsidR="003336FA">
        <w:rPr>
          <w:rFonts w:hint="eastAsia"/>
          <w:lang/>
        </w:rPr>
        <w:t>，</w:t>
      </w:r>
      <w:r w:rsidR="007816C1">
        <w:rPr>
          <w:rFonts w:hint="eastAsia"/>
          <w:lang/>
        </w:rPr>
        <w:t>H</w:t>
      </w:r>
      <w:r w:rsidR="007816C1">
        <w:rPr>
          <w:lang/>
        </w:rPr>
        <w:t>KGN</w:t>
      </w:r>
      <w:r w:rsidR="003336FA">
        <w:rPr>
          <w:rFonts w:hint="eastAsia"/>
          <w:lang/>
        </w:rPr>
        <w:t>首先引入了一个关系卷积层来显式地探索邻居实体</w:t>
      </w:r>
      <m:oMath>
        <m:r>
          <w:rPr>
            <w:rFonts w:ascii="Cambria Math" w:hAnsi="Cambria Math"/>
            <w:lang/>
          </w:rPr>
          <m:t>e</m:t>
        </m:r>
      </m:oMath>
      <w:r w:rsidR="003336FA">
        <w:rPr>
          <w:rFonts w:hint="eastAsia"/>
          <w:lang/>
        </w:rPr>
        <w:t>和关系</w:t>
      </w:r>
      <m:oMath>
        <m:r>
          <w:rPr>
            <w:rFonts w:ascii="Cambria Math" w:hAnsi="Cambria Math"/>
            <w:lang/>
          </w:rPr>
          <m:t>r</m:t>
        </m:r>
      </m:oMath>
      <w:r w:rsidR="003336FA">
        <w:rPr>
          <w:rFonts w:hint="eastAsia"/>
          <w:lang/>
        </w:rPr>
        <w:t>之间的特征交互：</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3336FA" w14:paraId="62D5ED1B" w14:textId="77777777" w:rsidTr="003F0A60">
        <w:trPr>
          <w:jc w:val="center"/>
        </w:trPr>
        <w:tc>
          <w:tcPr>
            <w:tcW w:w="1276" w:type="dxa"/>
            <w:vAlign w:val="center"/>
          </w:tcPr>
          <w:p w14:paraId="5D900CE7" w14:textId="77777777" w:rsidR="003336FA" w:rsidRDefault="003336FA" w:rsidP="003F0A60">
            <w:pPr>
              <w:ind w:firstLineChars="0" w:firstLine="0"/>
              <w:jc w:val="center"/>
            </w:pPr>
          </w:p>
        </w:tc>
        <w:tc>
          <w:tcPr>
            <w:tcW w:w="6657" w:type="dxa"/>
            <w:vAlign w:val="center"/>
          </w:tcPr>
          <w:p w14:paraId="7A4BE91C" w14:textId="77777777" w:rsidR="003336FA" w:rsidRPr="006114A6" w:rsidRDefault="007E366D" w:rsidP="003F0A60">
            <w:pPr>
              <w:ind w:firstLine="480"/>
              <w:rPr>
                <w:lang/>
              </w:rPr>
            </w:pPr>
            <m:oMathPara>
              <m:oMath>
                <m:sSub>
                  <m:sSubPr>
                    <m:ctrlPr>
                      <w:rPr>
                        <w:rFonts w:ascii="Cambria Math" w:hAnsi="Cambria Math"/>
                        <w:i/>
                        <w:lang/>
                      </w:rPr>
                    </m:ctrlPr>
                  </m:sSub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Sub>
                <m:r>
                  <w:rPr>
                    <w:rFonts w:ascii="Cambria Math" w:hAnsi="Cambria Math"/>
                    <w:lang/>
                  </w:rPr>
                  <m:t>=σ</m:t>
                </m:r>
                <m:d>
                  <m:dPr>
                    <m:ctrlPr>
                      <w:rPr>
                        <w:rFonts w:ascii="Cambria Math" w:hAnsi="Cambria Math"/>
                        <w:i/>
                        <w:lang/>
                      </w:rPr>
                    </m:ctrlPr>
                  </m:dPr>
                  <m:e>
                    <m:r>
                      <w:rPr>
                        <w:rFonts w:ascii="Cambria Math" w:hAnsi="Cambria Math"/>
                        <w:lang/>
                      </w:rPr>
                      <m:t>Re2D</m:t>
                    </m:r>
                    <m:d>
                      <m:dPr>
                        <m:ctrlPr>
                          <w:rPr>
                            <w:rFonts w:ascii="Cambria Math" w:hAnsi="Cambria Math"/>
                            <w:i/>
                            <w:lang/>
                          </w:rPr>
                        </m:ctrlPr>
                      </m:dPr>
                      <m:e>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e>
                    </m:d>
                    <m:r>
                      <w:rPr>
                        <w:rFonts w:ascii="Cambria Math" w:hAnsi="Cambria Math"/>
                        <w:lang/>
                      </w:rPr>
                      <m:t>*</m:t>
                    </m:r>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e>
                </m:d>
              </m:oMath>
            </m:oMathPara>
          </w:p>
        </w:tc>
        <w:tc>
          <w:tcPr>
            <w:tcW w:w="1276" w:type="dxa"/>
            <w:vAlign w:val="center"/>
          </w:tcPr>
          <w:p w14:paraId="4D3AC64A" w14:textId="4155BC71" w:rsidR="003336FA" w:rsidRDefault="003336FA" w:rsidP="003F0A60">
            <w:pPr>
              <w:ind w:firstLineChars="0" w:firstLine="0"/>
              <w:jc w:val="right"/>
            </w:pPr>
            <w:r>
              <w:t>(</w:t>
            </w:r>
            <w:r w:rsidR="007E366D">
              <w:fldChar w:fldCharType="begin"/>
            </w:r>
            <w:r w:rsidR="007E366D">
              <w:instrText xml:space="preserve"> SEQ chapter \c \* MERGEFORMAT </w:instrText>
            </w:r>
            <w:r w:rsidR="007E366D">
              <w:fldChar w:fldCharType="separate"/>
            </w:r>
            <w:r w:rsidR="004D6817">
              <w:rPr>
                <w:noProof/>
              </w:rPr>
              <w:t>4</w:t>
            </w:r>
            <w:r w:rsidR="007E366D">
              <w:rPr>
                <w:noProof/>
              </w:rPr>
              <w:fldChar w:fldCharType="end"/>
            </w:r>
            <w:r>
              <w:t>.</w:t>
            </w:r>
            <w:r w:rsidR="007E366D">
              <w:fldChar w:fldCharType="begin"/>
            </w:r>
            <w:r w:rsidR="007E366D">
              <w:instrText xml:space="preserve"> SEQ equation \* MERGEFORMAT </w:instrText>
            </w:r>
            <w:r w:rsidR="007E366D">
              <w:fldChar w:fldCharType="separate"/>
            </w:r>
            <w:r w:rsidR="004D6817">
              <w:rPr>
                <w:noProof/>
              </w:rPr>
              <w:t>3</w:t>
            </w:r>
            <w:r w:rsidR="007E366D">
              <w:rPr>
                <w:noProof/>
              </w:rPr>
              <w:fldChar w:fldCharType="end"/>
            </w:r>
            <w:r>
              <w:t>)</w:t>
            </w:r>
          </w:p>
        </w:tc>
      </w:tr>
    </w:tbl>
    <w:p w14:paraId="49C14E95" w14:textId="4303E2BF" w:rsidR="00DB0212" w:rsidRDefault="007506C8" w:rsidP="00DB0212">
      <w:pPr>
        <w:keepNext/>
        <w:ind w:firstLineChars="0" w:firstLine="0"/>
        <w:jc w:val="center"/>
      </w:pPr>
      <w:r w:rsidRPr="007506C8">
        <w:rPr>
          <w:noProof/>
          <w:lang/>
        </w:rPr>
        <w:drawing>
          <wp:inline distT="0" distB="0" distL="0" distR="0" wp14:anchorId="161A714D" wp14:editId="56768C4C">
            <wp:extent cx="3376863" cy="225418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3852" cy="2285556"/>
                    </a:xfrm>
                    <a:prstGeom prst="rect">
                      <a:avLst/>
                    </a:prstGeom>
                  </pic:spPr>
                </pic:pic>
              </a:graphicData>
            </a:graphic>
          </wp:inline>
        </w:drawing>
      </w:r>
    </w:p>
    <w:p w14:paraId="17F07D3A" w14:textId="1B4585AA" w:rsidR="00DB0212" w:rsidRDefault="00DB0212" w:rsidP="00DB0212">
      <w:pPr>
        <w:pStyle w:val="afd"/>
        <w:rPr>
          <w:lang/>
        </w:rPr>
      </w:pPr>
      <w:bookmarkStart w:id="165" w:name="_Ref97644180"/>
      <w:bookmarkStart w:id="166" w:name="_Toc10025930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13</w:t>
      </w:r>
      <w:r>
        <w:fldChar w:fldCharType="end"/>
      </w:r>
      <w:bookmarkEnd w:id="165"/>
      <w:r>
        <w:t xml:space="preserve">  </w:t>
      </w:r>
      <w:r>
        <w:rPr>
          <w:rFonts w:hint="eastAsia"/>
        </w:rPr>
        <w:t>引入超网络的消息构造方法</w:t>
      </w:r>
      <w:bookmarkEnd w:id="166"/>
    </w:p>
    <w:p w14:paraId="4221BDEC" w14:textId="241B4CEF" w:rsidR="00011893" w:rsidRDefault="007E366D" w:rsidP="00DB0212">
      <w:pPr>
        <w:ind w:firstLine="480"/>
        <w:rPr>
          <w:lang/>
        </w:rPr>
      </w:pP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oMath>
      <w:r w:rsidR="00DB0212">
        <w:rPr>
          <w:rFonts w:hint="eastAsia"/>
          <w:lang/>
        </w:rPr>
        <w:t>首先被重组为二</w:t>
      </w:r>
      <w:proofErr w:type="gramStart"/>
      <w:r w:rsidR="00DB0212">
        <w:rPr>
          <w:rFonts w:hint="eastAsia"/>
          <w:lang/>
        </w:rPr>
        <w:t>维特征图</w:t>
      </w:r>
      <w:proofErr w:type="gramEnd"/>
      <w:r w:rsidR="00DB0212">
        <w:rPr>
          <w:rFonts w:hint="eastAsia"/>
          <w:lang/>
        </w:rPr>
        <w:t>，之后进行一个关系感知的</w:t>
      </w:r>
      <w:commentRangeStart w:id="167"/>
      <w:r w:rsidR="00DB0212">
        <w:rPr>
          <w:rFonts w:hint="eastAsia"/>
          <w:lang/>
        </w:rPr>
        <w:t>卷积参数</w:t>
      </w:r>
      <w:commentRangeEnd w:id="167"/>
      <w:r w:rsidR="00DB6D9A">
        <w:rPr>
          <w:rStyle w:val="af2"/>
          <w:rFonts w:ascii="Arial" w:hAnsi="Arial"/>
        </w:rPr>
        <w:commentReference w:id="167"/>
      </w:r>
      <w:r w:rsidR="00DB0212">
        <w:rPr>
          <w:rFonts w:hint="eastAsia"/>
          <w:lang/>
        </w:rPr>
        <w:t>，其中</w:t>
      </w:r>
      <m:oMath>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r>
              <w:rPr>
                <w:rFonts w:ascii="Cambria Math" w:hAnsi="Cambria Math"/>
                <w:lang/>
              </w:rPr>
              <m:t>f</m:t>
            </m:r>
            <m:r>
              <m:rPr>
                <m:sty m:val="p"/>
              </m:rPr>
              <w:rPr>
                <w:rFonts w:ascii="Cambria Math" w:hAnsi="Cambria Math"/>
                <w:lang/>
              </w:rPr>
              <m:t>×</m:t>
            </m:r>
            <m:sSub>
              <m:sSubPr>
                <m:ctrlPr>
                  <w:rPr>
                    <w:rFonts w:ascii="Cambria Math" w:hAnsi="Cambria Math"/>
                    <w:i/>
                    <w:lang/>
                  </w:rPr>
                </m:ctrlPr>
              </m:sSubPr>
              <m:e>
                <m:r>
                  <w:rPr>
                    <w:rFonts w:ascii="Cambria Math" w:hAnsi="Cambria Math"/>
                    <w:lang/>
                  </w:rPr>
                  <m:t>k</m:t>
                </m:r>
                <m:ctrlPr>
                  <w:rPr>
                    <w:rFonts w:ascii="Cambria Math" w:hAnsi="Cambria Math"/>
                    <w:lang/>
                  </w:rPr>
                </m:ctrlPr>
              </m:e>
              <m:sub>
                <m:r>
                  <w:rPr>
                    <w:rFonts w:ascii="Cambria Math" w:hAnsi="Cambria Math"/>
                    <w:lang/>
                  </w:rPr>
                  <m:t>size</m:t>
                </m:r>
              </m:sub>
            </m:sSub>
            <m:r>
              <m:rPr>
                <m:sty m:val="p"/>
              </m:rPr>
              <w:rPr>
                <w:rFonts w:ascii="Cambria Math" w:hAnsi="Cambria Math"/>
                <w:lang/>
              </w:rPr>
              <m:t>×</m:t>
            </m:r>
            <m:sSub>
              <m:sSubPr>
                <m:ctrlPr>
                  <w:rPr>
                    <w:rFonts w:ascii="Cambria Math" w:hAnsi="Cambria Math"/>
                    <w:i/>
                    <w:lang/>
                  </w:rPr>
                </m:ctrlPr>
              </m:sSubPr>
              <m:e>
                <m:r>
                  <w:rPr>
                    <w:rFonts w:ascii="Cambria Math" w:hAnsi="Cambria Math"/>
                    <w:lang/>
                  </w:rPr>
                  <m:t>k</m:t>
                </m:r>
                <m:ctrlPr>
                  <w:rPr>
                    <w:rFonts w:ascii="Cambria Math" w:hAnsi="Cambria Math"/>
                    <w:lang/>
                  </w:rPr>
                </m:ctrlPr>
              </m:e>
              <m:sub>
                <m:r>
                  <w:rPr>
                    <w:rFonts w:ascii="Cambria Math" w:hAnsi="Cambria Math"/>
                    <w:lang/>
                  </w:rPr>
                  <m:t>size</m:t>
                </m:r>
              </m:sub>
            </m:sSub>
          </m:sup>
        </m:sSup>
      </m:oMath>
      <w:r w:rsidR="00DB0212">
        <w:rPr>
          <w:rFonts w:hint="eastAsia"/>
          <w:lang/>
        </w:rPr>
        <w:t>是二维卷积核。</w:t>
      </w:r>
      <m:oMath>
        <m:r>
          <w:rPr>
            <w:rFonts w:ascii="Cambria Math" w:hAnsi="Cambria Math"/>
            <w:lang/>
          </w:rPr>
          <m:t>σ</m:t>
        </m:r>
        <m:d>
          <m:dPr>
            <m:ctrlPr>
              <w:rPr>
                <w:rFonts w:ascii="Cambria Math" w:hAnsi="Cambria Math"/>
                <w:i/>
                <w:lang/>
              </w:rPr>
            </m:ctrlPr>
          </m:dPr>
          <m:e>
            <m:r>
              <m:rPr>
                <m:sty m:val="p"/>
              </m:rPr>
              <w:rPr>
                <w:rFonts w:ascii="Cambria Math" w:hAnsi="Cambria Math"/>
                <w:lang/>
              </w:rPr>
              <m:t>⋅</m:t>
            </m:r>
          </m:e>
        </m:d>
      </m:oMath>
      <w:r w:rsidR="00DB0212">
        <w:rPr>
          <w:rFonts w:hint="eastAsia"/>
          <w:lang/>
        </w:rPr>
        <w:t>是激活函数</w:t>
      </w:r>
      <m:oMath>
        <m:r>
          <w:rPr>
            <w:rFonts w:ascii="Cambria Math" w:hAnsi="Cambria Math"/>
            <w:lang/>
          </w:rPr>
          <m:t>tanh</m:t>
        </m:r>
        <m:d>
          <m:dPr>
            <m:ctrlPr>
              <w:rPr>
                <w:rFonts w:ascii="Cambria Math" w:hAnsi="Cambria Math"/>
                <w:i/>
                <w:lang/>
              </w:rPr>
            </m:ctrlPr>
          </m:dPr>
          <m:e>
            <m:r>
              <m:rPr>
                <m:sty m:val="p"/>
              </m:rPr>
              <w:rPr>
                <w:rFonts w:ascii="Cambria Math" w:hAnsi="Cambria Math"/>
                <w:lang/>
              </w:rPr>
              <m:t>⋅</m:t>
            </m:r>
          </m:e>
        </m:d>
      </m:oMath>
      <w:r w:rsidR="00DB0212">
        <w:rPr>
          <w:rFonts w:hint="eastAsia"/>
          <w:lang/>
        </w:rPr>
        <w:t>。异质图神经网络网络中常使用线性转换操作，如</w:t>
      </w:r>
      <w:r w:rsidR="00DB0212">
        <w:rPr>
          <w:lang/>
        </w:rPr>
        <w:fldChar w:fldCharType="begin"/>
      </w:r>
      <w:r w:rsidR="00DB0212">
        <w:rPr>
          <w:lang/>
        </w:rPr>
        <w:instrText xml:space="preserve"> </w:instrText>
      </w:r>
      <w:r w:rsidR="00DB0212">
        <w:rPr>
          <w:rFonts w:hint="eastAsia"/>
          <w:lang/>
        </w:rPr>
        <w:instrText>REF _Ref97647184 \h</w:instrText>
      </w:r>
      <w:r w:rsidR="00DB0212">
        <w:rPr>
          <w:lang/>
        </w:rPr>
        <w:instrText xml:space="preserve"> </w:instrText>
      </w:r>
      <w:r w:rsidR="00DB0212">
        <w:rPr>
          <w:lang/>
        </w:rPr>
      </w:r>
      <w:r w:rsidR="00DB0212">
        <w:rPr>
          <w:lang/>
        </w:rPr>
        <w:fldChar w:fldCharType="separate"/>
      </w:r>
      <w:r w:rsidR="004D6817">
        <w:rPr>
          <w:rFonts w:hint="eastAsia"/>
        </w:rPr>
        <w:t>图</w:t>
      </w:r>
      <w:r w:rsidR="004D6817">
        <w:rPr>
          <w:noProof/>
        </w:rPr>
        <w:t>14</w:t>
      </w:r>
      <w:r w:rsidR="00DB0212">
        <w:rPr>
          <w:lang/>
        </w:rPr>
        <w:fldChar w:fldCharType="end"/>
      </w:r>
      <w:r w:rsidR="00DB0212">
        <w:rPr>
          <w:rFonts w:hint="eastAsia"/>
          <w:lang/>
        </w:rPr>
        <w:t>所示。对于</w:t>
      </w:r>
      <m:oMath>
        <m:sSubSup>
          <m:sSubSupPr>
            <m:ctrlPr>
              <w:rPr>
                <w:rFonts w:ascii="Cambria Math" w:hAnsi="Cambria Math"/>
                <w:i/>
                <w:lang/>
              </w:rPr>
            </m:ctrlPr>
          </m:sSubSupPr>
          <m:e>
            <m:r>
              <w:rPr>
                <w:rFonts w:ascii="Cambria Math" w:hAnsi="Cambria Math"/>
                <w:lang/>
              </w:rPr>
              <m:t>m</m:t>
            </m:r>
          </m:e>
          <m:sub>
            <m:d>
              <m:dPr>
                <m:ctrlPr>
                  <w:rPr>
                    <w:rFonts w:ascii="Cambria Math" w:hAnsi="Cambria Math"/>
                    <w:i/>
                    <w:lang/>
                  </w:rPr>
                </m:ctrlPr>
              </m:dPr>
              <m:e>
                <m:r>
                  <w:rPr>
                    <w:rFonts w:ascii="Cambria Math" w:hAnsi="Cambria Math"/>
                    <w:lang/>
                  </w:rPr>
                  <m:t>r,o</m:t>
                </m:r>
              </m:e>
            </m:d>
          </m:sub>
          <m:sup>
            <m:d>
              <m:dPr>
                <m:begChr m:val="["/>
                <m:endChr m:val="]"/>
                <m:ctrlPr>
                  <w:rPr>
                    <w:rFonts w:ascii="Cambria Math" w:hAnsi="Cambria Math"/>
                    <w:i/>
                    <w:lang/>
                  </w:rPr>
                </m:ctrlPr>
              </m:dPr>
              <m:e>
                <m:r>
                  <w:rPr>
                    <w:rFonts w:ascii="Cambria Math" w:hAnsi="Cambria Math"/>
                    <w:lang/>
                  </w:rPr>
                  <m:t>i</m:t>
                </m:r>
              </m:e>
            </m:d>
          </m:sup>
        </m:sSubSup>
      </m:oMath>
      <w:r w:rsidR="00DB0212">
        <w:rPr>
          <w:rFonts w:hint="eastAsia"/>
          <w:lang/>
        </w:rPr>
        <w:t>来说，它要求</w:t>
      </w: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oMath>
      <w:r w:rsidR="00DB0212">
        <w:rPr>
          <w:rFonts w:hint="eastAsia"/>
          <w:lang/>
        </w:rPr>
        <w:t>的所有元素都参与最后的输出</w:t>
      </w:r>
      <w:r w:rsidR="00E00988">
        <w:rPr>
          <w:rFonts w:hint="eastAsia"/>
          <w:lang/>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E00988" w14:paraId="07CAE3A4" w14:textId="77777777" w:rsidTr="003F0A60">
        <w:trPr>
          <w:jc w:val="center"/>
        </w:trPr>
        <w:tc>
          <w:tcPr>
            <w:tcW w:w="1276" w:type="dxa"/>
            <w:vAlign w:val="center"/>
          </w:tcPr>
          <w:p w14:paraId="46D51CA6" w14:textId="77777777" w:rsidR="00E00988" w:rsidRDefault="00E00988" w:rsidP="003F0A60">
            <w:pPr>
              <w:ind w:firstLineChars="0" w:firstLine="0"/>
              <w:jc w:val="center"/>
            </w:pPr>
          </w:p>
        </w:tc>
        <w:tc>
          <w:tcPr>
            <w:tcW w:w="6657" w:type="dxa"/>
            <w:vAlign w:val="center"/>
          </w:tcPr>
          <w:p w14:paraId="78B8E039" w14:textId="3C65B630" w:rsidR="00E00988" w:rsidRPr="006114A6" w:rsidRDefault="007E366D" w:rsidP="003F0A60">
            <w:pPr>
              <w:ind w:firstLine="480"/>
              <w:rPr>
                <w:lang/>
              </w:rPr>
            </w:pPr>
            <m:oMathPara>
              <m:oMath>
                <m:sSubSup>
                  <m:sSubSupPr>
                    <m:ctrlPr>
                      <w:rPr>
                        <w:rFonts w:ascii="Cambria Math" w:hAnsi="Cambria Math"/>
                        <w:i/>
                        <w:lang/>
                      </w:rPr>
                    </m:ctrlPr>
                  </m:sSubSupPr>
                  <m:e>
                    <m:r>
                      <w:rPr>
                        <w:rFonts w:ascii="Cambria Math" w:hAnsi="Cambria Math"/>
                        <w:lang/>
                      </w:rPr>
                      <m:t>m</m:t>
                    </m:r>
                  </m:e>
                  <m:sub>
                    <m:d>
                      <m:dPr>
                        <m:ctrlPr>
                          <w:rPr>
                            <w:rFonts w:ascii="Cambria Math" w:hAnsi="Cambria Math"/>
                            <w:i/>
                            <w:lang/>
                          </w:rPr>
                        </m:ctrlPr>
                      </m:dPr>
                      <m:e>
                        <m:r>
                          <w:rPr>
                            <w:rFonts w:ascii="Cambria Math" w:hAnsi="Cambria Math"/>
                            <w:lang/>
                          </w:rPr>
                          <m:t>r,o</m:t>
                        </m:r>
                      </m:e>
                    </m:d>
                  </m:sub>
                  <m:sup>
                    <m:d>
                      <m:dPr>
                        <m:begChr m:val="["/>
                        <m:endChr m:val="]"/>
                        <m:ctrlPr>
                          <w:rPr>
                            <w:rFonts w:ascii="Cambria Math" w:hAnsi="Cambria Math"/>
                            <w:i/>
                            <w:lang/>
                          </w:rPr>
                        </m:ctrlPr>
                      </m:dPr>
                      <m:e>
                        <m:r>
                          <w:rPr>
                            <w:rFonts w:ascii="Cambria Math" w:hAnsi="Cambria Math"/>
                            <w:lang/>
                          </w:rPr>
                          <m:t>i</m:t>
                        </m:r>
                      </m:e>
                    </m:d>
                  </m:sup>
                </m:sSubSup>
                <m:r>
                  <w:rPr>
                    <w:rFonts w:ascii="Cambria Math" w:hAnsi="Cambria Math"/>
                    <w:lang/>
                  </w:rPr>
                  <m:t>=</m:t>
                </m:r>
                <m:nary>
                  <m:naryPr>
                    <m:chr m:val="∑"/>
                    <m:ctrlPr>
                      <w:rPr>
                        <w:rFonts w:ascii="Cambria Math" w:hAnsi="Cambria Math"/>
                        <w:lang/>
                      </w:rPr>
                    </m:ctrlPr>
                  </m:naryPr>
                  <m:sub>
                    <m:r>
                      <w:rPr>
                        <w:rFonts w:ascii="Cambria Math" w:hAnsi="Cambria Math"/>
                        <w:lang/>
                      </w:rPr>
                      <m:t>j=0</m:t>
                    </m:r>
                    <m:ctrlPr>
                      <w:rPr>
                        <w:rFonts w:ascii="Cambria Math" w:hAnsi="Cambria Math"/>
                        <w:i/>
                        <w:lang/>
                      </w:rPr>
                    </m:ctrlPr>
                  </m:sub>
                  <m:sup>
                    <m:r>
                      <w:rPr>
                        <w:rFonts w:ascii="Cambria Math" w:hAnsi="Cambria Math"/>
                        <w:lang/>
                      </w:rPr>
                      <m:t>d</m:t>
                    </m:r>
                    <m:ctrlPr>
                      <w:rPr>
                        <w:rFonts w:ascii="Cambria Math" w:hAnsi="Cambria Math"/>
                        <w:i/>
                        <w:lang/>
                      </w:rPr>
                    </m:ctrlPr>
                  </m:sup>
                  <m:e>
                    <m:sSubSup>
                      <m:sSubSupPr>
                        <m:ctrlPr>
                          <w:rPr>
                            <w:rFonts w:ascii="Cambria Math" w:hAnsi="Cambria Math"/>
                            <w:i/>
                            <w:lang/>
                          </w:rPr>
                        </m:ctrlPr>
                      </m:sSubSupPr>
                      <m:e>
                        <m:r>
                          <w:rPr>
                            <w:rFonts w:ascii="Cambria Math" w:hAnsi="Cambria Math"/>
                            <w:lang/>
                          </w:rPr>
                          <m:t>W</m:t>
                        </m:r>
                      </m:e>
                      <m:sub>
                        <m:r>
                          <w:rPr>
                            <w:rFonts w:ascii="Cambria Math" w:hAnsi="Cambria Math"/>
                            <w:lang/>
                          </w:rPr>
                          <m:t>r</m:t>
                        </m:r>
                      </m:sub>
                      <m:sup>
                        <m:d>
                          <m:dPr>
                            <m:begChr m:val="["/>
                            <m:endChr m:val="]"/>
                            <m:ctrlPr>
                              <w:rPr>
                                <w:rFonts w:ascii="Cambria Math" w:hAnsi="Cambria Math"/>
                                <w:i/>
                                <w:lang/>
                              </w:rPr>
                            </m:ctrlPr>
                          </m:dPr>
                          <m:e>
                            <m:r>
                              <w:rPr>
                                <w:rFonts w:ascii="Cambria Math" w:hAnsi="Cambria Math"/>
                                <w:lang/>
                              </w:rPr>
                              <m:t>i,j</m:t>
                            </m:r>
                          </m:e>
                        </m:d>
                      </m:sup>
                    </m:sSubSup>
                    <m:sSubSup>
                      <m:sSubSupPr>
                        <m:ctrlPr>
                          <w:rPr>
                            <w:rFonts w:ascii="Cambria Math" w:hAnsi="Cambria Math"/>
                            <w:i/>
                            <w:lang/>
                          </w:rPr>
                        </m:ctrlPr>
                      </m:sSubSupPr>
                      <m:e>
                        <m:r>
                          <w:rPr>
                            <w:rFonts w:ascii="Cambria Math" w:hAnsi="Cambria Math"/>
                            <w:lang/>
                          </w:rPr>
                          <m:t>e</m:t>
                        </m:r>
                      </m:e>
                      <m:sub>
                        <m:r>
                          <w:rPr>
                            <w:rFonts w:ascii="Cambria Math" w:hAnsi="Cambria Math"/>
                            <w:lang/>
                          </w:rPr>
                          <m:t>o</m:t>
                        </m:r>
                      </m:sub>
                      <m:sup>
                        <m:d>
                          <m:dPr>
                            <m:begChr m:val="["/>
                            <m:endChr m:val="]"/>
                            <m:ctrlPr>
                              <w:rPr>
                                <w:rFonts w:ascii="Cambria Math" w:hAnsi="Cambria Math"/>
                                <w:i/>
                                <w:lang/>
                              </w:rPr>
                            </m:ctrlPr>
                          </m:dPr>
                          <m:e>
                            <m:r>
                              <w:rPr>
                                <w:rFonts w:ascii="Cambria Math" w:hAnsi="Cambria Math"/>
                                <w:lang/>
                              </w:rPr>
                              <m:t>j</m:t>
                            </m:r>
                          </m:e>
                        </m:d>
                      </m:sup>
                    </m:sSubSup>
                    <m:ctrlPr>
                      <w:rPr>
                        <w:rFonts w:ascii="Cambria Math" w:hAnsi="Cambria Math"/>
                        <w:i/>
                        <w:lang/>
                      </w:rPr>
                    </m:ctrlPr>
                  </m:e>
                </m:nary>
              </m:oMath>
            </m:oMathPara>
          </w:p>
        </w:tc>
        <w:tc>
          <w:tcPr>
            <w:tcW w:w="1276" w:type="dxa"/>
            <w:vAlign w:val="center"/>
          </w:tcPr>
          <w:p w14:paraId="677ED554" w14:textId="42BEE191" w:rsidR="00E00988" w:rsidRDefault="00E00988" w:rsidP="003F0A60">
            <w:pPr>
              <w:ind w:firstLineChars="0" w:firstLine="0"/>
              <w:jc w:val="right"/>
            </w:pPr>
            <w:r>
              <w:t>(</w:t>
            </w:r>
            <w:r w:rsidR="007E366D">
              <w:fldChar w:fldCharType="begin"/>
            </w:r>
            <w:r w:rsidR="007E366D">
              <w:instrText xml:space="preserve"> SEQ chapter \c \* MERGEFORMAT </w:instrText>
            </w:r>
            <w:r w:rsidR="007E366D">
              <w:fldChar w:fldCharType="separate"/>
            </w:r>
            <w:r w:rsidR="004D6817">
              <w:rPr>
                <w:noProof/>
              </w:rPr>
              <w:t>4</w:t>
            </w:r>
            <w:r w:rsidR="007E366D">
              <w:rPr>
                <w:noProof/>
              </w:rPr>
              <w:fldChar w:fldCharType="end"/>
            </w:r>
            <w:r>
              <w:t>.</w:t>
            </w:r>
            <w:r w:rsidR="007E366D">
              <w:fldChar w:fldCharType="begin"/>
            </w:r>
            <w:r w:rsidR="007E366D">
              <w:instrText xml:space="preserve"> SEQ equation \* MERGEFORMAT </w:instrText>
            </w:r>
            <w:r w:rsidR="007E366D">
              <w:fldChar w:fldCharType="separate"/>
            </w:r>
            <w:r w:rsidR="004D6817">
              <w:rPr>
                <w:noProof/>
              </w:rPr>
              <w:t>4</w:t>
            </w:r>
            <w:r w:rsidR="007E366D">
              <w:rPr>
                <w:noProof/>
              </w:rPr>
              <w:fldChar w:fldCharType="end"/>
            </w:r>
            <w:r>
              <w:t>)</w:t>
            </w:r>
          </w:p>
        </w:tc>
      </w:tr>
    </w:tbl>
    <w:p w14:paraId="1AB4D952" w14:textId="5C56BCE3" w:rsidR="00DB0212" w:rsidRDefault="00011893" w:rsidP="00011893">
      <w:pPr>
        <w:ind w:firstLineChars="0" w:firstLine="0"/>
        <w:rPr>
          <w:lang/>
        </w:rPr>
      </w:pPr>
      <w:r>
        <w:rPr>
          <w:rFonts w:hint="eastAsia"/>
          <w:lang/>
        </w:rPr>
        <w:t>在这种情况下，</w:t>
      </w:r>
      <w:r w:rsidR="00DB0212">
        <w:rPr>
          <w:rFonts w:hint="eastAsia"/>
          <w:lang/>
        </w:rPr>
        <w:t>如果</w:t>
      </w:r>
      <m:oMath>
        <m:sSub>
          <m:sSubPr>
            <m:ctrlPr>
              <w:rPr>
                <w:rFonts w:ascii="Cambria Math" w:hAnsi="Cambria Math"/>
                <w:i/>
                <w:lang/>
              </w:rPr>
            </m:ctrlPr>
          </m:sSubPr>
          <m:e>
            <m:r>
              <w:rPr>
                <w:rFonts w:ascii="Cambria Math" w:hAnsi="Cambria Math"/>
                <w:lang/>
              </w:rPr>
              <m:t>W</m:t>
            </m:r>
          </m:e>
          <m:sub>
            <m:r>
              <w:rPr>
                <w:rFonts w:ascii="Cambria Math" w:hAnsi="Cambria Math" w:hint="eastAsia"/>
                <w:lang/>
              </w:rPr>
              <m:t>r</m:t>
            </m:r>
          </m:sub>
        </m:sSub>
      </m:oMath>
      <w:r w:rsidR="00DB0212">
        <w:rPr>
          <w:rFonts w:hint="eastAsia"/>
          <w:lang/>
        </w:rPr>
        <w:t>没有得到充分训练的话，不同的输出元素</w:t>
      </w:r>
      <m:oMath>
        <m:sSubSup>
          <m:sSubSupPr>
            <m:ctrlPr>
              <w:rPr>
                <w:rFonts w:ascii="Cambria Math" w:hAnsi="Cambria Math"/>
                <w:i/>
                <w:lang/>
              </w:rPr>
            </m:ctrlPr>
          </m:sSubSupPr>
          <m:e>
            <m:r>
              <w:rPr>
                <w:rFonts w:ascii="Cambria Math" w:hAnsi="Cambria Math"/>
                <w:lang/>
              </w:rPr>
              <m:t>m</m:t>
            </m:r>
          </m:e>
          <m:sub>
            <m:d>
              <m:dPr>
                <m:ctrlPr>
                  <w:rPr>
                    <w:rFonts w:ascii="Cambria Math" w:hAnsi="Cambria Math"/>
                    <w:i/>
                    <w:lang/>
                  </w:rPr>
                </m:ctrlPr>
              </m:dPr>
              <m:e>
                <m:r>
                  <w:rPr>
                    <w:rFonts w:ascii="Cambria Math" w:hAnsi="Cambria Math"/>
                    <w:lang/>
                  </w:rPr>
                  <m:t>r,o</m:t>
                </m:r>
              </m:e>
            </m:d>
          </m:sub>
          <m:sup>
            <m:d>
              <m:dPr>
                <m:begChr m:val="["/>
                <m:endChr m:val="]"/>
                <m:ctrlPr>
                  <w:rPr>
                    <w:rFonts w:ascii="Cambria Math" w:hAnsi="Cambria Math"/>
                    <w:i/>
                    <w:lang/>
                  </w:rPr>
                </m:ctrlPr>
              </m:dPr>
              <m:e>
                <m:r>
                  <w:rPr>
                    <w:rFonts w:ascii="Cambria Math" w:hAnsi="Cambria Math"/>
                    <w:lang/>
                  </w:rPr>
                  <m:t>i</m:t>
                </m:r>
              </m:e>
            </m:d>
          </m:sup>
        </m:sSubSup>
      </m:oMath>
      <w:r w:rsidR="00DB0212">
        <w:rPr>
          <w:rFonts w:hint="eastAsia"/>
          <w:lang/>
        </w:rPr>
        <w:t>之间的差异就很小。</w:t>
      </w:r>
      <w:r w:rsidR="0033619F">
        <w:rPr>
          <w:rFonts w:hint="eastAsia"/>
          <w:lang/>
        </w:rPr>
        <w:t>即便是学习到了</w:t>
      </w:r>
      <w:r w:rsidR="00965B15">
        <w:rPr>
          <w:rFonts w:hint="eastAsia"/>
          <w:lang/>
        </w:rPr>
        <w:t>某个元素</w:t>
      </w:r>
      <w:r w:rsidR="0033619F">
        <w:rPr>
          <w:rFonts w:hint="eastAsia"/>
          <w:lang/>
        </w:rPr>
        <w:t>比较重要，</w:t>
      </w:r>
      <w:r w:rsidR="00996784">
        <w:rPr>
          <w:rFonts w:hint="eastAsia"/>
          <w:lang/>
        </w:rPr>
        <w:t>也可能因为</w:t>
      </w:r>
      <w:r w:rsidR="00F5443F">
        <w:rPr>
          <w:rFonts w:hint="eastAsia"/>
          <w:lang/>
        </w:rPr>
        <w:t>所有元素都会参与</w:t>
      </w:r>
      <w:r w:rsidR="00D836BF">
        <w:rPr>
          <w:rFonts w:hint="eastAsia"/>
          <w:lang/>
        </w:rPr>
        <w:t>输出而降低了该元素的重要性。</w:t>
      </w:r>
    </w:p>
    <w:p w14:paraId="44AB46CF" w14:textId="77777777" w:rsidR="00D37E60" w:rsidRDefault="00D37E60" w:rsidP="00D37E60">
      <w:pPr>
        <w:keepNext/>
        <w:ind w:firstLineChars="0" w:firstLine="0"/>
        <w:jc w:val="center"/>
      </w:pPr>
      <w:r w:rsidRPr="008D5C90">
        <w:rPr>
          <w:noProof/>
          <w:lang/>
        </w:rPr>
        <w:lastRenderedPageBreak/>
        <w:drawing>
          <wp:inline distT="0" distB="0" distL="0" distR="0" wp14:anchorId="14C4845C" wp14:editId="521672B2">
            <wp:extent cx="1456588" cy="151656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3961" cy="1545065"/>
                    </a:xfrm>
                    <a:prstGeom prst="rect">
                      <a:avLst/>
                    </a:prstGeom>
                  </pic:spPr>
                </pic:pic>
              </a:graphicData>
            </a:graphic>
          </wp:inline>
        </w:drawing>
      </w:r>
    </w:p>
    <w:p w14:paraId="79C8507B" w14:textId="6BE6DEC4" w:rsidR="00D37E60" w:rsidRDefault="00D37E60" w:rsidP="00D37E60">
      <w:pPr>
        <w:pStyle w:val="afd"/>
        <w:rPr>
          <w:lang/>
        </w:rPr>
      </w:pPr>
      <w:bookmarkStart w:id="168" w:name="_Ref97647184"/>
      <w:bookmarkStart w:id="169" w:name="_Toc10025930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14</w:t>
      </w:r>
      <w:r>
        <w:fldChar w:fldCharType="end"/>
      </w:r>
      <w:bookmarkEnd w:id="168"/>
      <w:r>
        <w:t xml:space="preserve">  </w:t>
      </w:r>
      <w:r>
        <w:rPr>
          <w:rFonts w:hint="eastAsia"/>
        </w:rPr>
        <w:t>一般的线性转换操作</w:t>
      </w:r>
      <w:bookmarkEnd w:id="169"/>
    </w:p>
    <w:p w14:paraId="2701CCDF" w14:textId="17DC4157" w:rsidR="00DB0212" w:rsidRDefault="00DB0212" w:rsidP="00DB0212">
      <w:pPr>
        <w:ind w:firstLine="480"/>
        <w:rPr>
          <w:lang/>
        </w:rPr>
      </w:pPr>
      <w:r>
        <w:rPr>
          <w:rFonts w:hint="eastAsia"/>
          <w:lang/>
        </w:rPr>
        <w:t>实际上对于输入的特征而言，有可能是只有部分特征比较重要，而另外的特征不重要。本文引入的关系卷积操作的输出单元</w:t>
      </w:r>
      <m:oMath>
        <m:sSubSup>
          <m:sSubSupPr>
            <m:ctrlPr>
              <w:rPr>
                <w:rFonts w:ascii="Cambria Math" w:hAnsi="Cambria Math"/>
                <w:i/>
                <w:lang/>
              </w:rPr>
            </m:ctrlPr>
          </m:sSubSup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up>
            <m:d>
              <m:dPr>
                <m:begChr m:val="["/>
                <m:endChr m:val="]"/>
                <m:ctrlPr>
                  <w:rPr>
                    <w:rFonts w:ascii="Cambria Math" w:hAnsi="Cambria Math"/>
                    <w:i/>
                    <w:lang/>
                  </w:rPr>
                </m:ctrlPr>
              </m:dPr>
              <m:e>
                <m:r>
                  <m:rPr>
                    <m:sty m:val="bi"/>
                  </m:rPr>
                  <w:rPr>
                    <w:rFonts w:ascii="Cambria Math" w:hAnsi="Cambria Math"/>
                    <w:lang/>
                  </w:rPr>
                  <m:t>i</m:t>
                </m:r>
              </m:e>
            </m:d>
          </m:sup>
        </m:sSubSup>
      </m:oMath>
      <w:r>
        <w:rPr>
          <w:rFonts w:hint="eastAsia"/>
          <w:lang/>
        </w:rPr>
        <w:t>只需要</w:t>
      </w: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oMath>
      <w:r>
        <w:rPr>
          <w:rFonts w:hint="eastAsia"/>
          <w:lang/>
        </w:rPr>
        <w:t>的部分输入，而不再是整个</w:t>
      </w: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oMath>
      <w:r>
        <w:rPr>
          <w:rFonts w:hint="eastAsia"/>
          <w:lang/>
        </w:rPr>
        <w:t>。</w:t>
      </w:r>
      <m:oMath>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oMath>
      <w:r>
        <w:rPr>
          <w:rFonts w:hint="eastAsia"/>
          <w:lang/>
        </w:rPr>
        <w:t>能够和</w:t>
      </w:r>
      <m:oMath>
        <m:r>
          <w:rPr>
            <w:rFonts w:ascii="Cambria Math" w:hAnsi="Cambria Math"/>
            <w:lang/>
          </w:rPr>
          <m:t>Re2D</m:t>
        </m:r>
        <m:d>
          <m:dPr>
            <m:ctrlPr>
              <w:rPr>
                <w:rFonts w:ascii="Cambria Math" w:hAnsi="Cambria Math"/>
                <w:i/>
                <w:lang/>
              </w:rPr>
            </m:ctrlPr>
          </m:dPr>
          <m:e>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e>
        </m:d>
      </m:oMath>
      <w:r>
        <w:rPr>
          <w:rFonts w:hint="eastAsia"/>
          <w:lang/>
        </w:rPr>
        <w:t>的不同区域交互得到最后的输出，增加了实体与关系之间的特征交互，如</w:t>
      </w:r>
      <w:r>
        <w:rPr>
          <w:lang/>
        </w:rPr>
        <w:fldChar w:fldCharType="begin"/>
      </w:r>
      <w:r>
        <w:rPr>
          <w:lang/>
        </w:rPr>
        <w:instrText xml:space="preserve"> </w:instrText>
      </w:r>
      <w:r>
        <w:rPr>
          <w:rFonts w:hint="eastAsia"/>
          <w:lang/>
        </w:rPr>
        <w:instrText>REF _Ref97647208 \h</w:instrText>
      </w:r>
      <w:r>
        <w:rPr>
          <w:lang/>
        </w:rPr>
        <w:instrText xml:space="preserve"> </w:instrText>
      </w:r>
      <w:r>
        <w:rPr>
          <w:lang/>
        </w:rPr>
      </w:r>
      <w:r>
        <w:rPr>
          <w:lang/>
        </w:rPr>
        <w:fldChar w:fldCharType="separate"/>
      </w:r>
      <w:r w:rsidR="004D6817">
        <w:rPr>
          <w:rFonts w:hint="eastAsia"/>
        </w:rPr>
        <w:t>图</w:t>
      </w:r>
      <w:r w:rsidR="004D6817">
        <w:rPr>
          <w:noProof/>
        </w:rPr>
        <w:t>15</w:t>
      </w:r>
      <w:r>
        <w:rPr>
          <w:lang/>
        </w:rPr>
        <w:fldChar w:fldCharType="end"/>
      </w:r>
      <w:r>
        <w:rPr>
          <w:rFonts w:hint="eastAsia"/>
          <w:lang/>
        </w:rPr>
        <w:t>所示。</w:t>
      </w:r>
      <w:r w:rsidR="006547C9">
        <w:rPr>
          <w:rFonts w:hint="eastAsia"/>
          <w:lang/>
        </w:rPr>
        <w:t>与之前的直接线性转换相比，</w:t>
      </w:r>
      <w:r w:rsidR="004D406B">
        <w:rPr>
          <w:rFonts w:hint="eastAsia"/>
          <w:lang/>
        </w:rPr>
        <w:t>卷积操作显式地断开了</w:t>
      </w:r>
      <w:r w:rsidR="0039067E">
        <w:rPr>
          <w:rFonts w:hint="eastAsia"/>
          <w:lang/>
        </w:rPr>
        <w:t>输入单元与输出单元之间的</w:t>
      </w:r>
      <w:r w:rsidR="00BD034A">
        <w:rPr>
          <w:rFonts w:hint="eastAsia"/>
          <w:lang/>
        </w:rPr>
        <w:t>链接，</w:t>
      </w:r>
      <w:r w:rsidR="00BE7A53">
        <w:rPr>
          <w:rFonts w:hint="eastAsia"/>
          <w:lang/>
        </w:rPr>
        <w:t>对于不同输出单元来说拥有了不同的输入元素，增大了</w:t>
      </w:r>
      <m:oMath>
        <m:sSubSup>
          <m:sSubSupPr>
            <m:ctrlPr>
              <w:rPr>
                <w:rFonts w:ascii="Cambria Math" w:hAnsi="Cambria Math"/>
                <w:i/>
                <w:lang/>
              </w:rPr>
            </m:ctrlPr>
          </m:sSubSup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up>
            <m:d>
              <m:dPr>
                <m:begChr m:val="["/>
                <m:endChr m:val="]"/>
                <m:ctrlPr>
                  <w:rPr>
                    <w:rFonts w:ascii="Cambria Math" w:hAnsi="Cambria Math"/>
                    <w:i/>
                    <w:lang/>
                  </w:rPr>
                </m:ctrlPr>
              </m:dPr>
              <m:e>
                <m:r>
                  <m:rPr>
                    <m:sty m:val="bi"/>
                  </m:rPr>
                  <w:rPr>
                    <w:rFonts w:ascii="Cambria Math" w:hAnsi="Cambria Math"/>
                    <w:lang/>
                  </w:rPr>
                  <m:t>i</m:t>
                </m:r>
              </m:e>
            </m:d>
          </m:sup>
        </m:sSubSup>
      </m:oMath>
      <w:r w:rsidR="00291222">
        <w:rPr>
          <w:rFonts w:hint="eastAsia"/>
          <w:lang/>
        </w:rPr>
        <w:t>之间差异。同时，二维</w:t>
      </w:r>
      <w:r w:rsidR="009C1394">
        <w:rPr>
          <w:rFonts w:hint="eastAsia"/>
          <w:lang/>
        </w:rPr>
        <w:t>的变换使得</w:t>
      </w:r>
      <m:oMath>
        <m:sSub>
          <m:sSubPr>
            <m:ctrlPr>
              <w:rPr>
                <w:rFonts w:ascii="Cambria Math" w:hAnsi="Cambria Math"/>
                <w:i/>
                <w:lang/>
              </w:rPr>
            </m:ctrlPr>
          </m:sSubPr>
          <m:e>
            <m:r>
              <m:rPr>
                <m:sty m:val="bi"/>
              </m:rPr>
              <w:rPr>
                <w:rFonts w:ascii="Cambria Math" w:hAnsi="Cambria Math"/>
                <w:lang/>
              </w:rPr>
              <m:t>e</m:t>
            </m:r>
          </m:e>
          <m:sub>
            <m:r>
              <m:rPr>
                <m:sty m:val="bi"/>
              </m:rPr>
              <w:rPr>
                <w:rFonts w:ascii="Cambria Math" w:hAnsi="Cambria Math"/>
                <w:lang/>
              </w:rPr>
              <m:t>o</m:t>
            </m:r>
          </m:sub>
        </m:sSub>
      </m:oMath>
      <w:r w:rsidR="00584350">
        <w:rPr>
          <w:rFonts w:hint="eastAsia"/>
          <w:lang/>
        </w:rPr>
        <w:t>两个</w:t>
      </w:r>
      <w:r w:rsidR="00743692">
        <w:rPr>
          <w:rFonts w:hint="eastAsia"/>
          <w:lang/>
        </w:rPr>
        <w:t>相距比较远的</w:t>
      </w:r>
      <w:r w:rsidR="004A4255">
        <w:rPr>
          <w:rFonts w:hint="eastAsia"/>
          <w:lang/>
        </w:rPr>
        <w:t>元素也可能位于同一个窗口内，</w:t>
      </w:r>
      <w:r w:rsidR="005D557A">
        <w:rPr>
          <w:rFonts w:hint="eastAsia"/>
          <w:lang/>
        </w:rPr>
        <w:t>增加了</w:t>
      </w:r>
      <w:r w:rsidR="00E574D5">
        <w:rPr>
          <w:rFonts w:hint="eastAsia"/>
          <w:lang/>
        </w:rPr>
        <w:t>实体不同维度特征之间的交互。</w:t>
      </w:r>
    </w:p>
    <w:p w14:paraId="1610E855" w14:textId="77777777" w:rsidR="00DB0212" w:rsidRDefault="00DB0212" w:rsidP="00DB0212">
      <w:pPr>
        <w:keepNext/>
        <w:ind w:firstLineChars="0" w:firstLine="0"/>
        <w:jc w:val="center"/>
      </w:pPr>
      <w:r w:rsidRPr="005C1ACC">
        <w:rPr>
          <w:noProof/>
          <w:lang/>
        </w:rPr>
        <w:drawing>
          <wp:inline distT="0" distB="0" distL="0" distR="0" wp14:anchorId="6921A4B8" wp14:editId="4AB91836">
            <wp:extent cx="1562341" cy="116716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4914" cy="1198965"/>
                    </a:xfrm>
                    <a:prstGeom prst="rect">
                      <a:avLst/>
                    </a:prstGeom>
                  </pic:spPr>
                </pic:pic>
              </a:graphicData>
            </a:graphic>
          </wp:inline>
        </w:drawing>
      </w:r>
    </w:p>
    <w:p w14:paraId="21ADC1A6" w14:textId="071FDAFC" w:rsidR="00DB0212" w:rsidRDefault="00DB0212" w:rsidP="00DB0212">
      <w:pPr>
        <w:pStyle w:val="afd"/>
        <w:rPr>
          <w:lang/>
        </w:rPr>
      </w:pPr>
      <w:bookmarkStart w:id="170" w:name="_Ref97647208"/>
      <w:bookmarkStart w:id="171" w:name="_Toc10025930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15</w:t>
      </w:r>
      <w:r>
        <w:fldChar w:fldCharType="end"/>
      </w:r>
      <w:bookmarkEnd w:id="170"/>
      <w:r>
        <w:t xml:space="preserve">  </w:t>
      </w:r>
      <w:r>
        <w:rPr>
          <w:rFonts w:hint="eastAsia"/>
        </w:rPr>
        <w:t>关系卷积操作</w:t>
      </w:r>
      <w:bookmarkEnd w:id="171"/>
    </w:p>
    <w:p w14:paraId="7A9D0C86" w14:textId="22A645FE" w:rsidR="001B3782" w:rsidRDefault="00350351" w:rsidP="00DB0212">
      <w:pPr>
        <w:ind w:firstLine="480"/>
        <w:rPr>
          <w:lang/>
        </w:rPr>
      </w:pPr>
      <w:r>
        <w:rPr>
          <w:rFonts w:hint="eastAsia"/>
          <w:lang/>
        </w:rPr>
        <w:t>为了计算效率，</w:t>
      </w:r>
      <w:r>
        <w:rPr>
          <w:lang/>
        </w:rPr>
        <w:t>HKGN</w:t>
      </w:r>
      <w:r w:rsidR="00397E3F">
        <w:rPr>
          <w:rFonts w:hint="eastAsia"/>
          <w:lang/>
        </w:rPr>
        <w:t>在一次捕获邻居信息的过程中</w:t>
      </w:r>
      <w:r>
        <w:rPr>
          <w:rFonts w:hint="eastAsia"/>
          <w:lang/>
        </w:rPr>
        <w:t>只</w:t>
      </w:r>
      <w:r w:rsidR="00CC4676">
        <w:rPr>
          <w:rFonts w:hint="eastAsia"/>
          <w:lang/>
        </w:rPr>
        <w:t>进行</w:t>
      </w:r>
      <w:r>
        <w:rPr>
          <w:rFonts w:hint="eastAsia"/>
          <w:lang/>
        </w:rPr>
        <w:t>一次</w:t>
      </w:r>
      <w:r w:rsidR="00FF6F47">
        <w:rPr>
          <w:rFonts w:hint="eastAsia"/>
          <w:lang/>
        </w:rPr>
        <w:t>标准的二维</w:t>
      </w:r>
      <w:r>
        <w:rPr>
          <w:rFonts w:hint="eastAsia"/>
          <w:lang/>
        </w:rPr>
        <w:t>卷积操作。</w:t>
      </w:r>
      <w:r w:rsidR="00C8679F">
        <w:rPr>
          <w:rFonts w:hint="eastAsia"/>
          <w:lang/>
        </w:rPr>
        <w:t>在消息构造函数中加入额外的关系卷积层</w:t>
      </w:r>
      <w:ins w:id="172" w:author="瀛 煜" w:date="2022-04-09T16:05:00Z">
        <w:r w:rsidR="00DB6D9A">
          <w:rPr>
            <w:rFonts w:hint="eastAsia"/>
            <w:lang/>
          </w:rPr>
          <w:t>的</w:t>
        </w:r>
      </w:ins>
      <w:r w:rsidR="00171A39">
        <w:rPr>
          <w:rFonts w:hint="eastAsia"/>
          <w:lang/>
        </w:rPr>
        <w:t>灵感来源于</w:t>
      </w:r>
      <w:r w:rsidR="00C0402C">
        <w:rPr>
          <w:rFonts w:hint="eastAsia"/>
          <w:lang/>
        </w:rPr>
        <w:t>使用</w:t>
      </w:r>
      <w:r w:rsidR="00A64CAF">
        <w:rPr>
          <w:rFonts w:hint="eastAsia"/>
          <w:lang/>
        </w:rPr>
        <w:t>卷积神经网络的知识图谱表示学习算法，</w:t>
      </w:r>
      <w:r w:rsidR="00A95B6C">
        <w:rPr>
          <w:rFonts w:hint="eastAsia"/>
          <w:lang/>
        </w:rPr>
        <w:t>由于</w:t>
      </w:r>
      <w:r w:rsidR="003E4F64">
        <w:rPr>
          <w:rFonts w:hint="eastAsia"/>
          <w:lang/>
        </w:rPr>
        <w:t>H</w:t>
      </w:r>
      <w:r w:rsidR="003E4F64">
        <w:rPr>
          <w:lang/>
        </w:rPr>
        <w:t>KGN</w:t>
      </w:r>
      <w:r w:rsidR="003E4F64">
        <w:rPr>
          <w:rFonts w:hint="eastAsia"/>
          <w:lang/>
        </w:rPr>
        <w:t>的</w:t>
      </w:r>
      <w:r w:rsidR="00734D88">
        <w:rPr>
          <w:rFonts w:hint="eastAsia"/>
          <w:lang/>
        </w:rPr>
        <w:t>研究</w:t>
      </w:r>
      <w:r w:rsidR="003E4F64">
        <w:rPr>
          <w:rFonts w:hint="eastAsia"/>
          <w:lang/>
        </w:rPr>
        <w:t>重点在于引入</w:t>
      </w:r>
      <w:r w:rsidR="00734D88">
        <w:rPr>
          <w:rFonts w:hint="eastAsia"/>
          <w:lang/>
        </w:rPr>
        <w:t>Hypernetwork</w:t>
      </w:r>
      <w:r w:rsidR="00734D88">
        <w:rPr>
          <w:rFonts w:hint="eastAsia"/>
          <w:lang/>
        </w:rPr>
        <w:t>使得</w:t>
      </w:r>
      <w:r w:rsidR="00D70A62">
        <w:rPr>
          <w:rFonts w:hint="eastAsia"/>
          <w:lang/>
        </w:rPr>
        <w:t>能够在知识图谱上构建更加复杂的</w:t>
      </w:r>
      <w:r w:rsidR="00734D88">
        <w:rPr>
          <w:rFonts w:hint="eastAsia"/>
          <w:lang/>
        </w:rPr>
        <w:t>异质</w:t>
      </w:r>
      <w:r w:rsidR="00D70A62">
        <w:rPr>
          <w:rFonts w:hint="eastAsia"/>
          <w:lang/>
        </w:rPr>
        <w:t>图</w:t>
      </w:r>
      <w:r w:rsidR="00734D88">
        <w:rPr>
          <w:rFonts w:hint="eastAsia"/>
          <w:lang/>
        </w:rPr>
        <w:t>神经网络</w:t>
      </w:r>
      <w:del w:id="173" w:author="瀛 煜" w:date="2022-04-09T16:06:00Z">
        <w:r w:rsidR="00D70A62" w:rsidDel="00DB6D9A">
          <w:rPr>
            <w:rFonts w:hint="eastAsia"/>
            <w:lang/>
          </w:rPr>
          <w:delText>。</w:delText>
        </w:r>
      </w:del>
      <w:ins w:id="174" w:author="瀛 煜" w:date="2022-04-09T16:06:00Z">
        <w:r w:rsidR="00DB6D9A">
          <w:rPr>
            <w:rFonts w:hint="eastAsia"/>
            <w:lang/>
          </w:rPr>
          <w:t>，</w:t>
        </w:r>
      </w:ins>
      <w:r w:rsidR="00FA425A">
        <w:rPr>
          <w:rFonts w:hint="eastAsia"/>
          <w:lang/>
        </w:rPr>
        <w:t>因此没有对卷积层</w:t>
      </w:r>
      <w:r w:rsidR="005013C8">
        <w:rPr>
          <w:rFonts w:hint="eastAsia"/>
          <w:lang/>
        </w:rPr>
        <w:t>的结构设计</w:t>
      </w:r>
      <w:r w:rsidR="00FA425A">
        <w:rPr>
          <w:rFonts w:hint="eastAsia"/>
          <w:lang/>
        </w:rPr>
        <w:t>进行更深入的探究</w:t>
      </w:r>
      <w:r w:rsidR="008731FD">
        <w:rPr>
          <w:rFonts w:hint="eastAsia"/>
          <w:lang/>
        </w:rPr>
        <w:t>。事实上</w:t>
      </w:r>
      <w:r w:rsidR="00C014FF">
        <w:rPr>
          <w:rFonts w:hint="eastAsia"/>
          <w:lang/>
        </w:rPr>
        <w:t>，作者注意到</w:t>
      </w:r>
      <w:r w:rsidR="00F315F3">
        <w:rPr>
          <w:rFonts w:hint="eastAsia"/>
          <w:lang/>
        </w:rPr>
        <w:t>任何</w:t>
      </w:r>
      <w:r w:rsidR="00170005">
        <w:rPr>
          <w:rFonts w:hint="eastAsia"/>
          <w:lang/>
        </w:rPr>
        <w:t>使用</w:t>
      </w:r>
      <w:r w:rsidR="00A904B7">
        <w:rPr>
          <w:rFonts w:hint="eastAsia"/>
          <w:lang/>
        </w:rPr>
        <w:t>卷积神经网络的思想都可以</w:t>
      </w:r>
      <w:r w:rsidR="00762123">
        <w:rPr>
          <w:rFonts w:hint="eastAsia"/>
          <w:lang/>
        </w:rPr>
        <w:t>尝试应用到</w:t>
      </w:r>
      <w:r w:rsidR="00762123">
        <w:rPr>
          <w:rFonts w:hint="eastAsia"/>
          <w:lang/>
        </w:rPr>
        <w:t>H</w:t>
      </w:r>
      <w:r w:rsidR="00762123">
        <w:rPr>
          <w:lang/>
        </w:rPr>
        <w:t>KGN</w:t>
      </w:r>
      <w:r w:rsidR="00762123">
        <w:rPr>
          <w:rFonts w:hint="eastAsia"/>
          <w:lang/>
        </w:rPr>
        <w:t>当中，</w:t>
      </w:r>
      <w:r w:rsidR="00D823A7">
        <w:rPr>
          <w:rFonts w:hint="eastAsia"/>
          <w:lang/>
        </w:rPr>
        <w:t>例如</w:t>
      </w:r>
      <w:r w:rsidR="00D823A7">
        <w:rPr>
          <w:rFonts w:hint="eastAsia"/>
          <w:lang/>
        </w:rPr>
        <w:t>Inception</w:t>
      </w:r>
      <w:r w:rsidR="00D823A7">
        <w:rPr>
          <w:rFonts w:hint="eastAsia"/>
          <w:lang/>
        </w:rPr>
        <w:t>网络、</w:t>
      </w:r>
      <w:r w:rsidR="00AE6DA5">
        <w:rPr>
          <w:rFonts w:hint="eastAsia"/>
          <w:lang/>
        </w:rPr>
        <w:t>池化操作、</w:t>
      </w:r>
      <w:r w:rsidR="00BB4133">
        <w:rPr>
          <w:rFonts w:hint="eastAsia"/>
          <w:lang/>
        </w:rPr>
        <w:t>循环卷积等。</w:t>
      </w:r>
    </w:p>
    <w:p w14:paraId="21EABCB2" w14:textId="206212B0" w:rsidR="00DB0212" w:rsidRDefault="00ED6D49" w:rsidP="00DB0212">
      <w:pPr>
        <w:ind w:firstLine="480"/>
        <w:rPr>
          <w:lang/>
        </w:rPr>
      </w:pPr>
      <w:r>
        <w:rPr>
          <w:rFonts w:hint="eastAsia"/>
          <w:lang/>
        </w:rPr>
        <w:t>接下来，</w:t>
      </w:r>
      <w:r w:rsidR="00DB0212">
        <w:rPr>
          <w:rFonts w:hint="eastAsia"/>
          <w:lang/>
        </w:rPr>
        <w:t>由于卷积操作的输出是三维张量，为了能够让输出</w:t>
      </w:r>
      <w:r w:rsidR="007079B1">
        <w:rPr>
          <w:rFonts w:hint="eastAsia"/>
          <w:lang/>
        </w:rPr>
        <w:t>能够</w:t>
      </w:r>
      <w:r w:rsidR="00DB0212">
        <w:rPr>
          <w:rFonts w:hint="eastAsia"/>
          <w:lang/>
        </w:rPr>
        <w:t>适用于接下来的网络结构，</w:t>
      </w:r>
      <w:r w:rsidR="00DB0212">
        <w:rPr>
          <w:rFonts w:hint="eastAsia"/>
          <w:lang/>
        </w:rPr>
        <w:t>H</w:t>
      </w:r>
      <w:r w:rsidR="00DB0212">
        <w:rPr>
          <w:lang/>
        </w:rPr>
        <w:t>KGN</w:t>
      </w:r>
      <w:r w:rsidR="00DB0212">
        <w:rPr>
          <w:rFonts w:hint="eastAsia"/>
          <w:lang/>
        </w:rPr>
        <w:t>对</w:t>
      </w:r>
      <m:oMath>
        <m:sSub>
          <m:sSubPr>
            <m:ctrlPr>
              <w:rPr>
                <w:rFonts w:ascii="Cambria Math" w:hAnsi="Cambria Math"/>
                <w:i/>
                <w:lang/>
              </w:rPr>
            </m:ctrlPr>
          </m:sSub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Sub>
      </m:oMath>
      <w:r w:rsidR="00DB0212">
        <w:rPr>
          <w:rFonts w:hint="eastAsia"/>
          <w:lang/>
        </w:rPr>
        <w:t>进行了线性变换操作：</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18F4DDA7" w14:textId="77777777" w:rsidTr="00AC3F7F">
        <w:trPr>
          <w:jc w:val="center"/>
        </w:trPr>
        <w:tc>
          <w:tcPr>
            <w:tcW w:w="1276" w:type="dxa"/>
            <w:vAlign w:val="center"/>
          </w:tcPr>
          <w:p w14:paraId="4555C5C4" w14:textId="77777777" w:rsidR="00DB0212" w:rsidRDefault="00DB0212" w:rsidP="00AC3F7F">
            <w:pPr>
              <w:ind w:firstLineChars="0" w:firstLine="0"/>
              <w:jc w:val="center"/>
            </w:pPr>
          </w:p>
        </w:tc>
        <w:tc>
          <w:tcPr>
            <w:tcW w:w="6657" w:type="dxa"/>
            <w:vAlign w:val="center"/>
          </w:tcPr>
          <w:p w14:paraId="0690C686" w14:textId="77777777" w:rsidR="00DB0212" w:rsidRPr="006114A6" w:rsidRDefault="007E366D" w:rsidP="00AC3F7F">
            <w:pPr>
              <w:ind w:firstLine="480"/>
              <w:rPr>
                <w:lang/>
              </w:rPr>
            </w:pPr>
            <m:oMathPara>
              <m:oMath>
                <m:sSub>
                  <m:sSubPr>
                    <m:ctrlPr>
                      <w:rPr>
                        <w:rFonts w:ascii="Cambria Math" w:hAnsi="Cambria Math"/>
                        <w:i/>
                        <w:lang/>
                      </w:rPr>
                    </m:ctrlPr>
                  </m:sSubPr>
                  <m:e>
                    <m:r>
                      <m:rPr>
                        <m:sty m:val="bi"/>
                      </m:rPr>
                      <w:rPr>
                        <w:rFonts w:ascii="Cambria Math" w:hAnsi="Cambria Math"/>
                        <w:lang/>
                      </w:rPr>
                      <m:t>m</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W</m:t>
                    </m:r>
                  </m:e>
                  <m:sub>
                    <m:r>
                      <m:rPr>
                        <m:sty m:val="bi"/>
                      </m:rPr>
                      <w:rPr>
                        <w:rFonts w:ascii="Cambria Math" w:hAnsi="Cambria Math"/>
                        <w:lang/>
                      </w:rPr>
                      <m:t>r</m:t>
                    </m:r>
                  </m:sub>
                </m:sSub>
                <m:r>
                  <w:rPr>
                    <w:rFonts w:ascii="Cambria Math" w:hAnsi="Cambria Math"/>
                    <w:lang/>
                  </w:rPr>
                  <m:t xml:space="preserve"> vec</m:t>
                </m:r>
                <m:d>
                  <m:dPr>
                    <m:ctrlPr>
                      <w:rPr>
                        <w:rFonts w:ascii="Cambria Math" w:hAnsi="Cambria Math"/>
                        <w:lang/>
                      </w:rPr>
                    </m:ctrlPr>
                  </m:dPr>
                  <m:e>
                    <m:sSub>
                      <m:sSubPr>
                        <m:ctrlPr>
                          <w:rPr>
                            <w:rFonts w:ascii="Cambria Math" w:hAnsi="Cambria Math"/>
                            <w:i/>
                            <w:lang/>
                          </w:rPr>
                        </m:ctrlPr>
                      </m:sSub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Sub>
                    <m:ctrlPr>
                      <w:rPr>
                        <w:rFonts w:ascii="Cambria Math" w:hAnsi="Cambria Math"/>
                        <w:i/>
                        <w:lang/>
                      </w:rPr>
                    </m:ctrlPr>
                  </m:e>
                </m:d>
              </m:oMath>
            </m:oMathPara>
          </w:p>
        </w:tc>
        <w:tc>
          <w:tcPr>
            <w:tcW w:w="1276" w:type="dxa"/>
            <w:vAlign w:val="center"/>
          </w:tcPr>
          <w:p w14:paraId="7B1CBFBE" w14:textId="42BCE3D2"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5</w:t>
              </w:r>
            </w:fldSimple>
            <w:r>
              <w:t>)</w:t>
            </w:r>
          </w:p>
        </w:tc>
      </w:tr>
    </w:tbl>
    <w:p w14:paraId="04E80C70" w14:textId="684B886A" w:rsidR="00DB0212" w:rsidRDefault="009774A8" w:rsidP="00DB0212">
      <w:pPr>
        <w:ind w:firstLineChars="0" w:firstLine="0"/>
        <w:rPr>
          <w:lang/>
        </w:rPr>
      </w:pPr>
      <w:r>
        <w:rPr>
          <w:rFonts w:hint="eastAsia"/>
          <w:lang/>
        </w:rPr>
        <w:lastRenderedPageBreak/>
        <w:t>三维张量</w:t>
      </w:r>
      <m:oMath>
        <m:sSub>
          <m:sSubPr>
            <m:ctrlPr>
              <w:rPr>
                <w:rFonts w:ascii="Cambria Math" w:hAnsi="Cambria Math"/>
                <w:i/>
                <w:lang/>
              </w:rPr>
            </m:ctrlPr>
          </m:sSub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Sub>
      </m:oMath>
      <w:r w:rsidR="00DB0212">
        <w:rPr>
          <w:rFonts w:hint="eastAsia"/>
          <w:lang/>
        </w:rPr>
        <w:t>首先被</w:t>
      </w:r>
      <m:oMath>
        <m:r>
          <w:rPr>
            <w:rFonts w:ascii="Cambria Math" w:hAnsi="Cambria Math"/>
            <w:lang/>
          </w:rPr>
          <m:t>vec</m:t>
        </m:r>
        <m:d>
          <m:dPr>
            <m:ctrlPr>
              <w:rPr>
                <w:rFonts w:ascii="Cambria Math" w:hAnsi="Cambria Math"/>
                <w:i/>
              </w:rPr>
            </m:ctrlPr>
          </m:dPr>
          <m:e>
            <m:r>
              <m:rPr>
                <m:sty m:val="p"/>
              </m:rPr>
              <w:rPr>
                <w:rFonts w:ascii="Cambria Math" w:hAnsi="Cambria Math"/>
              </w:rPr>
              <m:t>⋅</m:t>
            </m:r>
          </m:e>
        </m:d>
      </m:oMath>
      <w:r w:rsidR="00DB0212">
        <w:rPr>
          <w:rFonts w:hint="eastAsia"/>
          <w:lang/>
        </w:rPr>
        <w:t>展开为一维向量，然后由矩阵</w:t>
      </w:r>
      <m:oMath>
        <m:sSub>
          <m:sSubPr>
            <m:ctrlPr>
              <w:rPr>
                <w:rFonts w:ascii="Cambria Math" w:hAnsi="Cambria Math"/>
                <w:i/>
                <w:lang/>
              </w:rPr>
            </m:ctrlPr>
          </m:sSubPr>
          <m:e>
            <m:r>
              <m:rPr>
                <m:sty m:val="bi"/>
              </m:rPr>
              <w:rPr>
                <w:rFonts w:ascii="Cambria Math" w:hAnsi="Cambria Math"/>
                <w:lang/>
              </w:rPr>
              <m:t>W</m:t>
            </m:r>
          </m:e>
          <m:sub>
            <m:r>
              <m:rPr>
                <m:sty m:val="bi"/>
              </m:rPr>
              <w:rPr>
                <w:rFonts w:ascii="Cambria Math" w:hAnsi="Cambria Math"/>
                <w:lang/>
              </w:rPr>
              <m:t>r</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sSup>
              <m:sSupPr>
                <m:ctrlPr>
                  <w:rPr>
                    <w:rFonts w:ascii="Cambria Math" w:hAnsi="Cambria Math"/>
                    <w:i/>
                    <w:lang/>
                  </w:rPr>
                </m:ctrlPr>
              </m:sSupPr>
              <m:e>
                <m:r>
                  <w:rPr>
                    <w:rFonts w:ascii="Cambria Math" w:hAnsi="Cambria Math"/>
                    <w:lang/>
                  </w:rPr>
                  <m:t>d</m:t>
                </m:r>
              </m:e>
              <m:sup>
                <m:r>
                  <m:rPr>
                    <m:sty m:val="p"/>
                  </m:rPr>
                  <w:rPr>
                    <w:rFonts w:ascii="Cambria Math" w:hAnsi="Cambria Math" w:hint="eastAsia"/>
                    <w:lang/>
                  </w:rPr>
                  <m:t>'</m:t>
                </m:r>
              </m:sup>
            </m:sSup>
            <m:r>
              <m:rPr>
                <m:sty m:val="p"/>
              </m:rPr>
              <w:rPr>
                <w:rFonts w:ascii="Cambria Math" w:hAnsi="Cambria Math"/>
                <w:lang/>
              </w:rPr>
              <m:t>×</m:t>
            </m:r>
            <m:sSup>
              <m:sSupPr>
                <m:ctrlPr>
                  <w:rPr>
                    <w:rFonts w:ascii="Cambria Math" w:hAnsi="Cambria Math"/>
                    <w:i/>
                    <w:lang/>
                  </w:rPr>
                </m:ctrlPr>
              </m:sSupPr>
              <m:e>
                <m:r>
                  <w:rPr>
                    <w:rFonts w:ascii="Cambria Math" w:hAnsi="Cambria Math"/>
                    <w:lang/>
                  </w:rPr>
                  <m:t>d</m:t>
                </m:r>
                <m:ctrlPr>
                  <w:rPr>
                    <w:rFonts w:ascii="Cambria Math" w:hAnsi="Cambria Math"/>
                    <w:lang/>
                  </w:rPr>
                </m:ctrlPr>
              </m:e>
              <m:sup>
                <m:r>
                  <w:rPr>
                    <w:rFonts w:ascii="Cambria Math" w:hAnsi="Cambria Math"/>
                    <w:lang/>
                  </w:rPr>
                  <m:t>c</m:t>
                </m:r>
              </m:sup>
            </m:sSup>
          </m:sup>
        </m:sSup>
      </m:oMath>
      <w:r w:rsidR="00DB0212">
        <w:rPr>
          <w:rFonts w:hint="eastAsia"/>
          <w:lang/>
        </w:rPr>
        <w:t>转换为合适的维度。到目前为止，</w:t>
      </w:r>
      <w:r w:rsidR="00DB0212">
        <w:rPr>
          <w:rFonts w:hint="eastAsia"/>
          <w:lang/>
        </w:rPr>
        <w:t>H</w:t>
      </w:r>
      <w:r w:rsidR="00DB0212">
        <w:rPr>
          <w:lang/>
        </w:rPr>
        <w:t>KGN</w:t>
      </w:r>
      <w:r w:rsidR="00DB0212">
        <w:rPr>
          <w:rFonts w:hint="eastAsia"/>
          <w:lang/>
        </w:rPr>
        <w:t>为每个关系都定义了权值矩阵</w:t>
      </w:r>
      <m:oMath>
        <m:sSub>
          <m:sSubPr>
            <m:ctrlPr>
              <w:rPr>
                <w:rFonts w:ascii="Cambria Math" w:hAnsi="Cambria Math"/>
                <w:i/>
                <w:lang/>
              </w:rPr>
            </m:ctrlPr>
          </m:sSubPr>
          <m:e>
            <m:r>
              <m:rPr>
                <m:sty m:val="bi"/>
              </m:rPr>
              <w:rPr>
                <w:rFonts w:ascii="Cambria Math" w:hAnsi="Cambria Math"/>
                <w:lang/>
              </w:rPr>
              <m:t>W</m:t>
            </m:r>
          </m:e>
          <m:sub>
            <m:r>
              <m:rPr>
                <m:sty m:val="bi"/>
              </m:rPr>
              <w:rPr>
                <w:rFonts w:ascii="Cambria Math" w:hAnsi="Cambria Math"/>
                <w:lang/>
              </w:rPr>
              <m:t>r</m:t>
            </m:r>
          </m:sub>
        </m:sSub>
      </m:oMath>
      <w:r w:rsidR="00DB0212">
        <w:rPr>
          <w:rFonts w:hint="eastAsia"/>
          <w:lang/>
        </w:rPr>
        <w:t>和额外的卷积核</w:t>
      </w:r>
      <m:oMath>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oMath>
      <w:r w:rsidR="00DB0212">
        <w:rPr>
          <w:rFonts w:hint="eastAsia"/>
          <w:lang/>
        </w:rPr>
        <w:t>，如果直接训练学习这么多的参数，可能出现严重的过度参数化问题。</w:t>
      </w:r>
    </w:p>
    <w:p w14:paraId="5531E413" w14:textId="77777777" w:rsidR="00DB0212" w:rsidRDefault="00DB0212" w:rsidP="00DB0212">
      <w:pPr>
        <w:ind w:firstLine="480"/>
        <w:rPr>
          <w:lang/>
        </w:rPr>
      </w:pPr>
      <w:r>
        <w:rPr>
          <w:rFonts w:hint="eastAsia"/>
          <w:lang/>
        </w:rPr>
        <w:t>因此，利用在前面小节中提出的超网络来直接生成所需要的参数。首先，对于卷积核</w:t>
      </w:r>
      <m:oMath>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oMath>
      <w:r>
        <w:rPr>
          <w:rFonts w:hint="eastAsia"/>
          <w:lang/>
        </w:rPr>
        <w:t>，</w:t>
      </w:r>
      <w:r>
        <w:rPr>
          <w:rFonts w:hint="eastAsia"/>
          <w:lang/>
        </w:rPr>
        <w:t>H</w:t>
      </w:r>
      <w:r>
        <w:rPr>
          <w:lang/>
        </w:rPr>
        <w:t>KGN</w:t>
      </w:r>
      <w:r>
        <w:rPr>
          <w:rFonts w:hint="eastAsia"/>
          <w:lang/>
        </w:rPr>
        <w:t>定义了一个简单的外部网络</w:t>
      </w:r>
      <m:oMath>
        <m:sSub>
          <m:sSubPr>
            <m:ctrlPr>
              <w:rPr>
                <w:rFonts w:ascii="Cambria Math" w:hAnsi="Cambria Math"/>
                <w:i/>
                <w:lang/>
              </w:rPr>
            </m:ctrlPr>
          </m:sSubPr>
          <m:e>
            <m:r>
              <m:rPr>
                <m:nor/>
              </m:rPr>
              <w:rPr>
                <w:rFonts w:ascii="Cambria Math" w:hAnsi="Cambria Math"/>
                <w:lang/>
              </w:rPr>
              <m:t>Hyper</m:t>
            </m:r>
            <m:ctrlPr>
              <w:rPr>
                <w:rFonts w:ascii="Cambria Math" w:hAnsi="Cambria Math"/>
                <w:lang/>
              </w:rPr>
            </m:ctrlPr>
          </m:e>
          <m:sub>
            <m:r>
              <w:rPr>
                <w:rFonts w:ascii="Cambria Math" w:hAnsi="Cambria Math"/>
                <w:lang/>
              </w:rPr>
              <m:t>conv</m:t>
            </m:r>
          </m:sub>
        </m:sSub>
      </m:oMath>
      <w:r>
        <w:rPr>
          <w:rFonts w:hint="eastAsia"/>
          <w:lang/>
        </w:rPr>
        <w:t>获取参数：</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642472A8" w14:textId="77777777" w:rsidTr="00AC3F7F">
        <w:trPr>
          <w:jc w:val="center"/>
        </w:trPr>
        <w:tc>
          <w:tcPr>
            <w:tcW w:w="1276" w:type="dxa"/>
            <w:vAlign w:val="center"/>
          </w:tcPr>
          <w:p w14:paraId="7607A05D" w14:textId="77777777" w:rsidR="00DB0212" w:rsidRDefault="00DB0212" w:rsidP="00AC3F7F">
            <w:pPr>
              <w:ind w:firstLineChars="0" w:firstLine="0"/>
              <w:jc w:val="center"/>
            </w:pPr>
          </w:p>
        </w:tc>
        <w:tc>
          <w:tcPr>
            <w:tcW w:w="6657" w:type="dxa"/>
            <w:vAlign w:val="center"/>
          </w:tcPr>
          <w:p w14:paraId="1DA00C78" w14:textId="77777777" w:rsidR="00DB0212" w:rsidRPr="006114A6" w:rsidRDefault="007E366D" w:rsidP="00AC3F7F">
            <w:pPr>
              <w:ind w:firstLine="480"/>
              <w:rPr>
                <w:lang/>
              </w:rPr>
            </w:pPr>
            <m:oMathPara>
              <m:oMath>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r>
                  <w:rPr>
                    <w:rFonts w:ascii="Cambria Math" w:hAnsi="Cambria Math"/>
                    <w:lang/>
                  </w:rPr>
                  <m:t>=Re3D</m:t>
                </m:r>
                <m:d>
                  <m:dPr>
                    <m:ctrlPr>
                      <w:rPr>
                        <w:rFonts w:ascii="Cambria Math" w:hAnsi="Cambria Math"/>
                        <w:i/>
                        <w:lang/>
                      </w:rPr>
                    </m:ctrlPr>
                  </m:dPr>
                  <m:e>
                    <m:sSub>
                      <m:sSubPr>
                        <m:ctrlPr>
                          <w:rPr>
                            <w:rFonts w:ascii="Cambria Math" w:hAnsi="Cambria Math"/>
                            <w:i/>
                            <w:lang/>
                          </w:rPr>
                        </m:ctrlPr>
                      </m:sSubPr>
                      <m:e>
                        <m:r>
                          <m:rPr>
                            <m:sty m:val="bi"/>
                          </m:rPr>
                          <w:rPr>
                            <w:rFonts w:ascii="Cambria Math" w:hAnsi="Cambria Math"/>
                            <w:lang/>
                          </w:rPr>
                          <m:t>M</m:t>
                        </m:r>
                      </m:e>
                      <m:sub>
                        <m:r>
                          <m:rPr>
                            <m:sty m:val="bi"/>
                          </m:rPr>
                          <w:rPr>
                            <w:rFonts w:ascii="Cambria Math" w:hAnsi="Cambria Math"/>
                            <w:lang/>
                          </w:rPr>
                          <m:t>conv</m:t>
                        </m:r>
                      </m:sub>
                    </m:sSub>
                    <m:sSub>
                      <m:sSubPr>
                        <m:ctrlPr>
                          <w:rPr>
                            <w:rFonts w:ascii="Cambria Math" w:hAnsi="Cambria Math"/>
                            <w:i/>
                            <w:lang/>
                          </w:rPr>
                        </m:ctrlPr>
                      </m:sSubPr>
                      <m:e>
                        <m:r>
                          <w:rPr>
                            <w:rFonts w:ascii="Cambria Math" w:hAnsi="Cambria Math"/>
                            <w:lang/>
                          </w:rPr>
                          <m:t xml:space="preserve"> </m:t>
                        </m:r>
                        <m:r>
                          <m:rPr>
                            <m:sty m:val="bi"/>
                          </m:rPr>
                          <w:rPr>
                            <w:rFonts w:ascii="Cambria Math" w:hAnsi="Cambria Math"/>
                            <w:lang/>
                          </w:rPr>
                          <m:t>x</m:t>
                        </m:r>
                      </m:e>
                      <m:sub>
                        <m:r>
                          <m:rPr>
                            <m:sty m:val="bi"/>
                          </m:rPr>
                          <w:rPr>
                            <w:rFonts w:ascii="Cambria Math" w:hAnsi="Cambria Math"/>
                            <w:lang/>
                          </w:rPr>
                          <m:t>r</m:t>
                        </m:r>
                      </m:sub>
                    </m:sSub>
                  </m:e>
                </m:d>
              </m:oMath>
            </m:oMathPara>
          </w:p>
        </w:tc>
        <w:tc>
          <w:tcPr>
            <w:tcW w:w="1276" w:type="dxa"/>
            <w:vAlign w:val="center"/>
          </w:tcPr>
          <w:p w14:paraId="200B14AA" w14:textId="5EB56522"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6</w:t>
              </w:r>
            </w:fldSimple>
            <w:r>
              <w:t>)</w:t>
            </w:r>
          </w:p>
        </w:tc>
      </w:tr>
    </w:tbl>
    <w:p w14:paraId="654F7A02" w14:textId="7F4443D2" w:rsidR="00DB0212" w:rsidRDefault="00DB0212" w:rsidP="00DB0212">
      <w:pPr>
        <w:ind w:firstLineChars="0" w:firstLine="0"/>
        <w:rPr>
          <w:lang/>
        </w:rPr>
      </w:pPr>
      <w:r>
        <w:rPr>
          <w:rFonts w:hint="eastAsia"/>
          <w:lang/>
        </w:rPr>
        <w:t>其中，</w:t>
      </w:r>
      <m:oMath>
        <m:sSub>
          <m:sSubPr>
            <m:ctrlPr>
              <w:rPr>
                <w:rFonts w:ascii="Cambria Math" w:hAnsi="Cambria Math"/>
                <w:i/>
                <w:lang/>
              </w:rPr>
            </m:ctrlPr>
          </m:sSubPr>
          <m:e>
            <m:r>
              <m:rPr>
                <m:sty m:val="bi"/>
              </m:rPr>
              <w:rPr>
                <w:rFonts w:ascii="Cambria Math" w:hAnsi="Cambria Math"/>
                <w:lang/>
              </w:rPr>
              <m:t>M</m:t>
            </m:r>
          </m:e>
          <m:sub>
            <m:r>
              <m:rPr>
                <m:sty m:val="bi"/>
              </m:rPr>
              <w:rPr>
                <w:rFonts w:ascii="Cambria Math" w:hAnsi="Cambria Math"/>
                <w:lang/>
              </w:rPr>
              <m:t>conv</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r>
              <w:rPr>
                <w:rFonts w:ascii="Cambria Math" w:hAnsi="Cambria Math"/>
                <w:lang/>
              </w:rPr>
              <m:t>f</m:t>
            </m:r>
            <m:r>
              <m:rPr>
                <m:sty m:val="p"/>
              </m:rPr>
              <w:rPr>
                <w:rFonts w:ascii="Cambria Math" w:hAnsi="Cambria Math"/>
                <w:lang/>
              </w:rPr>
              <m:t>⋅</m:t>
            </m:r>
            <m:sSub>
              <m:sSubPr>
                <m:ctrlPr>
                  <w:rPr>
                    <w:rFonts w:ascii="Cambria Math" w:hAnsi="Cambria Math"/>
                    <w:i/>
                    <w:lang/>
                  </w:rPr>
                </m:ctrlPr>
              </m:sSubPr>
              <m:e>
                <m:r>
                  <w:rPr>
                    <w:rFonts w:ascii="Cambria Math" w:hAnsi="Cambria Math"/>
                    <w:lang/>
                  </w:rPr>
                  <m:t>k</m:t>
                </m:r>
                <m:ctrlPr>
                  <w:rPr>
                    <w:rFonts w:ascii="Cambria Math" w:hAnsi="Cambria Math"/>
                    <w:lang/>
                  </w:rPr>
                </m:ctrlPr>
              </m:e>
              <m:sub>
                <m:r>
                  <w:rPr>
                    <w:rFonts w:ascii="Cambria Math" w:hAnsi="Cambria Math"/>
                    <w:lang/>
                  </w:rPr>
                  <m:t>size</m:t>
                </m:r>
              </m:sub>
            </m:sSub>
            <m:r>
              <m:rPr>
                <m:sty m:val="p"/>
              </m:rPr>
              <w:rPr>
                <w:rFonts w:ascii="Cambria Math" w:hAnsi="Cambria Math"/>
                <w:lang/>
              </w:rPr>
              <m:t>⋅</m:t>
            </m:r>
            <m:sSub>
              <m:sSubPr>
                <m:ctrlPr>
                  <w:rPr>
                    <w:rFonts w:ascii="Cambria Math" w:hAnsi="Cambria Math"/>
                    <w:i/>
                    <w:lang/>
                  </w:rPr>
                </m:ctrlPr>
              </m:sSubPr>
              <m:e>
                <m:r>
                  <w:rPr>
                    <w:rFonts w:ascii="Cambria Math" w:hAnsi="Cambria Math"/>
                    <w:lang/>
                  </w:rPr>
                  <m:t>k</m:t>
                </m:r>
                <m:ctrlPr>
                  <w:rPr>
                    <w:rFonts w:ascii="Cambria Math" w:hAnsi="Cambria Math"/>
                    <w:lang/>
                  </w:rPr>
                </m:ctrlPr>
              </m:e>
              <m:sub>
                <m:r>
                  <w:rPr>
                    <w:rFonts w:ascii="Cambria Math" w:hAnsi="Cambria Math"/>
                    <w:lang/>
                  </w:rPr>
                  <m:t>size</m:t>
                </m:r>
              </m:sub>
            </m:sSub>
            <m:r>
              <m:rPr>
                <m:sty m:val="p"/>
              </m:rPr>
              <w:rPr>
                <w:rFonts w:ascii="Cambria Math" w:hAnsi="Cambria Math"/>
                <w:lang/>
              </w:rPr>
              <m:t>×</m:t>
            </m:r>
            <m:sSub>
              <m:sSubPr>
                <m:ctrlPr>
                  <w:rPr>
                    <w:rFonts w:ascii="Cambria Math" w:hAnsi="Cambria Math"/>
                    <w:i/>
                    <w:lang/>
                  </w:rPr>
                </m:ctrlPr>
              </m:sSubPr>
              <m:e>
                <m:r>
                  <w:rPr>
                    <w:rFonts w:ascii="Cambria Math" w:hAnsi="Cambria Math"/>
                    <w:lang/>
                  </w:rPr>
                  <m:t>d</m:t>
                </m:r>
                <m:ctrlPr>
                  <w:rPr>
                    <w:rFonts w:ascii="Cambria Math" w:hAnsi="Cambria Math"/>
                    <w:lang/>
                  </w:rPr>
                </m:ctrlPr>
              </m:e>
              <m:sub>
                <m:r>
                  <w:rPr>
                    <w:rFonts w:ascii="Cambria Math" w:hAnsi="Cambria Math"/>
                    <w:lang/>
                  </w:rPr>
                  <m:t>x</m:t>
                </m:r>
              </m:sub>
            </m:sSub>
          </m:sup>
        </m:sSup>
      </m:oMath>
      <w:r>
        <w:rPr>
          <w:rFonts w:hint="eastAsia"/>
          <w:lang/>
        </w:rPr>
        <w:t>，</w:t>
      </w:r>
      <m:oMath>
        <m:sSub>
          <m:sSubPr>
            <m:ctrlPr>
              <w:rPr>
                <w:rFonts w:ascii="Cambria Math" w:hAnsi="Cambria Math"/>
                <w:i/>
                <w:lang/>
              </w:rPr>
            </m:ctrlPr>
          </m:sSubPr>
          <m:e>
            <m:r>
              <m:rPr>
                <m:sty m:val="bi"/>
              </m:rPr>
              <w:rPr>
                <w:rFonts w:ascii="Cambria Math" w:hAnsi="Cambria Math"/>
                <w:lang/>
              </w:rPr>
              <m:t>x</m:t>
            </m:r>
          </m:e>
          <m:sub>
            <m:r>
              <m:rPr>
                <m:sty m:val="bi"/>
              </m:rPr>
              <w:rPr>
                <w:rFonts w:ascii="Cambria Math" w:hAnsi="Cambria Math"/>
                <w:lang/>
              </w:rPr>
              <m:t>r</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sSub>
              <m:sSubPr>
                <m:ctrlPr>
                  <w:rPr>
                    <w:rFonts w:ascii="Cambria Math" w:hAnsi="Cambria Math"/>
                    <w:i/>
                    <w:lang/>
                  </w:rPr>
                </m:ctrlPr>
              </m:sSubPr>
              <m:e>
                <m:r>
                  <w:rPr>
                    <w:rFonts w:ascii="Cambria Math" w:hAnsi="Cambria Math"/>
                    <w:lang/>
                  </w:rPr>
                  <m:t>d</m:t>
                </m:r>
              </m:e>
              <m:sub>
                <m:r>
                  <w:rPr>
                    <w:rFonts w:ascii="Cambria Math" w:hAnsi="Cambria Math"/>
                    <w:lang/>
                  </w:rPr>
                  <m:t>x</m:t>
                </m:r>
              </m:sub>
            </m:sSub>
          </m:sup>
        </m:sSup>
      </m:oMath>
      <w:r>
        <w:rPr>
          <w:rFonts w:hint="eastAsia"/>
          <w:lang/>
        </w:rPr>
        <w:t>。</w:t>
      </w:r>
      <m:oMath>
        <m:sSub>
          <m:sSubPr>
            <m:ctrlPr>
              <w:rPr>
                <w:rFonts w:ascii="Cambria Math" w:hAnsi="Cambria Math"/>
                <w:i/>
                <w:lang/>
              </w:rPr>
            </m:ctrlPr>
          </m:sSubPr>
          <m:e>
            <m:r>
              <m:rPr>
                <m:sty m:val="bi"/>
              </m:rPr>
              <w:rPr>
                <w:rFonts w:ascii="Cambria Math" w:hAnsi="Cambria Math"/>
                <w:lang/>
              </w:rPr>
              <m:t>x</m:t>
            </m:r>
          </m:e>
          <m:sub>
            <m:r>
              <m:rPr>
                <m:sty m:val="bi"/>
              </m:rPr>
              <w:rPr>
                <w:rFonts w:ascii="Cambria Math" w:hAnsi="Cambria Math"/>
                <w:lang/>
              </w:rPr>
              <m:t>r</m:t>
            </m:r>
          </m:sub>
        </m:sSub>
      </m:oMath>
      <w:r>
        <w:rPr>
          <w:rFonts w:hint="eastAsia"/>
          <w:lang/>
        </w:rPr>
        <w:t>是特定于关系</w:t>
      </w:r>
      <m:oMath>
        <m:r>
          <w:rPr>
            <w:rFonts w:ascii="Cambria Math" w:hAnsi="Cambria Math" w:hint="eastAsia"/>
            <w:lang/>
          </w:rPr>
          <m:t>r</m:t>
        </m:r>
      </m:oMath>
      <w:r>
        <w:rPr>
          <w:rFonts w:hint="eastAsia"/>
          <w:lang/>
        </w:rPr>
        <w:t>的向量，用来描述</w:t>
      </w:r>
      <m:oMath>
        <m:sSub>
          <m:sSubPr>
            <m:ctrlPr>
              <w:rPr>
                <w:rFonts w:ascii="Cambria Math" w:hAnsi="Cambria Math"/>
                <w:i/>
                <w:lang/>
              </w:rPr>
            </m:ctrlPr>
          </m:sSubPr>
          <m:e>
            <m:r>
              <m:rPr>
                <m:sty m:val="bi"/>
              </m:rPr>
              <w:rPr>
                <w:rFonts w:ascii="Cambria Math" w:hAnsi="Cambria Math"/>
                <w:lang/>
              </w:rPr>
              <m:t>ω</m:t>
            </m:r>
          </m:e>
          <m:sub>
            <m:r>
              <m:rPr>
                <m:sty m:val="bi"/>
              </m:rPr>
              <w:rPr>
                <w:rFonts w:ascii="Cambria Math" w:hAnsi="Cambria Math"/>
                <w:lang/>
              </w:rPr>
              <m:t>r</m:t>
            </m:r>
          </m:sub>
        </m:sSub>
      </m:oMath>
      <w:r>
        <w:rPr>
          <w:rFonts w:hint="eastAsia"/>
          <w:lang/>
        </w:rPr>
        <w:t>参数中独属于关系</w:t>
      </w:r>
      <m:oMath>
        <m:r>
          <w:rPr>
            <w:rFonts w:ascii="Cambria Math" w:hAnsi="Cambria Math" w:hint="eastAsia"/>
            <w:lang/>
          </w:rPr>
          <m:t>r</m:t>
        </m:r>
      </m:oMath>
      <w:r>
        <w:rPr>
          <w:rFonts w:hint="eastAsia"/>
          <w:lang/>
        </w:rPr>
        <w:t>的特征，</w:t>
      </w:r>
      <m:oMath>
        <m:sSub>
          <m:sSubPr>
            <m:ctrlPr>
              <w:rPr>
                <w:rFonts w:ascii="Cambria Math" w:hAnsi="Cambria Math"/>
                <w:i/>
                <w:lang/>
              </w:rPr>
            </m:ctrlPr>
          </m:sSubPr>
          <m:e>
            <m:r>
              <m:rPr>
                <m:sty m:val="bi"/>
              </m:rPr>
              <w:rPr>
                <w:rFonts w:ascii="Cambria Math" w:hAnsi="Cambria Math"/>
                <w:lang/>
              </w:rPr>
              <m:t>M</m:t>
            </m:r>
          </m:e>
          <m:sub>
            <m:r>
              <m:rPr>
                <m:sty m:val="bi"/>
              </m:rPr>
              <w:rPr>
                <w:rFonts w:ascii="Cambria Math" w:hAnsi="Cambria Math"/>
                <w:lang/>
              </w:rPr>
              <m:t>conv</m:t>
            </m:r>
          </m:sub>
        </m:sSub>
      </m:oMath>
      <w:r>
        <w:rPr>
          <w:rFonts w:hint="eastAsia"/>
          <w:lang/>
        </w:rPr>
        <w:t>在所有的关系中都共享，用来显示的捕获全局的语义信息，</w:t>
      </w:r>
      <m:oMath>
        <m:r>
          <w:rPr>
            <w:rFonts w:ascii="Cambria Math" w:hAnsi="Cambria Math"/>
            <w:lang/>
          </w:rPr>
          <m:t>Re3D</m:t>
        </m:r>
        <m:d>
          <m:dPr>
            <m:ctrlPr>
              <w:rPr>
                <w:rFonts w:ascii="Cambria Math" w:hAnsi="Cambria Math"/>
                <w:i/>
                <w:lang/>
              </w:rPr>
            </m:ctrlPr>
          </m:dPr>
          <m:e>
            <m:r>
              <m:rPr>
                <m:sty m:val="p"/>
              </m:rPr>
              <w:rPr>
                <w:rFonts w:ascii="Cambria Math" w:hAnsi="Cambria Math"/>
                <w:lang/>
              </w:rPr>
              <m:t>⋅</m:t>
            </m:r>
          </m:e>
        </m:d>
      </m:oMath>
      <w:r>
        <w:rPr>
          <w:rFonts w:hint="eastAsia"/>
          <w:lang/>
        </w:rPr>
        <w:t>负责将向量转化为三维张量的卷积核。在实践中发现，即使将线性投影简单地替换为一个多层感知器</w:t>
      </w:r>
      <w:r>
        <w:rPr>
          <w:rFonts w:hint="eastAsia"/>
          <w:lang/>
        </w:rPr>
        <w:t>M</w:t>
      </w:r>
      <w:r>
        <w:rPr>
          <w:lang/>
        </w:rPr>
        <w:t>LP</w:t>
      </w:r>
      <w:r>
        <w:rPr>
          <w:rFonts w:hint="eastAsia"/>
          <w:lang/>
        </w:rPr>
        <w:t>，也没有带来更好的效果，反而加大了训练的难度。一个简单的线性投影操作就已经能够取得较好的结果。</w:t>
      </w:r>
    </w:p>
    <w:p w14:paraId="35089CE8" w14:textId="77777777" w:rsidR="00DB0212" w:rsidRDefault="00DB0212" w:rsidP="00DB0212">
      <w:pPr>
        <w:ind w:firstLine="480"/>
        <w:rPr>
          <w:lang/>
        </w:rPr>
      </w:pPr>
      <w:r>
        <w:rPr>
          <w:rFonts w:hint="eastAsia"/>
          <w:lang/>
        </w:rPr>
        <w:t>之后，对于权值矩阵</w:t>
      </w:r>
      <m:oMath>
        <m:sSub>
          <m:sSubPr>
            <m:ctrlPr>
              <w:rPr>
                <w:rFonts w:ascii="Cambria Math" w:hAnsi="Cambria Math"/>
                <w:i/>
                <w:lang/>
              </w:rPr>
            </m:ctrlPr>
          </m:sSubPr>
          <m:e>
            <m:r>
              <m:rPr>
                <m:sty m:val="bi"/>
              </m:rPr>
              <w:rPr>
                <w:rFonts w:ascii="Cambria Math" w:hAnsi="Cambria Math"/>
                <w:lang/>
              </w:rPr>
              <m:t>W</m:t>
            </m:r>
          </m:e>
          <m:sub>
            <m:r>
              <m:rPr>
                <m:sty m:val="bi"/>
              </m:rPr>
              <w:rPr>
                <w:rFonts w:ascii="Cambria Math" w:hAnsi="Cambria Math"/>
                <w:lang/>
              </w:rPr>
              <m:t>r</m:t>
            </m:r>
          </m:sub>
        </m:sSub>
      </m:oMath>
      <w:r>
        <w:rPr>
          <w:rFonts w:hint="eastAsia"/>
          <w:lang/>
        </w:rPr>
        <w:t>，</w:t>
      </w:r>
      <w:r>
        <w:rPr>
          <w:rFonts w:hint="eastAsia"/>
          <w:lang/>
        </w:rPr>
        <w:t>H</w:t>
      </w:r>
      <w:r>
        <w:rPr>
          <w:lang/>
        </w:rPr>
        <w:t>KGN</w:t>
      </w:r>
      <w:r>
        <w:rPr>
          <w:rFonts w:hint="eastAsia"/>
          <w:lang/>
        </w:rPr>
        <w:t>定义了另外一个外部超网络</w:t>
      </w:r>
      <m:oMath>
        <m:sSub>
          <m:sSubPr>
            <m:ctrlPr>
              <w:rPr>
                <w:rFonts w:ascii="Cambria Math" w:hAnsi="Cambria Math"/>
                <w:i/>
                <w:lang/>
              </w:rPr>
            </m:ctrlPr>
          </m:sSubPr>
          <m:e>
            <m:r>
              <m:rPr>
                <m:nor/>
              </m:rPr>
              <w:rPr>
                <w:rFonts w:ascii="Cambria Math" w:hAnsi="Cambria Math"/>
                <w:lang/>
              </w:rPr>
              <m:t>Hyper</m:t>
            </m:r>
            <m:ctrlPr>
              <w:rPr>
                <w:rFonts w:ascii="Cambria Math" w:hAnsi="Cambria Math"/>
                <w:lang/>
              </w:rPr>
            </m:ctrlPr>
          </m:e>
          <m:sub>
            <m:r>
              <w:rPr>
                <w:rFonts w:ascii="Cambria Math" w:hAnsi="Cambria Math"/>
                <w:lang/>
              </w:rPr>
              <m:t>comp</m:t>
            </m:r>
          </m:sub>
        </m:sSub>
      </m:oMath>
      <w:r>
        <w:rPr>
          <w:rFonts w:hint="eastAsia"/>
          <w:lang/>
        </w:rPr>
        <w:t>来获取参数：</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56191A1D" w14:textId="77777777" w:rsidTr="00AC3F7F">
        <w:trPr>
          <w:jc w:val="center"/>
        </w:trPr>
        <w:tc>
          <w:tcPr>
            <w:tcW w:w="1276" w:type="dxa"/>
            <w:vAlign w:val="center"/>
          </w:tcPr>
          <w:p w14:paraId="267845A0" w14:textId="77777777" w:rsidR="00DB0212" w:rsidRDefault="00DB0212" w:rsidP="00AC3F7F">
            <w:pPr>
              <w:ind w:firstLineChars="0" w:firstLine="0"/>
              <w:jc w:val="center"/>
            </w:pPr>
          </w:p>
        </w:tc>
        <w:tc>
          <w:tcPr>
            <w:tcW w:w="6657" w:type="dxa"/>
            <w:vAlign w:val="center"/>
          </w:tcPr>
          <w:p w14:paraId="6F13E0B1" w14:textId="77777777" w:rsidR="00DB0212" w:rsidRPr="006114A6" w:rsidRDefault="007E366D" w:rsidP="00AC3F7F">
            <w:pPr>
              <w:ind w:firstLine="480"/>
              <w:rPr>
                <w:lang/>
              </w:rPr>
            </w:pPr>
            <m:oMathPara>
              <m:oMath>
                <m:sSub>
                  <m:sSubPr>
                    <m:ctrlPr>
                      <w:rPr>
                        <w:rFonts w:ascii="Cambria Math" w:hAnsi="Cambria Math"/>
                        <w:i/>
                        <w:lang/>
                      </w:rPr>
                    </m:ctrlPr>
                  </m:sSubPr>
                  <m:e>
                    <m:r>
                      <m:rPr>
                        <m:sty m:val="bi"/>
                      </m:rPr>
                      <w:rPr>
                        <w:rFonts w:ascii="Cambria Math" w:hAnsi="Cambria Math"/>
                        <w:lang/>
                      </w:rPr>
                      <m:t>W</m:t>
                    </m:r>
                  </m:e>
                  <m:sub>
                    <m:r>
                      <m:rPr>
                        <m:sty m:val="bi"/>
                      </m:rPr>
                      <w:rPr>
                        <w:rFonts w:ascii="Cambria Math" w:hAnsi="Cambria Math"/>
                        <w:lang/>
                      </w:rPr>
                      <m:t>r</m:t>
                    </m:r>
                  </m:sub>
                </m:sSub>
                <m:r>
                  <w:rPr>
                    <w:rFonts w:ascii="Cambria Math" w:hAnsi="Cambria Math"/>
                    <w:lang/>
                  </w:rPr>
                  <m:t>=&lt;</m:t>
                </m:r>
                <m:sSub>
                  <m:sSubPr>
                    <m:ctrlPr>
                      <w:rPr>
                        <w:rFonts w:ascii="Cambria Math" w:hAnsi="Cambria Math"/>
                        <w:i/>
                        <w:lang/>
                      </w:rPr>
                    </m:ctrlPr>
                  </m:sSubPr>
                  <m:e>
                    <m:r>
                      <m:rPr>
                        <m:sty m:val="bi"/>
                      </m:rPr>
                      <w:rPr>
                        <w:rFonts w:ascii="Cambria Math" w:hAnsi="Cambria Math"/>
                        <w:lang/>
                      </w:rPr>
                      <m:t>M</m:t>
                    </m:r>
                  </m:e>
                  <m:sub>
                    <m:r>
                      <m:rPr>
                        <m:sty m:val="bi"/>
                      </m:rPr>
                      <w:rPr>
                        <w:rFonts w:ascii="Cambria Math" w:hAnsi="Cambria Math"/>
                        <w:lang/>
                      </w:rPr>
                      <m:t>comp</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y</m:t>
                    </m:r>
                  </m:e>
                  <m:sub>
                    <m:r>
                      <m:rPr>
                        <m:sty m:val="bi"/>
                      </m:rPr>
                      <w:rPr>
                        <w:rFonts w:ascii="Cambria Math" w:hAnsi="Cambria Math"/>
                        <w:lang/>
                      </w:rPr>
                      <m:t>r</m:t>
                    </m:r>
                  </m:sub>
                </m:sSub>
                <m:r>
                  <w:rPr>
                    <w:rFonts w:ascii="Cambria Math" w:hAnsi="Cambria Math"/>
                    <w:lang/>
                  </w:rPr>
                  <m:t>&gt;</m:t>
                </m:r>
              </m:oMath>
            </m:oMathPara>
          </w:p>
        </w:tc>
        <w:tc>
          <w:tcPr>
            <w:tcW w:w="1276" w:type="dxa"/>
            <w:vAlign w:val="center"/>
          </w:tcPr>
          <w:p w14:paraId="689FD0C6" w14:textId="44974B5F"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7</w:t>
              </w:r>
            </w:fldSimple>
            <w:r>
              <w:t>)</w:t>
            </w:r>
          </w:p>
        </w:tc>
      </w:tr>
    </w:tbl>
    <w:p w14:paraId="1C0BB0BD" w14:textId="5D2AC93B" w:rsidR="00DB0212" w:rsidRPr="00633EBF" w:rsidRDefault="00DB0212" w:rsidP="00DB0212">
      <w:pPr>
        <w:ind w:firstLineChars="0" w:firstLine="0"/>
        <w:rPr>
          <w:lang/>
        </w:rPr>
      </w:pPr>
      <w:r>
        <w:rPr>
          <w:rFonts w:hint="eastAsia"/>
          <w:lang/>
        </w:rPr>
        <w:t>其中，</w:t>
      </w:r>
      <m:oMath>
        <m:r>
          <w:rPr>
            <w:rFonts w:ascii="Cambria Math" w:hAnsi="Cambria Math"/>
            <w:lang/>
          </w:rPr>
          <m:t>&lt;,&gt;</m:t>
        </m:r>
      </m:oMath>
      <w:r>
        <w:rPr>
          <w:rFonts w:hint="eastAsia"/>
          <w:lang/>
        </w:rPr>
        <w:t>表示张量乘法操作，与</w:t>
      </w:r>
      <m:oMath>
        <m:sSub>
          <m:sSubPr>
            <m:ctrlPr>
              <w:rPr>
                <w:rFonts w:ascii="Cambria Math" w:hAnsi="Cambria Math"/>
                <w:i/>
                <w:lang/>
              </w:rPr>
            </m:ctrlPr>
          </m:sSubPr>
          <m:e>
            <m:r>
              <m:rPr>
                <m:nor/>
              </m:rPr>
              <w:rPr>
                <w:rFonts w:ascii="Cambria Math" w:hAnsi="Cambria Math"/>
                <w:lang/>
              </w:rPr>
              <m:t>Hyper</m:t>
            </m:r>
            <m:ctrlPr>
              <w:rPr>
                <w:rFonts w:ascii="Cambria Math" w:hAnsi="Cambria Math"/>
                <w:lang/>
              </w:rPr>
            </m:ctrlPr>
          </m:e>
          <m:sub>
            <m:r>
              <w:rPr>
                <w:rFonts w:ascii="Cambria Math" w:hAnsi="Cambria Math"/>
                <w:lang/>
              </w:rPr>
              <m:t>conv</m:t>
            </m:r>
          </m:sub>
        </m:sSub>
      </m:oMath>
      <w:r>
        <w:rPr>
          <w:rFonts w:hint="eastAsia"/>
          <w:lang/>
        </w:rPr>
        <w:t>的定义类似，</w:t>
      </w:r>
      <m:oMath>
        <m:sSub>
          <m:sSubPr>
            <m:ctrlPr>
              <w:rPr>
                <w:rFonts w:ascii="Cambria Math" w:hAnsi="Cambria Math"/>
                <w:i/>
                <w:lang/>
              </w:rPr>
            </m:ctrlPr>
          </m:sSubPr>
          <m:e>
            <m:r>
              <m:rPr>
                <m:sty m:val="bi"/>
              </m:rPr>
              <w:rPr>
                <w:rFonts w:ascii="Cambria Math" w:hAnsi="Cambria Math"/>
                <w:lang/>
              </w:rPr>
              <m:t>M</m:t>
            </m:r>
            <m:ctrlPr>
              <w:rPr>
                <w:rFonts w:ascii="Cambria Math" w:hAnsi="Cambria Math"/>
                <w:b/>
                <w:i/>
                <w:lang/>
              </w:rPr>
            </m:ctrlPr>
          </m:e>
          <m:sub>
            <m:r>
              <m:rPr>
                <m:sty m:val="bi"/>
              </m:rPr>
              <w:rPr>
                <w:rFonts w:ascii="Cambria Math" w:hAnsi="Cambria Math"/>
                <w:lang/>
              </w:rPr>
              <m:t>comp</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ctrlPr>
              <w:rPr>
                <w:rFonts w:ascii="Cambria Math" w:hAnsi="Cambria Math"/>
                <w:lang/>
              </w:rPr>
            </m:ctrlPr>
          </m:e>
          <m:sup>
            <m:sSup>
              <m:sSupPr>
                <m:ctrlPr>
                  <w:rPr>
                    <w:rFonts w:ascii="Cambria Math" w:hAnsi="Cambria Math"/>
                    <w:i/>
                    <w:lang/>
                  </w:rPr>
                </m:ctrlPr>
              </m:sSupPr>
              <m:e>
                <m:r>
                  <w:rPr>
                    <w:rFonts w:ascii="Cambria Math" w:hAnsi="Cambria Math"/>
                    <w:lang/>
                  </w:rPr>
                  <m:t>d</m:t>
                </m:r>
              </m:e>
              <m:sup>
                <m:r>
                  <m:rPr>
                    <m:sty m:val="p"/>
                  </m:rPr>
                  <w:rPr>
                    <w:rFonts w:ascii="Cambria Math" w:hAnsi="Cambria Math" w:hint="eastAsia"/>
                    <w:lang/>
                  </w:rPr>
                  <m:t>'</m:t>
                </m:r>
              </m:sup>
            </m:sSup>
            <m:r>
              <m:rPr>
                <m:sty m:val="p"/>
              </m:rPr>
              <w:rPr>
                <w:rFonts w:ascii="Cambria Math" w:hAnsi="Cambria Math"/>
                <w:lang/>
              </w:rPr>
              <m:t>×</m:t>
            </m:r>
            <m:sSup>
              <m:sSupPr>
                <m:ctrlPr>
                  <w:rPr>
                    <w:rFonts w:ascii="Cambria Math" w:hAnsi="Cambria Math"/>
                    <w:i/>
                    <w:lang/>
                  </w:rPr>
                </m:ctrlPr>
              </m:sSupPr>
              <m:e>
                <m:r>
                  <w:rPr>
                    <w:rFonts w:ascii="Cambria Math" w:hAnsi="Cambria Math"/>
                    <w:lang/>
                  </w:rPr>
                  <m:t>d</m:t>
                </m:r>
                <m:ctrlPr>
                  <w:rPr>
                    <w:rFonts w:ascii="Cambria Math" w:hAnsi="Cambria Math"/>
                    <w:lang/>
                  </w:rPr>
                </m:ctrlPr>
              </m:e>
              <m:sup>
                <m:r>
                  <w:rPr>
                    <w:rFonts w:ascii="Cambria Math" w:hAnsi="Cambria Math"/>
                    <w:lang/>
                  </w:rPr>
                  <m:t>c</m:t>
                </m:r>
              </m:sup>
            </m:sSup>
            <m:r>
              <m:rPr>
                <m:sty m:val="p"/>
              </m:rPr>
              <w:rPr>
                <w:rFonts w:ascii="Cambria Math" w:hAnsi="Cambria Math"/>
                <w:lang/>
              </w:rPr>
              <m:t>×</m:t>
            </m:r>
            <m:sSub>
              <m:sSubPr>
                <m:ctrlPr>
                  <w:rPr>
                    <w:rFonts w:ascii="Cambria Math" w:hAnsi="Cambria Math"/>
                    <w:i/>
                    <w:lang/>
                  </w:rPr>
                </m:ctrlPr>
              </m:sSubPr>
              <m:e>
                <m:r>
                  <w:rPr>
                    <w:rFonts w:ascii="Cambria Math" w:hAnsi="Cambria Math"/>
                    <w:lang/>
                  </w:rPr>
                  <m:t>d</m:t>
                </m:r>
                <m:ctrlPr>
                  <w:rPr>
                    <w:rFonts w:ascii="Cambria Math" w:hAnsi="Cambria Math"/>
                    <w:lang/>
                  </w:rPr>
                </m:ctrlPr>
              </m:e>
              <m:sub>
                <m:r>
                  <w:rPr>
                    <w:rFonts w:ascii="Cambria Math" w:hAnsi="Cambria Math"/>
                    <w:lang/>
                  </w:rPr>
                  <m:t>y</m:t>
                </m:r>
              </m:sub>
            </m:sSub>
          </m:sup>
        </m:sSup>
      </m:oMath>
      <w:r>
        <w:rPr>
          <w:rFonts w:hint="eastAsia"/>
          <w:lang/>
        </w:rPr>
        <w:t>是全局共享参数，</w:t>
      </w:r>
      <m:oMath>
        <m:sSub>
          <m:sSubPr>
            <m:ctrlPr>
              <w:rPr>
                <w:rFonts w:ascii="Cambria Math" w:hAnsi="Cambria Math"/>
                <w:i/>
                <w:lang/>
              </w:rPr>
            </m:ctrlPr>
          </m:sSubPr>
          <m:e>
            <m:r>
              <m:rPr>
                <m:sty m:val="bi"/>
              </m:rPr>
              <w:rPr>
                <w:rFonts w:ascii="Cambria Math" w:hAnsi="Cambria Math"/>
                <w:lang/>
              </w:rPr>
              <m:t>y</m:t>
            </m:r>
          </m:e>
          <m:sub>
            <m:r>
              <m:rPr>
                <m:sty m:val="bi"/>
              </m:rPr>
              <w:rPr>
                <w:rFonts w:ascii="Cambria Math" w:hAnsi="Cambria Math"/>
                <w:lang/>
              </w:rPr>
              <m:t>r</m:t>
            </m:r>
          </m:sub>
        </m:sSub>
        <m:r>
          <m:rPr>
            <m:sty m:val="p"/>
          </m:rPr>
          <w:rPr>
            <w:rFonts w:ascii="Cambria Math" w:hAnsi="Cambria Math" w:hint="eastAsia"/>
            <w:lang/>
          </w:rPr>
          <m:t>∈</m:t>
        </m:r>
        <m:sSup>
          <m:sSupPr>
            <m:ctrlPr>
              <w:rPr>
                <w:rFonts w:ascii="Cambria Math" w:hAnsi="Cambria Math"/>
                <w:i/>
                <w:lang/>
              </w:rPr>
            </m:ctrlPr>
          </m:sSupPr>
          <m:e>
            <m:r>
              <w:rPr>
                <w:rFonts w:ascii="Cambria Math" w:hAnsi="Cambria Math"/>
                <w:lang/>
              </w:rPr>
              <m:t>R</m:t>
            </m:r>
          </m:e>
          <m:sup>
            <m:sSub>
              <m:sSubPr>
                <m:ctrlPr>
                  <w:rPr>
                    <w:rFonts w:ascii="Cambria Math" w:hAnsi="Cambria Math"/>
                    <w:i/>
                    <w:lang/>
                  </w:rPr>
                </m:ctrlPr>
              </m:sSubPr>
              <m:e>
                <m:r>
                  <w:rPr>
                    <w:rFonts w:ascii="Cambria Math" w:hAnsi="Cambria Math"/>
                    <w:lang/>
                  </w:rPr>
                  <m:t>d</m:t>
                </m:r>
              </m:e>
              <m:sub>
                <m:r>
                  <w:rPr>
                    <w:rFonts w:ascii="Cambria Math" w:hAnsi="Cambria Math"/>
                    <w:lang/>
                  </w:rPr>
                  <m:t>y</m:t>
                </m:r>
              </m:sub>
            </m:sSub>
          </m:sup>
        </m:sSup>
      </m:oMath>
      <w:r>
        <w:rPr>
          <w:rFonts w:hint="eastAsia"/>
          <w:lang/>
        </w:rPr>
        <w:t>是特定于关系</w:t>
      </w:r>
      <m:oMath>
        <m:r>
          <w:rPr>
            <w:rFonts w:ascii="Cambria Math" w:hAnsi="Cambria Math" w:hint="eastAsia"/>
            <w:lang/>
          </w:rPr>
          <m:t>r</m:t>
        </m:r>
      </m:oMath>
      <w:r>
        <w:rPr>
          <w:rFonts w:hint="eastAsia"/>
          <w:lang/>
        </w:rPr>
        <w:t>的一维向量。</w:t>
      </w:r>
    </w:p>
    <w:p w14:paraId="07881336" w14:textId="5A87463D" w:rsidR="00DB0212" w:rsidRDefault="00EA0D6A" w:rsidP="00DB0212">
      <w:pPr>
        <w:pStyle w:val="3"/>
        <w:spacing w:before="163" w:after="163"/>
      </w:pPr>
      <w:bookmarkStart w:id="175" w:name="_Toc100257516"/>
      <w:r>
        <w:t>4</w:t>
      </w:r>
      <w:r w:rsidR="00DB0212">
        <w:t>.2.</w:t>
      </w:r>
      <w:r>
        <w:t>4</w:t>
      </w:r>
      <w:r w:rsidR="00DB0212">
        <w:t xml:space="preserve"> </w:t>
      </w:r>
      <w:r w:rsidR="00DB0212">
        <w:rPr>
          <w:rFonts w:hint="eastAsia"/>
        </w:rPr>
        <w:t>多关系图聚合方法</w:t>
      </w:r>
      <w:bookmarkEnd w:id="175"/>
    </w:p>
    <w:p w14:paraId="0A55BC36" w14:textId="214BC3DF" w:rsidR="00DB0212" w:rsidRDefault="00E775DE" w:rsidP="00C45C5B">
      <w:pPr>
        <w:ind w:firstLine="480"/>
        <w:rPr>
          <w:lang/>
        </w:rPr>
      </w:pPr>
      <w:r>
        <w:rPr>
          <w:rFonts w:hint="eastAsia"/>
          <w:lang/>
        </w:rPr>
        <w:t>与</w:t>
      </w:r>
      <w:r>
        <w:rPr>
          <w:rFonts w:hint="eastAsia"/>
          <w:lang/>
        </w:rPr>
        <w:t>R</w:t>
      </w:r>
      <w:r>
        <w:rPr>
          <w:lang/>
        </w:rPr>
        <w:t>AGAT</w:t>
      </w:r>
      <w:r w:rsidR="00752B51">
        <w:rPr>
          <w:rFonts w:hint="eastAsia"/>
          <w:lang/>
        </w:rPr>
        <w:t>使用注意力来进行</w:t>
      </w:r>
      <w:r w:rsidR="008703FF">
        <w:rPr>
          <w:rFonts w:hint="eastAsia"/>
          <w:lang/>
        </w:rPr>
        <w:t>聚合的方法</w:t>
      </w:r>
      <w:r>
        <w:rPr>
          <w:rFonts w:hint="eastAsia"/>
          <w:lang/>
        </w:rPr>
        <w:t>不同，</w:t>
      </w:r>
      <w:r w:rsidR="00262605">
        <w:rPr>
          <w:rFonts w:hint="eastAsia"/>
          <w:lang/>
        </w:rPr>
        <w:t>为了说明引入超网络</w:t>
      </w:r>
      <w:r w:rsidR="0069479A">
        <w:rPr>
          <w:rFonts w:hint="eastAsia"/>
          <w:lang/>
        </w:rPr>
        <w:t>对于</w:t>
      </w:r>
      <w:r w:rsidR="00863A27">
        <w:rPr>
          <w:rFonts w:hint="eastAsia"/>
          <w:lang/>
        </w:rPr>
        <w:t>异质</w:t>
      </w:r>
      <w:r w:rsidR="00277E87">
        <w:rPr>
          <w:rFonts w:hint="eastAsia"/>
          <w:lang/>
        </w:rPr>
        <w:t>图神经网络</w:t>
      </w:r>
      <w:r w:rsidR="00262605">
        <w:rPr>
          <w:rFonts w:hint="eastAsia"/>
          <w:lang/>
        </w:rPr>
        <w:t>的效果，</w:t>
      </w:r>
      <w:r w:rsidR="00F40E59">
        <w:rPr>
          <w:rFonts w:hint="eastAsia"/>
          <w:lang/>
        </w:rPr>
        <w:t>H</w:t>
      </w:r>
      <w:r w:rsidR="00F40E59">
        <w:rPr>
          <w:lang/>
        </w:rPr>
        <w:t>KGN</w:t>
      </w:r>
      <w:r w:rsidR="00F40E59">
        <w:rPr>
          <w:rFonts w:hint="eastAsia"/>
          <w:lang/>
        </w:rPr>
        <w:t>直接使用</w:t>
      </w:r>
      <w:r w:rsidR="00242229">
        <w:rPr>
          <w:rFonts w:hint="eastAsia"/>
          <w:lang/>
        </w:rPr>
        <w:t>简单的图卷积操作来实现</w:t>
      </w:r>
      <w:r w:rsidR="001B611E">
        <w:rPr>
          <w:rFonts w:hint="eastAsia"/>
          <w:lang/>
        </w:rPr>
        <w:t>消息聚合</w:t>
      </w:r>
      <w:r w:rsidR="009F0497">
        <w:rPr>
          <w:rFonts w:hint="eastAsia"/>
          <w:lang/>
        </w:rPr>
        <w:t>。</w:t>
      </w:r>
      <w:r w:rsidR="00DB0212">
        <w:rPr>
          <w:rFonts w:hint="eastAsia"/>
          <w:lang/>
        </w:rPr>
        <w:t>对于中心实体</w:t>
      </w:r>
      <m:oMath>
        <m:r>
          <w:rPr>
            <w:rFonts w:ascii="Cambria Math" w:hAnsi="Cambria Math" w:hint="eastAsia"/>
            <w:lang/>
          </w:rPr>
          <m:t>s</m:t>
        </m:r>
      </m:oMath>
      <w:r w:rsidR="00DB0212">
        <w:rPr>
          <w:rFonts w:hint="eastAsia"/>
          <w:lang/>
        </w:rPr>
        <w:t>来说，可能被不同的邻居三元组包围，位于同一邻居关系下的实体，可以看做是位于相同的关系图当中。因此，</w:t>
      </w:r>
      <w:r w:rsidR="00DB0212">
        <w:rPr>
          <w:rFonts w:hint="eastAsia"/>
          <w:lang/>
        </w:rPr>
        <w:t>H</w:t>
      </w:r>
      <w:r w:rsidR="00DB0212">
        <w:rPr>
          <w:lang/>
        </w:rPr>
        <w:t>KGN</w:t>
      </w:r>
      <w:r w:rsidR="00DB0212">
        <w:rPr>
          <w:rFonts w:hint="eastAsia"/>
          <w:lang/>
        </w:rPr>
        <w:t>将整个知识图谱按照关系拆分为不同的关系子图，然后在不同的关系子图下分别进行图卷积操作。从单个中心实体的角度来看，实体</w:t>
      </w:r>
      <m:oMath>
        <m:r>
          <w:rPr>
            <w:rFonts w:ascii="Cambria Math" w:hAnsi="Cambria Math" w:hint="eastAsia"/>
            <w:lang/>
          </w:rPr>
          <m:t>s</m:t>
        </m:r>
      </m:oMath>
      <w:r w:rsidR="00DB0212">
        <w:rPr>
          <w:rFonts w:hint="eastAsia"/>
          <w:lang/>
        </w:rPr>
        <w:t>的表示的更新方式为：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18C3EF1C" w14:textId="77777777" w:rsidTr="00AC3F7F">
        <w:trPr>
          <w:jc w:val="center"/>
        </w:trPr>
        <w:tc>
          <w:tcPr>
            <w:tcW w:w="1276" w:type="dxa"/>
            <w:vAlign w:val="center"/>
          </w:tcPr>
          <w:p w14:paraId="162222EF" w14:textId="77777777" w:rsidR="00DB0212" w:rsidRDefault="00DB0212" w:rsidP="00AC3F7F">
            <w:pPr>
              <w:ind w:firstLineChars="0" w:firstLine="0"/>
              <w:jc w:val="center"/>
            </w:pPr>
          </w:p>
        </w:tc>
        <w:tc>
          <w:tcPr>
            <w:tcW w:w="6657" w:type="dxa"/>
            <w:vAlign w:val="center"/>
          </w:tcPr>
          <w:p w14:paraId="36A2F0F5" w14:textId="77777777" w:rsidR="00DB0212" w:rsidRPr="004F0A3F" w:rsidRDefault="007E366D" w:rsidP="00AC3F7F">
            <w:pPr>
              <w:ind w:firstLine="480"/>
              <w:rPr>
                <w:i/>
                <w:lang/>
              </w:rPr>
            </w:pPr>
            <m:oMathPara>
              <m:oMath>
                <m:sSubSup>
                  <m:sSubSupPr>
                    <m:ctrlPr>
                      <w:rPr>
                        <w:rFonts w:ascii="Cambria Math" w:hAnsi="Cambria Math"/>
                        <w:i/>
                        <w:lang/>
                      </w:rPr>
                    </m:ctrlPr>
                  </m:sSubSupPr>
                  <m:e>
                    <m:r>
                      <m:rPr>
                        <m:sty m:val="bi"/>
                      </m:rPr>
                      <w:rPr>
                        <w:rFonts w:ascii="Cambria Math" w:hAnsi="Cambria Math"/>
                        <w:lang/>
                      </w:rPr>
                      <m:t>e</m:t>
                    </m:r>
                  </m:e>
                  <m:sub>
                    <m:r>
                      <m:rPr>
                        <m:sty m:val="bi"/>
                      </m:rPr>
                      <w:rPr>
                        <w:rFonts w:ascii="Cambria Math" w:hAnsi="Cambria Math"/>
                        <w:lang/>
                      </w:rPr>
                      <m:t>s</m:t>
                    </m:r>
                  </m:sub>
                  <m:sup>
                    <m:r>
                      <m:rPr>
                        <m:sty m:val="p"/>
                      </m:rPr>
                      <w:rPr>
                        <w:rFonts w:ascii="Cambria Math" w:hAnsi="Cambria Math" w:hint="eastAsia"/>
                        <w:lang/>
                      </w:rPr>
                      <m:t>'</m:t>
                    </m:r>
                  </m:sup>
                </m:sSubSup>
                <m:r>
                  <w:rPr>
                    <w:rFonts w:ascii="Cambria Math" w:hAnsi="Cambria Math"/>
                    <w:lang/>
                  </w:rPr>
                  <m:t>=σ</m:t>
                </m:r>
                <m:d>
                  <m:dPr>
                    <m:ctrlPr>
                      <w:rPr>
                        <w:rFonts w:ascii="Cambria Math" w:hAnsi="Cambria Math"/>
                        <w:lang/>
                      </w:rPr>
                    </m:ctrlPr>
                  </m:dPr>
                  <m:e>
                    <m:nary>
                      <m:naryPr>
                        <m:chr m:val="∑"/>
                        <m:supHide m:val="1"/>
                        <m:ctrlPr>
                          <w:rPr>
                            <w:rFonts w:ascii="Cambria Math" w:hAnsi="Cambria Math"/>
                            <w:lang/>
                          </w:rPr>
                        </m:ctrlPr>
                      </m:naryPr>
                      <m:sub>
                        <m:r>
                          <w:rPr>
                            <w:rFonts w:ascii="Cambria Math" w:hAnsi="Cambria Math"/>
                            <w:lang/>
                          </w:rPr>
                          <m:t>r</m:t>
                        </m:r>
                        <m:r>
                          <m:rPr>
                            <m:sty m:val="p"/>
                          </m:rPr>
                          <w:rPr>
                            <w:rFonts w:ascii="Cambria Math" w:hAnsi="Cambria Math" w:hint="eastAsia"/>
                            <w:lang/>
                          </w:rPr>
                          <m:t>∈</m:t>
                        </m:r>
                        <m:sSup>
                          <m:sSupPr>
                            <m:ctrlPr>
                              <w:rPr>
                                <w:rFonts w:ascii="Cambria Math" w:hAnsi="Cambria Math"/>
                                <w:i/>
                                <w:lang/>
                              </w:rPr>
                            </m:ctrlPr>
                          </m:sSupPr>
                          <m:e>
                            <m:r>
                              <m:rPr>
                                <m:scr m:val="script"/>
                              </m:rPr>
                              <w:rPr>
                                <w:rFonts w:ascii="Cambria Math" w:hAnsi="Cambria Math"/>
                                <w:lang/>
                              </w:rPr>
                              <m:t>R</m:t>
                            </m:r>
                          </m:e>
                          <m:sup>
                            <m:r>
                              <m:rPr>
                                <m:sty m:val="p"/>
                              </m:rPr>
                              <w:rPr>
                                <w:rFonts w:ascii="Cambria Math" w:hAnsi="Cambria Math" w:hint="eastAsia"/>
                                <w:lang/>
                              </w:rPr>
                              <m:t>'</m:t>
                            </m:r>
                          </m:sup>
                        </m:sSup>
                        <m:ctrlPr>
                          <w:rPr>
                            <w:rFonts w:ascii="Cambria Math" w:hAnsi="Cambria Math"/>
                            <w:i/>
                            <w:lang/>
                          </w:rPr>
                        </m:ctrlPr>
                      </m:sub>
                      <m:sup>
                        <m:ctrlPr>
                          <w:rPr>
                            <w:rFonts w:ascii="Cambria Math" w:hAnsi="Cambria Math"/>
                            <w:i/>
                            <w:lang/>
                          </w:rPr>
                        </m:ctrlPr>
                      </m:sup>
                      <m:e>
                        <m:nary>
                          <m:naryPr>
                            <m:chr m:val="∑"/>
                            <m:supHide m:val="1"/>
                            <m:ctrlPr>
                              <w:rPr>
                                <w:rFonts w:ascii="Cambria Math" w:hAnsi="Cambria Math"/>
                                <w:lang/>
                              </w:rPr>
                            </m:ctrlPr>
                          </m:naryPr>
                          <m:sub>
                            <m:r>
                              <w:rPr>
                                <w:rFonts w:ascii="Cambria Math" w:hAnsi="Cambria Math"/>
                                <w:lang/>
                              </w:rPr>
                              <m:t>o</m:t>
                            </m:r>
                            <m:r>
                              <m:rPr>
                                <m:sty m:val="p"/>
                              </m:rPr>
                              <w:rPr>
                                <w:rFonts w:ascii="Cambria Math" w:hAnsi="Cambria Math" w:hint="eastAsia"/>
                                <w:lang/>
                              </w:rPr>
                              <m:t>∈</m:t>
                            </m:r>
                            <m:sSubSup>
                              <m:sSubSupPr>
                                <m:ctrlPr>
                                  <w:rPr>
                                    <w:rFonts w:ascii="Cambria Math" w:hAnsi="Cambria Math"/>
                                    <w:i/>
                                    <w:lang/>
                                  </w:rPr>
                                </m:ctrlPr>
                              </m:sSubSupPr>
                              <m:e>
                                <m:r>
                                  <m:rPr>
                                    <m:scr m:val="script"/>
                                  </m:rPr>
                                  <w:rPr>
                                    <w:rFonts w:ascii="Cambria Math" w:hAnsi="Cambria Math"/>
                                    <w:lang/>
                                  </w:rPr>
                                  <m:t>N</m:t>
                                </m:r>
                              </m:e>
                              <m:sub>
                                <m:r>
                                  <w:rPr>
                                    <w:rFonts w:ascii="Cambria Math" w:hAnsi="Cambria Math" w:hint="eastAsia"/>
                                    <w:lang/>
                                  </w:rPr>
                                  <m:t>s</m:t>
                                </m:r>
                              </m:sub>
                              <m:sup>
                                <m:r>
                                  <w:rPr>
                                    <w:rFonts w:ascii="Cambria Math" w:hAnsi="Cambria Math" w:hint="eastAsia"/>
                                    <w:lang/>
                                  </w:rPr>
                                  <m:t>r</m:t>
                                </m:r>
                              </m:sup>
                            </m:sSubSup>
                            <m:ctrlPr>
                              <w:rPr>
                                <w:rFonts w:ascii="Cambria Math" w:hAnsi="Cambria Math"/>
                                <w:i/>
                                <w:lang/>
                              </w:rPr>
                            </m:ctrlPr>
                          </m:sub>
                          <m:sup>
                            <m:ctrlPr>
                              <w:rPr>
                                <w:rFonts w:ascii="Cambria Math" w:hAnsi="Cambria Math"/>
                                <w:i/>
                                <w:lang/>
                              </w:rPr>
                            </m:ctrlPr>
                          </m:sup>
                          <m:e>
                            <m:sSub>
                              <m:sSubPr>
                                <m:ctrlPr>
                                  <w:rPr>
                                    <w:rFonts w:ascii="Cambria Math" w:hAnsi="Cambria Math"/>
                                    <w:i/>
                                    <w:lang/>
                                  </w:rPr>
                                </m:ctrlPr>
                              </m:sSubPr>
                              <m:e>
                                <m:r>
                                  <m:rPr>
                                    <m:sty m:val="bi"/>
                                  </m:rPr>
                                  <w:rPr>
                                    <w:rFonts w:ascii="Cambria Math" w:hAnsi="Cambria Math"/>
                                    <w:lang/>
                                  </w:rPr>
                                  <m:t>m</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Sub>
                            <m:ctrlPr>
                              <w:rPr>
                                <w:rFonts w:ascii="Cambria Math" w:hAnsi="Cambria Math"/>
                                <w:i/>
                                <w:lang/>
                              </w:rPr>
                            </m:ctrlPr>
                          </m:e>
                        </m:nary>
                        <m:ctrlPr>
                          <w:rPr>
                            <w:rFonts w:ascii="Cambria Math" w:hAnsi="Cambria Math"/>
                            <w:i/>
                            <w:lang/>
                          </w:rPr>
                        </m:ctrlPr>
                      </m:e>
                    </m:nary>
                    <m:ctrlPr>
                      <w:rPr>
                        <w:rFonts w:ascii="Cambria Math" w:hAnsi="Cambria Math"/>
                        <w:i/>
                        <w:lang/>
                      </w:rPr>
                    </m:ctrlPr>
                  </m:e>
                </m:d>
              </m:oMath>
            </m:oMathPara>
          </w:p>
        </w:tc>
        <w:tc>
          <w:tcPr>
            <w:tcW w:w="1276" w:type="dxa"/>
            <w:vAlign w:val="center"/>
          </w:tcPr>
          <w:p w14:paraId="2402C172" w14:textId="53690442"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8</w:t>
              </w:r>
            </w:fldSimple>
            <w:r>
              <w:t>)</w:t>
            </w:r>
          </w:p>
        </w:tc>
      </w:tr>
    </w:tbl>
    <w:p w14:paraId="2FB8BD98" w14:textId="04989BF3" w:rsidR="00DB0212" w:rsidRDefault="00DB0212" w:rsidP="00DB0212">
      <w:pPr>
        <w:ind w:firstLineChars="0" w:firstLine="0"/>
        <w:rPr>
          <w:lang/>
        </w:rPr>
      </w:pPr>
      <w:r>
        <w:rPr>
          <w:rFonts w:hint="eastAsia"/>
          <w:lang/>
        </w:rPr>
        <w:t>其中，</w:t>
      </w:r>
      <m:oMath>
        <m:sSubSup>
          <m:sSubSupPr>
            <m:ctrlPr>
              <w:rPr>
                <w:rFonts w:ascii="Cambria Math" w:hAnsi="Cambria Math"/>
                <w:i/>
                <w:lang/>
              </w:rPr>
            </m:ctrlPr>
          </m:sSubSupPr>
          <m:e>
            <m:r>
              <m:rPr>
                <m:scr m:val="script"/>
              </m:rPr>
              <w:rPr>
                <w:rFonts w:ascii="Cambria Math" w:hAnsi="Cambria Math"/>
                <w:lang/>
              </w:rPr>
              <m:t>N</m:t>
            </m:r>
          </m:e>
          <m:sub>
            <m:r>
              <w:rPr>
                <w:rFonts w:ascii="Cambria Math" w:hAnsi="Cambria Math" w:hint="eastAsia"/>
                <w:lang/>
              </w:rPr>
              <m:t>s</m:t>
            </m:r>
          </m:sub>
          <m:sup>
            <m:r>
              <w:rPr>
                <w:rFonts w:ascii="Cambria Math" w:hAnsi="Cambria Math" w:hint="eastAsia"/>
                <w:lang/>
              </w:rPr>
              <m:t>r</m:t>
            </m:r>
          </m:sup>
        </m:sSubSup>
      </m:oMath>
      <w:r>
        <w:rPr>
          <w:rFonts w:hint="eastAsia"/>
          <w:lang/>
        </w:rPr>
        <w:t>表示中心实体在关系</w:t>
      </w:r>
      <m:oMath>
        <m:r>
          <w:rPr>
            <w:rFonts w:ascii="Cambria Math" w:hAnsi="Cambria Math" w:hint="eastAsia"/>
            <w:lang/>
          </w:rPr>
          <m:t>r</m:t>
        </m:r>
      </m:oMath>
      <w:r>
        <w:rPr>
          <w:rFonts w:hint="eastAsia"/>
          <w:lang/>
        </w:rPr>
        <w:t>的邻居实体集合。</w:t>
      </w:r>
      <w:r>
        <w:rPr>
          <w:lang/>
        </w:rPr>
        <w:t>HKGN</w:t>
      </w:r>
      <w:r>
        <w:rPr>
          <w:rFonts w:hint="eastAsia"/>
          <w:lang/>
        </w:rPr>
        <w:t>的整体结构如</w:t>
      </w:r>
      <w:r>
        <w:rPr>
          <w:lang/>
        </w:rPr>
        <w:fldChar w:fldCharType="begin"/>
      </w:r>
      <w:r>
        <w:rPr>
          <w:lang/>
        </w:rPr>
        <w:instrText xml:space="preserve"> </w:instrText>
      </w:r>
      <w:r>
        <w:rPr>
          <w:rFonts w:hint="eastAsia"/>
          <w:lang/>
        </w:rPr>
        <w:instrText>REF _Ref97652378 \h</w:instrText>
      </w:r>
      <w:r>
        <w:rPr>
          <w:lang/>
        </w:rPr>
        <w:instrText xml:space="preserve"> </w:instrText>
      </w:r>
      <w:r>
        <w:rPr>
          <w:lang/>
        </w:rPr>
      </w:r>
      <w:r>
        <w:rPr>
          <w:lang/>
        </w:rPr>
        <w:fldChar w:fldCharType="separate"/>
      </w:r>
      <w:r w:rsidR="004D6817">
        <w:rPr>
          <w:rFonts w:hint="eastAsia"/>
        </w:rPr>
        <w:t>图</w:t>
      </w:r>
      <w:r w:rsidR="004D6817">
        <w:rPr>
          <w:noProof/>
        </w:rPr>
        <w:t>16</w:t>
      </w:r>
      <w:r>
        <w:rPr>
          <w:lang/>
        </w:rPr>
        <w:fldChar w:fldCharType="end"/>
      </w:r>
      <w:r>
        <w:rPr>
          <w:rFonts w:hint="eastAsia"/>
          <w:lang/>
        </w:rPr>
        <w:t>所示。</w:t>
      </w:r>
    </w:p>
    <w:p w14:paraId="6255CB8D" w14:textId="070C3232" w:rsidR="006655A0" w:rsidRDefault="004F3B08" w:rsidP="006655A0">
      <w:pPr>
        <w:keepNext/>
        <w:ind w:firstLineChars="0" w:firstLine="0"/>
        <w:jc w:val="center"/>
      </w:pPr>
      <w:r w:rsidRPr="004F3B08">
        <w:rPr>
          <w:noProof/>
          <w:lang/>
        </w:rPr>
        <w:lastRenderedPageBreak/>
        <w:drawing>
          <wp:inline distT="0" distB="0" distL="0" distR="0" wp14:anchorId="1278A62F" wp14:editId="50A9F602">
            <wp:extent cx="5569069" cy="392229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212" cy="3927326"/>
                    </a:xfrm>
                    <a:prstGeom prst="rect">
                      <a:avLst/>
                    </a:prstGeom>
                  </pic:spPr>
                </pic:pic>
              </a:graphicData>
            </a:graphic>
          </wp:inline>
        </w:drawing>
      </w:r>
    </w:p>
    <w:p w14:paraId="106EDE1B" w14:textId="2DF753A7" w:rsidR="006655A0" w:rsidRPr="00473B4A" w:rsidRDefault="006655A0" w:rsidP="006655A0">
      <w:pPr>
        <w:pStyle w:val="afd"/>
        <w:rPr>
          <w:lang/>
        </w:rPr>
      </w:pPr>
      <w:bookmarkStart w:id="176" w:name="_Ref97652378"/>
      <w:bookmarkStart w:id="177" w:name="_Toc10025930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16</w:t>
      </w:r>
      <w:r>
        <w:fldChar w:fldCharType="end"/>
      </w:r>
      <w:bookmarkEnd w:id="176"/>
      <w:r>
        <w:t xml:space="preserve">  HKGN</w:t>
      </w:r>
      <w:r>
        <w:rPr>
          <w:rFonts w:hint="eastAsia"/>
        </w:rPr>
        <w:t>整体结构</w:t>
      </w:r>
      <w:bookmarkEnd w:id="177"/>
    </w:p>
    <w:p w14:paraId="42D133A3" w14:textId="2F6A172A" w:rsidR="00503023" w:rsidRDefault="00DB0212" w:rsidP="00DB0212">
      <w:pPr>
        <w:ind w:firstLine="480"/>
        <w:rPr>
          <w:lang/>
        </w:rPr>
      </w:pPr>
      <w:r>
        <w:rPr>
          <w:rFonts w:hint="eastAsia"/>
          <w:lang/>
        </w:rPr>
        <w:t>将</w:t>
      </w:r>
      <w:r>
        <w:rPr>
          <w:rFonts w:hint="eastAsia"/>
          <w:lang/>
        </w:rPr>
        <w:t>Hypernetwork</w:t>
      </w:r>
      <w:r>
        <w:rPr>
          <w:rFonts w:hint="eastAsia"/>
          <w:lang/>
        </w:rPr>
        <w:t>应用到</w:t>
      </w:r>
      <w:r>
        <w:rPr>
          <w:lang/>
        </w:rPr>
        <w:t>MLP</w:t>
      </w:r>
      <w:r>
        <w:rPr>
          <w:rFonts w:hint="eastAsia"/>
          <w:lang/>
        </w:rPr>
        <w:t>或者</w:t>
      </w:r>
      <w:r>
        <w:rPr>
          <w:rFonts w:hint="eastAsia"/>
          <w:lang/>
        </w:rPr>
        <w:t>R</w:t>
      </w:r>
      <w:r>
        <w:rPr>
          <w:lang/>
        </w:rPr>
        <w:t>NN</w:t>
      </w:r>
      <w:r>
        <w:rPr>
          <w:rFonts w:hint="eastAsia"/>
          <w:lang/>
        </w:rPr>
        <w:t>中时，不同层之间共享相同的网络参数。但是在异质图神经网络中，由于</w:t>
      </w:r>
      <w:r w:rsidR="004E4174">
        <w:rPr>
          <w:rFonts w:hint="eastAsia"/>
          <w:lang/>
        </w:rPr>
        <w:t>不同阶邻居包含的信息是不同的，比如</w:t>
      </w:r>
      <w:r>
        <w:rPr>
          <w:rFonts w:hint="eastAsia"/>
          <w:lang/>
        </w:rPr>
        <w:t>1</w:t>
      </w:r>
      <w:r>
        <w:rPr>
          <w:rFonts w:hint="eastAsia"/>
          <w:lang/>
        </w:rPr>
        <w:t>阶邻居</w:t>
      </w:r>
      <w:r w:rsidR="00492E17">
        <w:rPr>
          <w:rFonts w:hint="eastAsia"/>
          <w:lang/>
        </w:rPr>
        <w:t>实体</w:t>
      </w:r>
      <w:r w:rsidR="00301F2B">
        <w:rPr>
          <w:rFonts w:hint="eastAsia"/>
          <w:lang/>
        </w:rPr>
        <w:t>与中心实体的“联系”</w:t>
      </w:r>
      <w:r w:rsidR="00492E17">
        <w:rPr>
          <w:rFonts w:hint="eastAsia"/>
          <w:lang/>
        </w:rPr>
        <w:t>可</w:t>
      </w:r>
      <w:r w:rsidR="00D809FB">
        <w:rPr>
          <w:rFonts w:hint="eastAsia"/>
          <w:lang/>
        </w:rPr>
        <w:t>能比</w:t>
      </w:r>
      <w:r>
        <w:rPr>
          <w:rFonts w:hint="eastAsia"/>
          <w:lang/>
        </w:rPr>
        <w:t>2</w:t>
      </w:r>
      <w:r>
        <w:rPr>
          <w:rFonts w:hint="eastAsia"/>
          <w:lang/>
        </w:rPr>
        <w:t>阶邻居</w:t>
      </w:r>
      <w:r w:rsidR="00D809FB">
        <w:rPr>
          <w:rFonts w:hint="eastAsia"/>
          <w:lang/>
        </w:rPr>
        <w:t>实体</w:t>
      </w:r>
      <w:r w:rsidR="00301F2B">
        <w:rPr>
          <w:rFonts w:hint="eastAsia"/>
          <w:lang/>
        </w:rPr>
        <w:t>更加紧密</w:t>
      </w:r>
      <w:r w:rsidR="00D8661D">
        <w:rPr>
          <w:rFonts w:hint="eastAsia"/>
          <w:lang/>
        </w:rPr>
        <w:t>。</w:t>
      </w:r>
      <w:r>
        <w:rPr>
          <w:rFonts w:hint="eastAsia"/>
          <w:lang/>
        </w:rPr>
        <w:t>因此</w:t>
      </w:r>
      <w:r w:rsidR="002D454C">
        <w:rPr>
          <w:rFonts w:hint="eastAsia"/>
          <w:lang/>
        </w:rPr>
        <w:t>与在</w:t>
      </w:r>
      <w:r w:rsidR="009D2F6D">
        <w:rPr>
          <w:rFonts w:hint="eastAsia"/>
          <w:lang/>
        </w:rPr>
        <w:t>M</w:t>
      </w:r>
      <w:r w:rsidR="009D2F6D">
        <w:rPr>
          <w:lang/>
        </w:rPr>
        <w:t>LP</w:t>
      </w:r>
      <w:r w:rsidR="009D2F6D">
        <w:rPr>
          <w:rFonts w:hint="eastAsia"/>
          <w:lang/>
        </w:rPr>
        <w:t>、</w:t>
      </w:r>
      <w:r w:rsidR="009D2F6D">
        <w:rPr>
          <w:rFonts w:hint="eastAsia"/>
          <w:lang/>
        </w:rPr>
        <w:t>C</w:t>
      </w:r>
      <w:r w:rsidR="009D2F6D">
        <w:rPr>
          <w:lang/>
        </w:rPr>
        <w:t>NN</w:t>
      </w:r>
      <w:r w:rsidR="009D2F6D">
        <w:rPr>
          <w:rFonts w:hint="eastAsia"/>
          <w:lang/>
        </w:rPr>
        <w:t>当中设计的</w:t>
      </w:r>
      <w:r w:rsidR="00F63E59">
        <w:rPr>
          <w:rFonts w:hint="eastAsia"/>
          <w:lang/>
        </w:rPr>
        <w:t>Hypernetwork</w:t>
      </w:r>
      <w:r w:rsidR="009D2F6D">
        <w:rPr>
          <w:rFonts w:hint="eastAsia"/>
          <w:lang/>
        </w:rPr>
        <w:t>不同，在</w:t>
      </w:r>
      <w:r w:rsidR="009D2F6D">
        <w:rPr>
          <w:rFonts w:hint="eastAsia"/>
          <w:lang/>
        </w:rPr>
        <w:t>H</w:t>
      </w:r>
      <w:r w:rsidR="002216C3">
        <w:rPr>
          <w:lang/>
        </w:rPr>
        <w:t>KGN</w:t>
      </w:r>
      <w:r w:rsidR="009D2F6D">
        <w:rPr>
          <w:rFonts w:hint="eastAsia"/>
          <w:lang/>
        </w:rPr>
        <w:t>当中引入的</w:t>
      </w:r>
      <w:r w:rsidR="00F63E59">
        <w:rPr>
          <w:rFonts w:hint="eastAsia"/>
          <w:lang/>
        </w:rPr>
        <w:t>Hypernetwork</w:t>
      </w:r>
      <w:r>
        <w:rPr>
          <w:rFonts w:hint="eastAsia"/>
          <w:lang/>
        </w:rPr>
        <w:t>为了避免不同</w:t>
      </w:r>
      <w:r w:rsidR="007E697A">
        <w:rPr>
          <w:rFonts w:hint="eastAsia"/>
          <w:lang/>
        </w:rPr>
        <w:t>阶</w:t>
      </w:r>
      <w:r>
        <w:rPr>
          <w:rFonts w:hint="eastAsia"/>
          <w:lang/>
        </w:rPr>
        <w:t>层之间可能存在的信息干扰，</w:t>
      </w:r>
      <w:r w:rsidR="006E427C">
        <w:rPr>
          <w:rFonts w:hint="eastAsia"/>
          <w:lang/>
        </w:rPr>
        <w:t>为</w:t>
      </w:r>
      <w:r>
        <w:rPr>
          <w:rFonts w:hint="eastAsia"/>
          <w:lang/>
        </w:rPr>
        <w:t>不同</w:t>
      </w:r>
      <w:r w:rsidR="00C502AF">
        <w:rPr>
          <w:rFonts w:hint="eastAsia"/>
          <w:lang/>
        </w:rPr>
        <w:t>图卷积层</w:t>
      </w:r>
      <w:r>
        <w:rPr>
          <w:rFonts w:hint="eastAsia"/>
          <w:lang/>
        </w:rPr>
        <w:t>定义了独立的</w:t>
      </w:r>
      <w:r>
        <w:rPr>
          <w:rFonts w:hint="eastAsia"/>
          <w:lang/>
        </w:rPr>
        <w:t>Hypernetwork</w:t>
      </w:r>
      <w:r>
        <w:rPr>
          <w:rFonts w:hint="eastAsia"/>
          <w:lang/>
        </w:rPr>
        <w:t>。</w:t>
      </w:r>
      <w:r w:rsidR="00CD390F">
        <w:rPr>
          <w:rFonts w:hint="eastAsia"/>
          <w:lang/>
        </w:rPr>
        <w:t>在</w:t>
      </w:r>
      <w:r w:rsidR="00CD390F">
        <w:rPr>
          <w:rFonts w:hint="eastAsia"/>
          <w:lang/>
        </w:rPr>
        <w:t>H</w:t>
      </w:r>
      <w:r w:rsidR="00CD390F">
        <w:rPr>
          <w:lang/>
        </w:rPr>
        <w:t>KGN</w:t>
      </w:r>
      <w:r w:rsidR="00CD390F">
        <w:rPr>
          <w:rFonts w:hint="eastAsia"/>
          <w:lang/>
        </w:rPr>
        <w:t>中，</w:t>
      </w:r>
      <w:r w:rsidR="00922166">
        <w:rPr>
          <w:rFonts w:hint="eastAsia"/>
          <w:lang/>
        </w:rPr>
        <w:t>每一个卷积层的</w:t>
      </w:r>
      <w:r w:rsidR="00922166">
        <w:rPr>
          <w:rFonts w:hint="eastAsia"/>
          <w:lang/>
        </w:rPr>
        <w:t>Hypernetwork</w:t>
      </w:r>
      <w:r w:rsidR="00116E28">
        <w:rPr>
          <w:rFonts w:hint="eastAsia"/>
          <w:lang/>
        </w:rPr>
        <w:t>之间</w:t>
      </w:r>
      <w:r w:rsidR="00E276B8">
        <w:rPr>
          <w:rFonts w:hint="eastAsia"/>
          <w:lang/>
        </w:rPr>
        <w:t>没有直接的联系。</w:t>
      </w:r>
    </w:p>
    <w:p w14:paraId="5D4E4171" w14:textId="13FBED74" w:rsidR="00DB0212" w:rsidRDefault="00DB0212" w:rsidP="00DB0212">
      <w:pPr>
        <w:ind w:firstLine="480"/>
        <w:rPr>
          <w:lang/>
        </w:rPr>
      </w:pPr>
      <w:r>
        <w:rPr>
          <w:rFonts w:hint="eastAsia"/>
          <w:lang/>
        </w:rPr>
        <w:t>因此，对于关系</w:t>
      </w:r>
      <m:oMath>
        <m:r>
          <w:rPr>
            <w:rFonts w:ascii="Cambria Math" w:hAnsi="Cambria Math" w:hint="eastAsia"/>
            <w:lang/>
          </w:rPr>
          <m:t>r</m:t>
        </m:r>
      </m:oMath>
      <w:r>
        <w:rPr>
          <w:rFonts w:hint="eastAsia"/>
          <w:lang/>
        </w:rPr>
        <w:t>来说，相关的权重向量实际上是一个分段的向量：</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042A0E83" w14:textId="77777777" w:rsidTr="00AC3F7F">
        <w:trPr>
          <w:jc w:val="center"/>
        </w:trPr>
        <w:tc>
          <w:tcPr>
            <w:tcW w:w="1276" w:type="dxa"/>
            <w:vAlign w:val="center"/>
          </w:tcPr>
          <w:p w14:paraId="1E3161FF" w14:textId="77777777" w:rsidR="00DB0212" w:rsidRDefault="00DB0212" w:rsidP="00AC3F7F">
            <w:pPr>
              <w:ind w:firstLineChars="0" w:firstLine="0"/>
              <w:jc w:val="center"/>
            </w:pPr>
          </w:p>
        </w:tc>
        <w:tc>
          <w:tcPr>
            <w:tcW w:w="6657" w:type="dxa"/>
            <w:vAlign w:val="center"/>
          </w:tcPr>
          <w:p w14:paraId="67893439" w14:textId="77777777" w:rsidR="00DB0212" w:rsidRPr="004F0A3F" w:rsidRDefault="007E366D" w:rsidP="00AC3F7F">
            <w:pPr>
              <w:ind w:firstLine="480"/>
              <w:rPr>
                <w:i/>
                <w:lang/>
              </w:rPr>
            </w:pPr>
            <m:oMathPara>
              <m:oMath>
                <m:sSub>
                  <m:sSubPr>
                    <m:ctrlPr>
                      <w:rPr>
                        <w:rFonts w:ascii="Cambria Math" w:hAnsi="Cambria Math"/>
                        <w:i/>
                        <w:lang/>
                      </w:rPr>
                    </m:ctrlPr>
                  </m:sSubPr>
                  <m:e>
                    <m:r>
                      <m:rPr>
                        <m:sty m:val="bi"/>
                      </m:rPr>
                      <w:rPr>
                        <w:rFonts w:ascii="Cambria Math" w:hAnsi="Cambria Math"/>
                        <w:lang/>
                      </w:rPr>
                      <m:t>v</m:t>
                    </m:r>
                  </m:e>
                  <m:sub>
                    <m:r>
                      <m:rPr>
                        <m:sty m:val="bi"/>
                      </m:rPr>
                      <w:rPr>
                        <w:rFonts w:ascii="Cambria Math" w:hAnsi="Cambria Math"/>
                        <w:lang/>
                      </w:rPr>
                      <m:t>r</m:t>
                    </m:r>
                  </m:sub>
                </m:sSub>
                <m:r>
                  <w:rPr>
                    <w:rFonts w:ascii="Cambria Math" w:hAnsi="Cambria Math"/>
                    <w:lang/>
                  </w:rPr>
                  <m:t>=</m:t>
                </m:r>
                <m:d>
                  <m:dPr>
                    <m:begChr m:val="["/>
                    <m:endChr m:val="]"/>
                    <m:ctrlPr>
                      <w:rPr>
                        <w:rFonts w:ascii="Cambria Math" w:hAnsi="Cambria Math"/>
                        <w:i/>
                        <w:lang/>
                      </w:rPr>
                    </m:ctrlPr>
                  </m:dPr>
                  <m:e>
                    <m:r>
                      <m:rPr>
                        <m:sty m:val="p"/>
                      </m:rPr>
                      <w:rPr>
                        <w:rFonts w:ascii="Cambria Math" w:hAnsi="Cambria Math"/>
                        <w:lang/>
                      </w:rPr>
                      <m:t>…</m:t>
                    </m:r>
                    <m:r>
                      <w:rPr>
                        <w:rFonts w:ascii="Cambria Math" w:hAnsi="Cambria Math"/>
                        <w:lang/>
                      </w:rPr>
                      <m:t>,</m:t>
                    </m:r>
                    <m:sSubSup>
                      <m:sSubSupPr>
                        <m:ctrlPr>
                          <w:rPr>
                            <w:rFonts w:ascii="Cambria Math" w:hAnsi="Cambria Math"/>
                            <w:i/>
                            <w:lang/>
                          </w:rPr>
                        </m:ctrlPr>
                      </m:sSubSupPr>
                      <m:e>
                        <m:r>
                          <m:rPr>
                            <m:sty m:val="bi"/>
                          </m:rPr>
                          <w:rPr>
                            <w:rFonts w:ascii="Cambria Math" w:hAnsi="Cambria Math"/>
                            <w:lang/>
                          </w:rPr>
                          <m:t>x</m:t>
                        </m:r>
                      </m:e>
                      <m:sub>
                        <m:r>
                          <m:rPr>
                            <m:sty m:val="bi"/>
                          </m:rPr>
                          <w:rPr>
                            <w:rFonts w:ascii="Cambria Math" w:hAnsi="Cambria Math"/>
                            <w:lang/>
                          </w:rPr>
                          <m:t>r</m:t>
                        </m:r>
                      </m:sub>
                      <m:sup>
                        <m:r>
                          <m:rPr>
                            <m:sty m:val="bi"/>
                          </m:rPr>
                          <w:rPr>
                            <w:rFonts w:ascii="Cambria Math" w:hAnsi="Cambria Math"/>
                            <w:lang/>
                          </w:rPr>
                          <m:t>l</m:t>
                        </m:r>
                      </m:sup>
                    </m:sSubSup>
                    <m:r>
                      <w:rPr>
                        <w:rFonts w:ascii="Cambria Math" w:hAnsi="Cambria Math"/>
                        <w:lang/>
                      </w:rPr>
                      <m:t>,</m:t>
                    </m:r>
                    <m:sSubSup>
                      <m:sSubSupPr>
                        <m:ctrlPr>
                          <w:rPr>
                            <w:rFonts w:ascii="Cambria Math" w:hAnsi="Cambria Math"/>
                            <w:i/>
                            <w:lang/>
                          </w:rPr>
                        </m:ctrlPr>
                      </m:sSubSupPr>
                      <m:e>
                        <m:r>
                          <m:rPr>
                            <m:sty m:val="bi"/>
                          </m:rPr>
                          <w:rPr>
                            <w:rFonts w:ascii="Cambria Math" w:hAnsi="Cambria Math"/>
                            <w:lang/>
                          </w:rPr>
                          <m:t>y</m:t>
                        </m:r>
                      </m:e>
                      <m:sub>
                        <m:r>
                          <m:rPr>
                            <m:sty m:val="bi"/>
                          </m:rPr>
                          <w:rPr>
                            <w:rFonts w:ascii="Cambria Math" w:hAnsi="Cambria Math"/>
                            <w:lang/>
                          </w:rPr>
                          <m:t>r</m:t>
                        </m:r>
                      </m:sub>
                      <m:sup>
                        <m:r>
                          <m:rPr>
                            <m:sty m:val="bi"/>
                          </m:rPr>
                          <w:rPr>
                            <w:rFonts w:ascii="Cambria Math" w:hAnsi="Cambria Math"/>
                            <w:lang/>
                          </w:rPr>
                          <m:t>l</m:t>
                        </m:r>
                      </m:sup>
                    </m:sSubSup>
                    <m:r>
                      <w:rPr>
                        <w:rFonts w:ascii="Cambria Math" w:hAnsi="Cambria Math"/>
                        <w:lang/>
                      </w:rPr>
                      <m:t>,</m:t>
                    </m:r>
                    <m:sSubSup>
                      <m:sSubSupPr>
                        <m:ctrlPr>
                          <w:rPr>
                            <w:rFonts w:ascii="Cambria Math" w:hAnsi="Cambria Math"/>
                            <w:i/>
                            <w:lang/>
                          </w:rPr>
                        </m:ctrlPr>
                      </m:sSubSupPr>
                      <m:e>
                        <m:r>
                          <m:rPr>
                            <m:sty m:val="bi"/>
                          </m:rPr>
                          <w:rPr>
                            <w:rFonts w:ascii="Cambria Math" w:hAnsi="Cambria Math"/>
                            <w:lang/>
                          </w:rPr>
                          <m:t>x</m:t>
                        </m:r>
                      </m:e>
                      <m:sub>
                        <m:r>
                          <m:rPr>
                            <m:sty m:val="bi"/>
                          </m:rPr>
                          <w:rPr>
                            <w:rFonts w:ascii="Cambria Math" w:hAnsi="Cambria Math"/>
                            <w:lang/>
                          </w:rPr>
                          <m:t>r</m:t>
                        </m:r>
                      </m:sub>
                      <m:sup>
                        <m:r>
                          <m:rPr>
                            <m:sty m:val="bi"/>
                          </m:rPr>
                          <w:rPr>
                            <w:rFonts w:ascii="Cambria Math" w:hAnsi="Cambria Math"/>
                            <w:lang/>
                          </w:rPr>
                          <m:t>l</m:t>
                        </m:r>
                        <m:r>
                          <w:rPr>
                            <w:rFonts w:ascii="Cambria Math" w:hAnsi="Cambria Math"/>
                            <w:lang/>
                          </w:rPr>
                          <m:t>+</m:t>
                        </m:r>
                        <m:r>
                          <m:rPr>
                            <m:sty m:val="bi"/>
                          </m:rPr>
                          <w:rPr>
                            <w:rFonts w:ascii="Cambria Math" w:hAnsi="Cambria Math"/>
                            <w:lang/>
                          </w:rPr>
                          <m:t>1</m:t>
                        </m:r>
                      </m:sup>
                    </m:sSubSup>
                    <m:r>
                      <w:rPr>
                        <w:rFonts w:ascii="Cambria Math" w:hAnsi="Cambria Math"/>
                        <w:lang/>
                      </w:rPr>
                      <m:t>,</m:t>
                    </m:r>
                    <m:sSubSup>
                      <m:sSubSupPr>
                        <m:ctrlPr>
                          <w:rPr>
                            <w:rFonts w:ascii="Cambria Math" w:hAnsi="Cambria Math"/>
                            <w:i/>
                            <w:lang/>
                          </w:rPr>
                        </m:ctrlPr>
                      </m:sSubSupPr>
                      <m:e>
                        <m:r>
                          <m:rPr>
                            <m:sty m:val="bi"/>
                          </m:rPr>
                          <w:rPr>
                            <w:rFonts w:ascii="Cambria Math" w:hAnsi="Cambria Math"/>
                            <w:lang/>
                          </w:rPr>
                          <m:t>y</m:t>
                        </m:r>
                      </m:e>
                      <m:sub>
                        <m:r>
                          <m:rPr>
                            <m:sty m:val="bi"/>
                          </m:rPr>
                          <w:rPr>
                            <w:rFonts w:ascii="Cambria Math" w:hAnsi="Cambria Math"/>
                            <w:lang/>
                          </w:rPr>
                          <m:t>r</m:t>
                        </m:r>
                      </m:sub>
                      <m:sup>
                        <m:r>
                          <m:rPr>
                            <m:sty m:val="bi"/>
                          </m:rPr>
                          <w:rPr>
                            <w:rFonts w:ascii="Cambria Math" w:hAnsi="Cambria Math"/>
                            <w:lang/>
                          </w:rPr>
                          <m:t>l</m:t>
                        </m:r>
                        <m:r>
                          <w:rPr>
                            <w:rFonts w:ascii="Cambria Math" w:hAnsi="Cambria Math"/>
                            <w:lang/>
                          </w:rPr>
                          <m:t>+</m:t>
                        </m:r>
                        <m:r>
                          <m:rPr>
                            <m:sty m:val="bi"/>
                          </m:rPr>
                          <w:rPr>
                            <w:rFonts w:ascii="Cambria Math" w:hAnsi="Cambria Math"/>
                            <w:lang/>
                          </w:rPr>
                          <m:t>1</m:t>
                        </m:r>
                      </m:sup>
                    </m:sSubSup>
                    <m:r>
                      <m:rPr>
                        <m:sty m:val="p"/>
                      </m:rPr>
                      <w:rPr>
                        <w:rFonts w:ascii="Cambria Math" w:hAnsi="Cambria Math"/>
                        <w:lang/>
                      </w:rPr>
                      <m:t>…</m:t>
                    </m:r>
                    <m:r>
                      <w:rPr>
                        <w:rFonts w:ascii="Cambria Math" w:hAnsi="Cambria Math"/>
                        <w:lang/>
                      </w:rPr>
                      <m:t>,</m:t>
                    </m:r>
                    <m:sSub>
                      <m:sSubPr>
                        <m:ctrlPr>
                          <w:rPr>
                            <w:rFonts w:ascii="Cambria Math" w:hAnsi="Cambria Math"/>
                            <w:i/>
                            <w:lang/>
                          </w:rPr>
                        </m:ctrlPr>
                      </m:sSubPr>
                      <m:e>
                        <m:r>
                          <m:rPr>
                            <m:sty m:val="bi"/>
                          </m:rPr>
                          <w:rPr>
                            <w:rFonts w:ascii="Cambria Math" w:hAnsi="Cambria Math"/>
                            <w:lang/>
                          </w:rPr>
                          <m:t>z</m:t>
                        </m:r>
                      </m:e>
                      <m:sub>
                        <m:r>
                          <m:rPr>
                            <m:sty m:val="bi"/>
                          </m:rPr>
                          <w:rPr>
                            <w:rFonts w:ascii="Cambria Math" w:hAnsi="Cambria Math"/>
                            <w:lang/>
                          </w:rPr>
                          <m:t>r</m:t>
                        </m:r>
                      </m:sub>
                    </m:sSub>
                  </m:e>
                </m:d>
              </m:oMath>
            </m:oMathPara>
          </w:p>
        </w:tc>
        <w:tc>
          <w:tcPr>
            <w:tcW w:w="1276" w:type="dxa"/>
            <w:vAlign w:val="center"/>
          </w:tcPr>
          <w:p w14:paraId="15A55E94" w14:textId="37498FE7" w:rsidR="00DB0212" w:rsidRDefault="00DB0212" w:rsidP="00AC3F7F">
            <w:pPr>
              <w:ind w:firstLineChars="0" w:firstLine="0"/>
              <w:jc w:val="right"/>
            </w:pPr>
            <w:r>
              <w:t>(</w:t>
            </w:r>
            <w:bookmarkStart w:id="178" w:name="eq_分层关系相连"/>
            <w:r>
              <w:fldChar w:fldCharType="begin"/>
            </w:r>
            <w:r>
              <w:instrText xml:space="preserve"> SEQ chapter \c \* MERGEFORMAT </w:instrText>
            </w:r>
            <w:r>
              <w:fldChar w:fldCharType="separate"/>
            </w:r>
            <w:r w:rsidR="004D6817">
              <w:rPr>
                <w:noProof/>
              </w:rPr>
              <w:t>4</w:t>
            </w:r>
            <w:r>
              <w:rPr>
                <w:noProof/>
              </w:rPr>
              <w:fldChar w:fldCharType="end"/>
            </w:r>
            <w:r>
              <w:t>.</w:t>
            </w:r>
            <w:fldSimple w:instr=" SEQ equation \* MERGEFORMAT ">
              <w:r w:rsidR="004D6817">
                <w:rPr>
                  <w:noProof/>
                </w:rPr>
                <w:t>9</w:t>
              </w:r>
            </w:fldSimple>
            <w:bookmarkEnd w:id="178"/>
            <w:r>
              <w:t>)</w:t>
            </w:r>
          </w:p>
        </w:tc>
      </w:tr>
    </w:tbl>
    <w:p w14:paraId="5C7B7AA6" w14:textId="57E26EF7" w:rsidR="00DB0212" w:rsidRDefault="00DB0212" w:rsidP="00DB0212">
      <w:pPr>
        <w:ind w:firstLineChars="0" w:firstLine="0"/>
        <w:rPr>
          <w:lang/>
        </w:rPr>
      </w:pPr>
      <w:r>
        <w:rPr>
          <w:rFonts w:hint="eastAsia"/>
          <w:lang/>
        </w:rPr>
        <w:t>其中的</w:t>
      </w:r>
      <m:oMath>
        <m:sSubSup>
          <m:sSubSupPr>
            <m:ctrlPr>
              <w:rPr>
                <w:rFonts w:ascii="Cambria Math" w:hAnsi="Cambria Math"/>
                <w:i/>
                <w:lang/>
              </w:rPr>
            </m:ctrlPr>
          </m:sSubSupPr>
          <m:e>
            <m:r>
              <m:rPr>
                <m:sty m:val="bi"/>
              </m:rPr>
              <w:rPr>
                <w:rFonts w:ascii="Cambria Math" w:hAnsi="Cambria Math"/>
                <w:lang/>
              </w:rPr>
              <m:t>x</m:t>
            </m:r>
          </m:e>
          <m:sub>
            <m:r>
              <m:rPr>
                <m:sty m:val="bi"/>
              </m:rPr>
              <w:rPr>
                <w:rFonts w:ascii="Cambria Math" w:hAnsi="Cambria Math"/>
                <w:lang/>
              </w:rPr>
              <m:t>r</m:t>
            </m:r>
          </m:sub>
          <m:sup>
            <m:r>
              <m:rPr>
                <m:sty m:val="bi"/>
              </m:rPr>
              <w:rPr>
                <w:rFonts w:ascii="Cambria Math" w:hAnsi="Cambria Math"/>
                <w:lang/>
              </w:rPr>
              <m:t>l</m:t>
            </m:r>
          </m:sup>
        </m:sSubSup>
      </m:oMath>
      <w:r>
        <w:rPr>
          <w:rFonts w:hint="eastAsia"/>
          <w:lang/>
        </w:rPr>
        <w:t>和</w:t>
      </w:r>
      <m:oMath>
        <m:sSubSup>
          <m:sSubSupPr>
            <m:ctrlPr>
              <w:rPr>
                <w:rFonts w:ascii="Cambria Math" w:hAnsi="Cambria Math"/>
                <w:i/>
                <w:lang/>
              </w:rPr>
            </m:ctrlPr>
          </m:sSubSupPr>
          <m:e>
            <m:r>
              <m:rPr>
                <m:sty m:val="bi"/>
              </m:rPr>
              <w:rPr>
                <w:rFonts w:ascii="Cambria Math" w:hAnsi="Cambria Math"/>
                <w:lang/>
              </w:rPr>
              <m:t>y</m:t>
            </m:r>
          </m:e>
          <m:sub>
            <m:r>
              <m:rPr>
                <m:sty m:val="bi"/>
              </m:rPr>
              <w:rPr>
                <w:rFonts w:ascii="Cambria Math" w:hAnsi="Cambria Math"/>
                <w:lang/>
              </w:rPr>
              <m:t>r</m:t>
            </m:r>
          </m:sub>
          <m:sup>
            <m:r>
              <m:rPr>
                <m:sty m:val="bi"/>
              </m:rPr>
              <w:rPr>
                <w:rFonts w:ascii="Cambria Math" w:hAnsi="Cambria Math"/>
                <w:lang/>
              </w:rPr>
              <m:t>l</m:t>
            </m:r>
          </m:sup>
        </m:sSubSup>
      </m:oMath>
      <w:r>
        <w:rPr>
          <w:rFonts w:hint="eastAsia"/>
          <w:lang/>
        </w:rPr>
        <w:t>是在第</w:t>
      </w:r>
      <m:oMath>
        <m:r>
          <w:rPr>
            <w:rFonts w:ascii="Cambria Math" w:hAnsi="Cambria Math" w:hint="eastAsia"/>
            <w:lang/>
          </w:rPr>
          <m:t>l</m:t>
        </m:r>
      </m:oMath>
      <w:r>
        <w:rPr>
          <w:rFonts w:hint="eastAsia"/>
          <w:lang/>
        </w:rPr>
        <w:t>层的</w:t>
      </w:r>
      <w:r>
        <w:rPr>
          <w:rFonts w:hint="eastAsia"/>
          <w:lang/>
        </w:rPr>
        <w:t>H</w:t>
      </w:r>
      <w:r>
        <w:rPr>
          <w:lang/>
        </w:rPr>
        <w:t>KGN</w:t>
      </w:r>
      <w:r>
        <w:rPr>
          <w:rFonts w:hint="eastAsia"/>
          <w:lang/>
        </w:rPr>
        <w:t>定义的超网络</w:t>
      </w:r>
      <m:oMath>
        <m:sSub>
          <m:sSubPr>
            <m:ctrlPr>
              <w:rPr>
                <w:rFonts w:ascii="Cambria Math" w:hAnsi="Cambria Math"/>
                <w:i/>
                <w:lang/>
              </w:rPr>
            </m:ctrlPr>
          </m:sSubPr>
          <m:e>
            <m:r>
              <m:rPr>
                <m:nor/>
              </m:rPr>
              <w:rPr>
                <w:rFonts w:ascii="Cambria Math" w:hAnsi="Cambria Math"/>
                <w:lang/>
              </w:rPr>
              <m:t>Hyper</m:t>
            </m:r>
            <m:ctrlPr>
              <w:rPr>
                <w:rFonts w:ascii="Cambria Math" w:hAnsi="Cambria Math"/>
                <w:lang/>
              </w:rPr>
            </m:ctrlPr>
          </m:e>
          <m:sub>
            <m:r>
              <w:rPr>
                <w:rFonts w:ascii="Cambria Math" w:hAnsi="Cambria Math"/>
                <w:lang/>
              </w:rPr>
              <m:t>conv</m:t>
            </m:r>
          </m:sub>
        </m:sSub>
      </m:oMath>
      <w:r>
        <w:rPr>
          <w:rFonts w:hint="eastAsia"/>
          <w:lang/>
        </w:rPr>
        <w:t>与</w:t>
      </w:r>
      <m:oMath>
        <m:sSub>
          <m:sSubPr>
            <m:ctrlPr>
              <w:rPr>
                <w:rFonts w:ascii="Cambria Math" w:hAnsi="Cambria Math"/>
                <w:i/>
                <w:lang/>
              </w:rPr>
            </m:ctrlPr>
          </m:sSubPr>
          <m:e>
            <m:r>
              <m:rPr>
                <m:nor/>
              </m:rPr>
              <w:rPr>
                <w:rFonts w:ascii="Cambria Math" w:hAnsi="Cambria Math"/>
                <w:lang/>
              </w:rPr>
              <m:t>Hyper</m:t>
            </m:r>
            <m:ctrlPr>
              <w:rPr>
                <w:rFonts w:ascii="Cambria Math" w:hAnsi="Cambria Math"/>
                <w:lang/>
              </w:rPr>
            </m:ctrlPr>
          </m:e>
          <m:sub>
            <m:r>
              <w:rPr>
                <w:rFonts w:ascii="Cambria Math" w:hAnsi="Cambria Math"/>
                <w:lang/>
              </w:rPr>
              <m:t>comp</m:t>
            </m:r>
          </m:sub>
        </m:sSub>
      </m:oMath>
      <w:r>
        <w:rPr>
          <w:rFonts w:hint="eastAsia"/>
          <w:lang/>
        </w:rPr>
        <w:t>。</w:t>
      </w:r>
      <w:r w:rsidR="00A4781A">
        <w:rPr>
          <w:rFonts w:hint="eastAsia"/>
          <w:lang/>
        </w:rPr>
        <w:t>从中可以看出，</w:t>
      </w:r>
      <m:oMath>
        <m:sSub>
          <m:sSubPr>
            <m:ctrlPr>
              <w:rPr>
                <w:rFonts w:ascii="Cambria Math" w:hAnsi="Cambria Math"/>
                <w:i/>
                <w:lang/>
              </w:rPr>
            </m:ctrlPr>
          </m:sSubPr>
          <m:e>
            <m:r>
              <m:rPr>
                <m:sty m:val="bi"/>
              </m:rPr>
              <w:rPr>
                <w:rFonts w:ascii="Cambria Math" w:hAnsi="Cambria Math"/>
                <w:lang/>
              </w:rPr>
              <m:t>v</m:t>
            </m:r>
          </m:e>
          <m:sub>
            <m:r>
              <m:rPr>
                <m:sty m:val="bi"/>
              </m:rPr>
              <w:rPr>
                <w:rFonts w:ascii="Cambria Math" w:hAnsi="Cambria Math"/>
                <w:lang/>
              </w:rPr>
              <m:t>r</m:t>
            </m:r>
          </m:sub>
        </m:sSub>
      </m:oMath>
      <w:r w:rsidR="0032229C">
        <w:rPr>
          <w:rFonts w:hint="eastAsia"/>
          <w:lang/>
        </w:rPr>
        <w:t>是独立于实体向量</w:t>
      </w:r>
      <w:r w:rsidR="00F3764C">
        <w:rPr>
          <w:rFonts w:hint="eastAsia"/>
          <w:lang/>
        </w:rPr>
        <w:t>的关系向量</w:t>
      </w:r>
      <w:r w:rsidR="0032229C">
        <w:rPr>
          <w:rFonts w:hint="eastAsia"/>
          <w:lang/>
        </w:rPr>
        <w:t>，主要</w:t>
      </w:r>
      <w:r w:rsidR="004617AC">
        <w:rPr>
          <w:rFonts w:hint="eastAsia"/>
          <w:lang/>
        </w:rPr>
        <w:t>用来</w:t>
      </w:r>
      <w:r w:rsidR="0032229C">
        <w:rPr>
          <w:rFonts w:hint="eastAsia"/>
          <w:lang/>
        </w:rPr>
        <w:t>反映模型在</w:t>
      </w:r>
      <w:r w:rsidR="009F017D">
        <w:rPr>
          <w:rFonts w:hint="eastAsia"/>
          <w:lang/>
        </w:rPr>
        <w:t>参数空间上关系</w:t>
      </w:r>
      <w:r w:rsidR="00AA4A96">
        <w:rPr>
          <w:rFonts w:hint="eastAsia"/>
          <w:lang/>
        </w:rPr>
        <w:t>可能</w:t>
      </w:r>
      <w:r w:rsidR="009F017D">
        <w:rPr>
          <w:rFonts w:hint="eastAsia"/>
          <w:lang/>
        </w:rPr>
        <w:t>包含的信息。</w:t>
      </w:r>
      <w:r w:rsidR="00B23383">
        <w:rPr>
          <w:rFonts w:hint="eastAsia"/>
          <w:lang/>
        </w:rPr>
        <w:t>如果模型有外部的特征需要输入，</w:t>
      </w:r>
      <w:r w:rsidR="0022572E">
        <w:rPr>
          <w:rFonts w:hint="eastAsia"/>
          <w:lang/>
        </w:rPr>
        <w:t>比如文本描述、</w:t>
      </w:r>
      <w:r w:rsidR="00C57C0B">
        <w:rPr>
          <w:rFonts w:hint="eastAsia"/>
          <w:lang/>
        </w:rPr>
        <w:t>预训练完毕的向量等，</w:t>
      </w:r>
      <w:r w:rsidR="00B23383">
        <w:rPr>
          <w:rFonts w:hint="eastAsia"/>
          <w:lang/>
        </w:rPr>
        <w:t>那么还需要学习新的</w:t>
      </w:r>
      <w:r w:rsidR="00B0290B">
        <w:rPr>
          <w:rFonts w:hint="eastAsia"/>
          <w:lang/>
        </w:rPr>
        <w:t>关系向量用于保存外部的</w:t>
      </w:r>
      <w:r w:rsidR="00954A86">
        <w:rPr>
          <w:rFonts w:hint="eastAsia"/>
          <w:lang/>
        </w:rPr>
        <w:t>特征</w:t>
      </w:r>
      <w:r w:rsidR="00B0290B">
        <w:rPr>
          <w:rFonts w:hint="eastAsia"/>
          <w:lang/>
        </w:rPr>
        <w:t>信息。</w:t>
      </w:r>
      <w:r w:rsidR="00A75ECF">
        <w:rPr>
          <w:rFonts w:hint="eastAsia"/>
          <w:lang/>
        </w:rPr>
        <w:t>到</w:t>
      </w:r>
      <w:r w:rsidR="00B0290B">
        <w:rPr>
          <w:rFonts w:hint="eastAsia"/>
          <w:lang/>
        </w:rPr>
        <w:t>目前为止，</w:t>
      </w:r>
      <w:r>
        <w:rPr>
          <w:rFonts w:hint="eastAsia"/>
          <w:lang/>
        </w:rPr>
        <w:t>H</w:t>
      </w:r>
      <w:r>
        <w:rPr>
          <w:lang/>
        </w:rPr>
        <w:t>KGN</w:t>
      </w:r>
      <w:r>
        <w:rPr>
          <w:rFonts w:hint="eastAsia"/>
          <w:lang/>
        </w:rPr>
        <w:t>的消息聚合过程可以写为：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2E798B54" w14:textId="77777777" w:rsidTr="00AC3F7F">
        <w:trPr>
          <w:jc w:val="center"/>
        </w:trPr>
        <w:tc>
          <w:tcPr>
            <w:tcW w:w="1276" w:type="dxa"/>
            <w:vAlign w:val="center"/>
          </w:tcPr>
          <w:p w14:paraId="081D21F4" w14:textId="77777777" w:rsidR="00DB0212" w:rsidRDefault="00DB0212" w:rsidP="00AC3F7F">
            <w:pPr>
              <w:ind w:firstLineChars="0" w:firstLine="0"/>
              <w:jc w:val="center"/>
            </w:pPr>
          </w:p>
        </w:tc>
        <w:tc>
          <w:tcPr>
            <w:tcW w:w="6657" w:type="dxa"/>
            <w:vAlign w:val="center"/>
          </w:tcPr>
          <w:p w14:paraId="60AC337A" w14:textId="77777777" w:rsidR="00DB0212" w:rsidRPr="004F0A3F" w:rsidRDefault="007E366D" w:rsidP="00AC3F7F">
            <w:pPr>
              <w:ind w:firstLine="480"/>
              <w:rPr>
                <w:i/>
                <w:lang/>
              </w:rPr>
            </w:pPr>
            <m:oMathPara>
              <m:oMath>
                <m:sSubSup>
                  <m:sSubSupPr>
                    <m:ctrlPr>
                      <w:rPr>
                        <w:rFonts w:ascii="Cambria Math" w:hAnsi="Cambria Math"/>
                        <w:i/>
                        <w:lang/>
                      </w:rPr>
                    </m:ctrlPr>
                  </m:sSubSupPr>
                  <m:e>
                    <m:r>
                      <m:rPr>
                        <m:sty m:val="bi"/>
                      </m:rPr>
                      <w:rPr>
                        <w:rFonts w:ascii="Cambria Math" w:hAnsi="Cambria Math"/>
                        <w:lang/>
                      </w:rPr>
                      <m:t>e</m:t>
                    </m:r>
                  </m:e>
                  <m:sub>
                    <m:r>
                      <m:rPr>
                        <m:sty m:val="bi"/>
                      </m:rPr>
                      <w:rPr>
                        <w:rFonts w:ascii="Cambria Math" w:hAnsi="Cambria Math"/>
                        <w:lang/>
                      </w:rPr>
                      <m:t>s</m:t>
                    </m:r>
                  </m:sub>
                  <m:sup>
                    <m:r>
                      <m:rPr>
                        <m:sty m:val="bi"/>
                      </m:rPr>
                      <w:rPr>
                        <w:rFonts w:ascii="Cambria Math" w:hAnsi="Cambria Math"/>
                        <w:lang/>
                      </w:rPr>
                      <m:t>l</m:t>
                    </m:r>
                    <m:r>
                      <w:rPr>
                        <w:rFonts w:ascii="Cambria Math" w:hAnsi="Cambria Math"/>
                        <w:lang/>
                      </w:rPr>
                      <m:t>+</m:t>
                    </m:r>
                    <m:r>
                      <m:rPr>
                        <m:sty m:val="bi"/>
                      </m:rPr>
                      <w:rPr>
                        <w:rFonts w:ascii="Cambria Math" w:hAnsi="Cambria Math"/>
                        <w:lang/>
                      </w:rPr>
                      <m:t>1</m:t>
                    </m:r>
                  </m:sup>
                </m:sSubSup>
                <m:r>
                  <w:rPr>
                    <w:rFonts w:ascii="Cambria Math" w:hAnsi="Cambria Math"/>
                    <w:lang/>
                  </w:rPr>
                  <m:t>=σ</m:t>
                </m:r>
                <m:d>
                  <m:dPr>
                    <m:ctrlPr>
                      <w:rPr>
                        <w:rFonts w:ascii="Cambria Math" w:hAnsi="Cambria Math"/>
                        <w:lang/>
                      </w:rPr>
                    </m:ctrlPr>
                  </m:dPr>
                  <m:e>
                    <m:nary>
                      <m:naryPr>
                        <m:chr m:val="∑"/>
                        <m:supHide m:val="1"/>
                        <m:ctrlPr>
                          <w:rPr>
                            <w:rFonts w:ascii="Cambria Math" w:hAnsi="Cambria Math"/>
                            <w:lang/>
                          </w:rPr>
                        </m:ctrlPr>
                      </m:naryPr>
                      <m:sub>
                        <m:r>
                          <w:rPr>
                            <w:rFonts w:ascii="Cambria Math" w:hAnsi="Cambria Math"/>
                            <w:lang/>
                          </w:rPr>
                          <m:t>r</m:t>
                        </m:r>
                        <m:r>
                          <m:rPr>
                            <m:sty m:val="p"/>
                          </m:rPr>
                          <w:rPr>
                            <w:rFonts w:ascii="Cambria Math" w:hAnsi="Cambria Math" w:hint="eastAsia"/>
                            <w:lang/>
                          </w:rPr>
                          <m:t>∈</m:t>
                        </m:r>
                        <m:sSup>
                          <m:sSupPr>
                            <m:ctrlPr>
                              <w:rPr>
                                <w:rFonts w:ascii="Cambria Math" w:hAnsi="Cambria Math"/>
                                <w:i/>
                                <w:lang/>
                              </w:rPr>
                            </m:ctrlPr>
                          </m:sSupPr>
                          <m:e>
                            <m:r>
                              <m:rPr>
                                <m:scr m:val="script"/>
                              </m:rPr>
                              <w:rPr>
                                <w:rFonts w:ascii="Cambria Math" w:hAnsi="Cambria Math"/>
                                <w:lang/>
                              </w:rPr>
                              <m:t>R</m:t>
                            </m:r>
                          </m:e>
                          <m:sup>
                            <m:r>
                              <m:rPr>
                                <m:sty m:val="p"/>
                              </m:rPr>
                              <w:rPr>
                                <w:rFonts w:ascii="Cambria Math" w:hAnsi="Cambria Math" w:hint="eastAsia"/>
                                <w:lang/>
                              </w:rPr>
                              <m:t>'</m:t>
                            </m:r>
                          </m:sup>
                        </m:sSup>
                        <m:ctrlPr>
                          <w:rPr>
                            <w:rFonts w:ascii="Cambria Math" w:hAnsi="Cambria Math"/>
                            <w:i/>
                            <w:lang/>
                          </w:rPr>
                        </m:ctrlPr>
                      </m:sub>
                      <m:sup>
                        <m:ctrlPr>
                          <w:rPr>
                            <w:rFonts w:ascii="Cambria Math" w:hAnsi="Cambria Math"/>
                            <w:i/>
                            <w:lang/>
                          </w:rPr>
                        </m:ctrlPr>
                      </m:sup>
                      <m:e>
                        <m:nary>
                          <m:naryPr>
                            <m:chr m:val="∑"/>
                            <m:supHide m:val="1"/>
                            <m:ctrlPr>
                              <w:rPr>
                                <w:rFonts w:ascii="Cambria Math" w:hAnsi="Cambria Math"/>
                                <w:lang/>
                              </w:rPr>
                            </m:ctrlPr>
                          </m:naryPr>
                          <m:sub>
                            <m:r>
                              <w:rPr>
                                <w:rFonts w:ascii="Cambria Math" w:hAnsi="Cambria Math"/>
                                <w:lang/>
                              </w:rPr>
                              <m:t>o</m:t>
                            </m:r>
                            <m:r>
                              <m:rPr>
                                <m:sty m:val="p"/>
                              </m:rPr>
                              <w:rPr>
                                <w:rFonts w:ascii="Cambria Math" w:hAnsi="Cambria Math" w:hint="eastAsia"/>
                                <w:lang/>
                              </w:rPr>
                              <m:t>∈</m:t>
                            </m:r>
                            <m:sSubSup>
                              <m:sSubSupPr>
                                <m:ctrlPr>
                                  <w:rPr>
                                    <w:rFonts w:ascii="Cambria Math" w:hAnsi="Cambria Math"/>
                                    <w:i/>
                                    <w:lang/>
                                  </w:rPr>
                                </m:ctrlPr>
                              </m:sSubSupPr>
                              <m:e>
                                <m:r>
                                  <m:rPr>
                                    <m:scr m:val="script"/>
                                  </m:rPr>
                                  <w:rPr>
                                    <w:rFonts w:ascii="Cambria Math" w:hAnsi="Cambria Math"/>
                                    <w:lang/>
                                  </w:rPr>
                                  <m:t>N</m:t>
                                </m:r>
                              </m:e>
                              <m:sub>
                                <m:r>
                                  <m:rPr>
                                    <m:scr m:val="script"/>
                                  </m:rPr>
                                  <w:rPr>
                                    <w:rFonts w:ascii="Cambria Math" w:hAnsi="Cambria Math"/>
                                    <w:lang/>
                                  </w:rPr>
                                  <m:t>s</m:t>
                                </m:r>
                              </m:sub>
                              <m:sup>
                                <m:r>
                                  <m:rPr>
                                    <m:scr m:val="script"/>
                                  </m:rPr>
                                  <w:rPr>
                                    <w:rFonts w:ascii="Cambria Math" w:hAnsi="Cambria Math"/>
                                    <w:lang/>
                                  </w:rPr>
                                  <m:t>r</m:t>
                                </m:r>
                              </m:sup>
                            </m:sSubSup>
                            <m:ctrlPr>
                              <w:rPr>
                                <w:rFonts w:ascii="Cambria Math" w:hAnsi="Cambria Math"/>
                                <w:i/>
                                <w:lang/>
                              </w:rPr>
                            </m:ctrlPr>
                          </m:sub>
                          <m:sup>
                            <m:ctrlPr>
                              <w:rPr>
                                <w:rFonts w:ascii="Cambria Math" w:hAnsi="Cambria Math"/>
                                <w:i/>
                                <w:lang/>
                              </w:rPr>
                            </m:ctrlPr>
                          </m:sup>
                          <m:e>
                            <m:sSubSup>
                              <m:sSubSupPr>
                                <m:ctrlPr>
                                  <w:rPr>
                                    <w:rFonts w:ascii="Cambria Math" w:hAnsi="Cambria Math"/>
                                    <w:i/>
                                    <w:lang/>
                                  </w:rPr>
                                </m:ctrlPr>
                              </m:sSubSupPr>
                              <m:e>
                                <m:r>
                                  <m:rPr>
                                    <m:sty m:val="bi"/>
                                  </m:rPr>
                                  <w:rPr>
                                    <w:rFonts w:ascii="Cambria Math" w:hAnsi="Cambria Math"/>
                                    <w:lang/>
                                  </w:rPr>
                                  <m:t>W</m:t>
                                </m:r>
                              </m:e>
                              <m:sub>
                                <m:r>
                                  <m:rPr>
                                    <m:sty m:val="bi"/>
                                  </m:rPr>
                                  <w:rPr>
                                    <w:rFonts w:ascii="Cambria Math" w:hAnsi="Cambria Math"/>
                                    <w:lang/>
                                  </w:rPr>
                                  <m:t>r</m:t>
                                </m:r>
                              </m:sub>
                              <m:sup>
                                <m:r>
                                  <m:rPr>
                                    <m:sty m:val="bi"/>
                                  </m:rPr>
                                  <w:rPr>
                                    <w:rFonts w:ascii="Cambria Math" w:hAnsi="Cambria Math"/>
                                    <w:lang/>
                                  </w:rPr>
                                  <m:t>l</m:t>
                                </m:r>
                              </m:sup>
                            </m:sSubSup>
                            <m:ctrlPr>
                              <w:rPr>
                                <w:rFonts w:ascii="Cambria Math" w:hAnsi="Cambria Math"/>
                                <w:i/>
                                <w:lang/>
                              </w:rPr>
                            </m:ctrlPr>
                          </m:e>
                        </m:nary>
                        <m:ctrlPr>
                          <w:rPr>
                            <w:rFonts w:ascii="Cambria Math" w:hAnsi="Cambria Math"/>
                            <w:i/>
                            <w:lang/>
                          </w:rPr>
                        </m:ctrlPr>
                      </m:e>
                    </m:nary>
                    <m:r>
                      <w:rPr>
                        <w:rFonts w:ascii="Cambria Math" w:hAnsi="Cambria Math"/>
                        <w:lang/>
                      </w:rPr>
                      <m:t>vec</m:t>
                    </m:r>
                    <m:d>
                      <m:dPr>
                        <m:ctrlPr>
                          <w:rPr>
                            <w:rFonts w:ascii="Cambria Math" w:hAnsi="Cambria Math"/>
                            <w:lang/>
                          </w:rPr>
                        </m:ctrlPr>
                      </m:dPr>
                      <m:e>
                        <m:sSubSup>
                          <m:sSubSupPr>
                            <m:ctrlPr>
                              <w:rPr>
                                <w:rFonts w:ascii="Cambria Math" w:hAnsi="Cambria Math"/>
                                <w:i/>
                                <w:lang/>
                              </w:rPr>
                            </m:ctrlPr>
                          </m:sSubSupPr>
                          <m:e>
                            <m:r>
                              <m:rPr>
                                <m:sty m:val="bi"/>
                              </m:rPr>
                              <w:rPr>
                                <w:rFonts w:ascii="Cambria Math" w:hAnsi="Cambria Math"/>
                                <w:lang/>
                              </w:rPr>
                              <m:t>c</m:t>
                            </m:r>
                          </m:e>
                          <m:sub>
                            <m:d>
                              <m:dPr>
                                <m:ctrlPr>
                                  <w:rPr>
                                    <w:rFonts w:ascii="Cambria Math" w:hAnsi="Cambria Math"/>
                                    <w:i/>
                                    <w:lang/>
                                  </w:rPr>
                                </m:ctrlPr>
                              </m:dPr>
                              <m:e>
                                <m:r>
                                  <m:rPr>
                                    <m:sty m:val="bi"/>
                                  </m:rPr>
                                  <w:rPr>
                                    <w:rFonts w:ascii="Cambria Math" w:hAnsi="Cambria Math"/>
                                    <w:lang/>
                                  </w:rPr>
                                  <m:t>r</m:t>
                                </m:r>
                                <m:r>
                                  <w:rPr>
                                    <w:rFonts w:ascii="Cambria Math" w:hAnsi="Cambria Math"/>
                                    <w:lang/>
                                  </w:rPr>
                                  <m:t>,</m:t>
                                </m:r>
                                <m:r>
                                  <m:rPr>
                                    <m:sty m:val="bi"/>
                                  </m:rPr>
                                  <w:rPr>
                                    <w:rFonts w:ascii="Cambria Math" w:hAnsi="Cambria Math"/>
                                    <w:lang/>
                                  </w:rPr>
                                  <m:t>o</m:t>
                                </m:r>
                              </m:e>
                            </m:d>
                          </m:sub>
                          <m:sup>
                            <m:r>
                              <m:rPr>
                                <m:sty m:val="bi"/>
                              </m:rPr>
                              <w:rPr>
                                <w:rFonts w:ascii="Cambria Math" w:hAnsi="Cambria Math"/>
                                <w:lang/>
                              </w:rPr>
                              <m:t>l</m:t>
                            </m:r>
                          </m:sup>
                        </m:sSubSup>
                        <m:ctrlPr>
                          <w:rPr>
                            <w:rFonts w:ascii="Cambria Math" w:hAnsi="Cambria Math"/>
                            <w:i/>
                            <w:lang/>
                          </w:rPr>
                        </m:ctrlPr>
                      </m:e>
                    </m:d>
                    <m:ctrlPr>
                      <w:rPr>
                        <w:rFonts w:ascii="Cambria Math" w:hAnsi="Cambria Math"/>
                        <w:i/>
                        <w:lang/>
                      </w:rPr>
                    </m:ctrlPr>
                  </m:e>
                </m:d>
              </m:oMath>
            </m:oMathPara>
          </w:p>
        </w:tc>
        <w:tc>
          <w:tcPr>
            <w:tcW w:w="1276" w:type="dxa"/>
            <w:vAlign w:val="center"/>
          </w:tcPr>
          <w:p w14:paraId="493FC51B" w14:textId="5D364505"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10</w:t>
              </w:r>
            </w:fldSimple>
            <w:r>
              <w:t>)</w:t>
            </w:r>
          </w:p>
        </w:tc>
      </w:tr>
    </w:tbl>
    <w:p w14:paraId="07E2EC49" w14:textId="7B0CF683" w:rsidR="00DB0212" w:rsidRDefault="00DB0212" w:rsidP="00DB0212">
      <w:pPr>
        <w:ind w:firstLine="480"/>
        <w:rPr>
          <w:lang/>
        </w:rPr>
      </w:pPr>
      <w:r>
        <w:rPr>
          <w:rFonts w:hint="eastAsia"/>
          <w:lang/>
        </w:rPr>
        <w:t>到目前为止，</w:t>
      </w:r>
      <w:r>
        <w:rPr>
          <w:rFonts w:hint="eastAsia"/>
          <w:lang/>
        </w:rPr>
        <w:t>H</w:t>
      </w:r>
      <w:r>
        <w:rPr>
          <w:lang/>
        </w:rPr>
        <w:t>KGN</w:t>
      </w:r>
      <w:r>
        <w:rPr>
          <w:rFonts w:hint="eastAsia"/>
          <w:lang/>
        </w:rPr>
        <w:t>获取了来自不同关系邻居的信息，能够用于更新自身的表示。但是还需要将更新后的表示映射到具体的预测任务上，</w:t>
      </w:r>
      <w:commentRangeStart w:id="179"/>
      <w:r>
        <w:rPr>
          <w:rFonts w:hint="eastAsia"/>
          <w:lang/>
        </w:rPr>
        <w:t>也就是</w:t>
      </w:r>
      <w:commentRangeEnd w:id="179"/>
      <w:r w:rsidR="007E30DC">
        <w:rPr>
          <w:rStyle w:val="af2"/>
          <w:rFonts w:ascii="Arial" w:hAnsi="Arial"/>
        </w:rPr>
        <w:commentReference w:id="179"/>
      </w:r>
      <w:r>
        <w:rPr>
          <w:rFonts w:hint="eastAsia"/>
          <w:lang/>
        </w:rPr>
        <w:t>还需要选择合适的解码器。由于解码器通常需要输入目标实体与目标关系的嵌入，而在</w:t>
      </w:r>
      <w:r>
        <w:rPr>
          <w:rFonts w:hint="eastAsia"/>
          <w:lang/>
        </w:rPr>
        <w:t>H</w:t>
      </w:r>
      <w:r>
        <w:rPr>
          <w:lang/>
        </w:rPr>
        <w:t>KGN</w:t>
      </w:r>
      <w:r>
        <w:rPr>
          <w:rFonts w:hint="eastAsia"/>
          <w:lang/>
        </w:rPr>
        <w:t>中没有定义类似于一般图神经网络中的初始化的关系向量，如果直接拿</w:t>
      </w:r>
      <m:oMath>
        <m:sSubSup>
          <m:sSubSupPr>
            <m:ctrlPr>
              <w:rPr>
                <w:rFonts w:ascii="Cambria Math" w:hAnsi="Cambria Math"/>
                <w:i/>
                <w:lang/>
              </w:rPr>
            </m:ctrlPr>
          </m:sSubSupPr>
          <m:e>
            <m:r>
              <m:rPr>
                <m:sty m:val="bi"/>
              </m:rPr>
              <w:rPr>
                <w:rFonts w:ascii="Cambria Math" w:hAnsi="Cambria Math"/>
                <w:lang/>
              </w:rPr>
              <m:t>x</m:t>
            </m:r>
          </m:e>
          <m:sub>
            <m:r>
              <m:rPr>
                <m:sty m:val="bi"/>
              </m:rPr>
              <w:rPr>
                <w:rFonts w:ascii="Cambria Math" w:hAnsi="Cambria Math"/>
                <w:lang/>
              </w:rPr>
              <m:t>r</m:t>
            </m:r>
          </m:sub>
          <m:sup>
            <m:r>
              <m:rPr>
                <m:sty m:val="bi"/>
              </m:rPr>
              <w:rPr>
                <w:rFonts w:ascii="Cambria Math" w:hAnsi="Cambria Math"/>
                <w:lang/>
              </w:rPr>
              <m:t>l</m:t>
            </m:r>
          </m:sup>
        </m:sSubSup>
      </m:oMath>
      <w:r>
        <w:rPr>
          <w:rFonts w:hint="eastAsia"/>
          <w:lang/>
        </w:rPr>
        <w:t>和</w:t>
      </w:r>
      <m:oMath>
        <m:sSubSup>
          <m:sSubSupPr>
            <m:ctrlPr>
              <w:rPr>
                <w:rFonts w:ascii="Cambria Math" w:hAnsi="Cambria Math"/>
                <w:i/>
                <w:lang/>
              </w:rPr>
            </m:ctrlPr>
          </m:sSubSupPr>
          <m:e>
            <m:r>
              <m:rPr>
                <m:sty m:val="bi"/>
              </m:rPr>
              <w:rPr>
                <w:rFonts w:ascii="Cambria Math" w:hAnsi="Cambria Math"/>
                <w:lang/>
              </w:rPr>
              <m:t>y</m:t>
            </m:r>
          </m:e>
          <m:sub>
            <m:r>
              <m:rPr>
                <m:sty m:val="bi"/>
              </m:rPr>
              <w:rPr>
                <w:rFonts w:ascii="Cambria Math" w:hAnsi="Cambria Math"/>
                <w:lang/>
              </w:rPr>
              <m:t>r</m:t>
            </m:r>
          </m:sub>
          <m:sup>
            <m:r>
              <m:rPr>
                <m:sty m:val="bi"/>
              </m:rPr>
              <w:rPr>
                <w:rFonts w:ascii="Cambria Math" w:hAnsi="Cambria Math"/>
                <w:lang/>
              </w:rPr>
              <m:t>l</m:t>
            </m:r>
          </m:sup>
        </m:sSubSup>
      </m:oMath>
      <w:r>
        <w:rPr>
          <w:rFonts w:hint="eastAsia"/>
          <w:lang/>
        </w:rPr>
        <w:t>作为目标关系的嵌入，输入到解码器当中，可能造成信息的干扰。因此，定义在公式</w:t>
      </w:r>
      <w:r>
        <w:rPr>
          <w:lang/>
        </w:rPr>
        <w:fldChar w:fldCharType="begin"/>
      </w:r>
      <w:r>
        <w:rPr>
          <w:lang/>
        </w:rPr>
        <w:instrText xml:space="preserve"> </w:instrText>
      </w:r>
      <w:r>
        <w:rPr>
          <w:rFonts w:hint="eastAsia"/>
          <w:lang/>
        </w:rPr>
        <w:instrText>REF eq_</w:instrText>
      </w:r>
      <w:r>
        <w:rPr>
          <w:rFonts w:hint="eastAsia"/>
          <w:lang/>
        </w:rPr>
        <w:instrText>分层关系相连</w:instrText>
      </w:r>
      <w:r>
        <w:rPr>
          <w:rFonts w:hint="eastAsia"/>
          <w:lang/>
        </w:rPr>
        <w:instrText xml:space="preserve"> \h</w:instrText>
      </w:r>
      <w:r>
        <w:rPr>
          <w:lang/>
        </w:rPr>
        <w:instrText xml:space="preserve"> </w:instrText>
      </w:r>
      <w:r>
        <w:rPr>
          <w:lang/>
        </w:rPr>
      </w:r>
      <w:r>
        <w:rPr>
          <w:lang/>
        </w:rPr>
        <w:fldChar w:fldCharType="separate"/>
      </w:r>
      <w:r w:rsidR="004D6817">
        <w:rPr>
          <w:noProof/>
        </w:rPr>
        <w:t>4</w:t>
      </w:r>
      <w:r w:rsidR="004D6817">
        <w:t>.</w:t>
      </w:r>
      <w:r w:rsidR="004D6817">
        <w:rPr>
          <w:noProof/>
        </w:rPr>
        <w:t>9</w:t>
      </w:r>
      <w:r>
        <w:rPr>
          <w:lang/>
        </w:rPr>
        <w:fldChar w:fldCharType="end"/>
      </w:r>
      <w:r>
        <w:rPr>
          <w:rFonts w:hint="eastAsia"/>
          <w:lang/>
        </w:rPr>
        <w:t>中的</w:t>
      </w:r>
      <m:oMath>
        <m:sSub>
          <m:sSubPr>
            <m:ctrlPr>
              <w:rPr>
                <w:rFonts w:ascii="Cambria Math" w:hAnsi="Cambria Math"/>
                <w:i/>
                <w:lang/>
              </w:rPr>
            </m:ctrlPr>
          </m:sSubPr>
          <m:e>
            <m:r>
              <m:rPr>
                <m:sty m:val="bi"/>
              </m:rPr>
              <w:rPr>
                <w:rFonts w:ascii="Cambria Math" w:hAnsi="Cambria Math"/>
                <w:lang/>
              </w:rPr>
              <m:t>z</m:t>
            </m:r>
            <m:ctrlPr>
              <w:rPr>
                <w:rFonts w:ascii="Cambria Math" w:hAnsi="Cambria Math"/>
                <w:b/>
                <w:i/>
                <w:lang/>
              </w:rPr>
            </m:ctrlPr>
          </m:e>
          <m:sub>
            <m:r>
              <m:rPr>
                <m:sty m:val="bi"/>
              </m:rPr>
              <w:rPr>
                <w:rFonts w:ascii="Cambria Math" w:hAnsi="Cambria Math"/>
                <w:lang/>
              </w:rPr>
              <m:t>r</m:t>
            </m:r>
          </m:sub>
        </m:sSub>
        <m:r>
          <m:rPr>
            <m:sty m:val="b"/>
          </m:rPr>
          <w:rPr>
            <w:rFonts w:ascii="Cambria Math" w:hAnsi="Cambria Math" w:hint="eastAsia"/>
            <w:lang/>
          </w:rPr>
          <m:t>∈</m:t>
        </m:r>
        <m:sSup>
          <m:sSupPr>
            <m:ctrlPr>
              <w:rPr>
                <w:rFonts w:ascii="Cambria Math" w:hAnsi="Cambria Math"/>
                <w:b/>
                <w:i/>
                <w:lang/>
              </w:rPr>
            </m:ctrlPr>
          </m:sSupPr>
          <m:e>
            <m:r>
              <m:rPr>
                <m:sty m:val="bi"/>
              </m:rPr>
              <w:rPr>
                <w:rFonts w:ascii="Cambria Math" w:hAnsi="Cambria Math"/>
                <w:lang/>
              </w:rPr>
              <m:t>R</m:t>
            </m:r>
          </m:e>
          <m:sup>
            <m:sSub>
              <m:sSubPr>
                <m:ctrlPr>
                  <w:rPr>
                    <w:rFonts w:ascii="Cambria Math" w:hAnsi="Cambria Math"/>
                    <w:b/>
                    <w:i/>
                    <w:lang/>
                  </w:rPr>
                </m:ctrlPr>
              </m:sSubPr>
              <m:e>
                <m:r>
                  <m:rPr>
                    <m:sty m:val="bi"/>
                  </m:rPr>
                  <w:rPr>
                    <w:rFonts w:ascii="Cambria Math" w:hAnsi="Cambria Math"/>
                    <w:lang/>
                  </w:rPr>
                  <m:t>d</m:t>
                </m:r>
              </m:e>
              <m:sub>
                <m:r>
                  <m:rPr>
                    <m:sty m:val="bi"/>
                  </m:rPr>
                  <w:rPr>
                    <w:rFonts w:ascii="Cambria Math" w:hAnsi="Cambria Math"/>
                    <w:lang/>
                  </w:rPr>
                  <m:t>rel</m:t>
                </m:r>
              </m:sub>
            </m:sSub>
          </m:sup>
        </m:sSup>
      </m:oMath>
      <w:r>
        <w:rPr>
          <w:rFonts w:hint="eastAsia"/>
          <w:lang/>
        </w:rPr>
        <w:t>是用在一个</w:t>
      </w:r>
      <w:r w:rsidR="00EE2682">
        <w:rPr>
          <w:rFonts w:hint="eastAsia"/>
          <w:lang/>
        </w:rPr>
        <w:t>新</w:t>
      </w:r>
      <w:r>
        <w:rPr>
          <w:rFonts w:hint="eastAsia"/>
          <w:lang/>
        </w:rPr>
        <w:t>的超网络</w:t>
      </w:r>
      <m:oMath>
        <m:sSub>
          <m:sSubPr>
            <m:ctrlPr>
              <w:rPr>
                <w:rFonts w:ascii="Cambria Math" w:hAnsi="Cambria Math"/>
                <w:i/>
                <w:lang/>
              </w:rPr>
            </m:ctrlPr>
          </m:sSubPr>
          <m:e>
            <m:r>
              <m:rPr>
                <m:nor/>
              </m:rPr>
              <w:rPr>
                <w:rFonts w:ascii="Cambria Math" w:hAnsi="Cambria Math"/>
                <w:lang/>
              </w:rPr>
              <m:t>Hyper</m:t>
            </m:r>
            <m:ctrlPr>
              <w:rPr>
                <w:rFonts w:ascii="Cambria Math" w:hAnsi="Cambria Math"/>
                <w:lang/>
              </w:rPr>
            </m:ctrlPr>
          </m:e>
          <m:sub>
            <m:r>
              <w:rPr>
                <w:rFonts w:ascii="Cambria Math" w:hAnsi="Cambria Math"/>
                <w:lang/>
              </w:rPr>
              <m:t>rel</m:t>
            </m:r>
          </m:sub>
        </m:sSub>
      </m:oMath>
      <w:r>
        <w:rPr>
          <w:rFonts w:hint="eastAsia"/>
          <w:lang/>
        </w:rPr>
        <w:t>，它用于产生之后在得分函数中需要的目标关系的向量表示</w:t>
      </w:r>
      <w:r w:rsidR="00867D3E">
        <w:rPr>
          <w:rFonts w:hint="eastAsia"/>
          <w:lang/>
        </w:rPr>
        <w:t>，</w:t>
      </w:r>
      <w:r w:rsidR="003B669B">
        <w:rPr>
          <w:rFonts w:hint="eastAsia"/>
          <w:lang/>
        </w:rPr>
        <w:t>是一个简单的投影操作</w:t>
      </w:r>
      <w:r>
        <w:rPr>
          <w:rFonts w:hint="eastAsia"/>
          <w:lang/>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7004D6DC" w14:textId="77777777" w:rsidTr="00AC3F7F">
        <w:trPr>
          <w:jc w:val="center"/>
        </w:trPr>
        <w:tc>
          <w:tcPr>
            <w:tcW w:w="1276" w:type="dxa"/>
            <w:vAlign w:val="center"/>
          </w:tcPr>
          <w:p w14:paraId="278F6D09" w14:textId="77777777" w:rsidR="00DB0212" w:rsidRDefault="00DB0212" w:rsidP="00AC3F7F">
            <w:pPr>
              <w:ind w:firstLineChars="0" w:firstLine="0"/>
              <w:jc w:val="center"/>
            </w:pPr>
          </w:p>
        </w:tc>
        <w:tc>
          <w:tcPr>
            <w:tcW w:w="6657" w:type="dxa"/>
            <w:vAlign w:val="center"/>
          </w:tcPr>
          <w:p w14:paraId="4456B4CE" w14:textId="77777777" w:rsidR="00DB0212" w:rsidRPr="004F0A3F" w:rsidRDefault="007E366D" w:rsidP="00AC3F7F">
            <w:pPr>
              <w:ind w:firstLine="480"/>
              <w:rPr>
                <w:i/>
                <w:lang/>
              </w:rPr>
            </w:pPr>
            <m:oMathPara>
              <m:oMath>
                <m:sSub>
                  <m:sSubPr>
                    <m:ctrlPr>
                      <w:rPr>
                        <w:rFonts w:ascii="Cambria Math" w:hAnsi="Cambria Math"/>
                        <w:i/>
                        <w:lang/>
                      </w:rPr>
                    </m:ctrlPr>
                  </m:sSubPr>
                  <m:e>
                    <m:r>
                      <m:rPr>
                        <m:sty m:val="bi"/>
                      </m:rPr>
                      <w:rPr>
                        <w:rFonts w:ascii="Cambria Math" w:hAnsi="Cambria Math"/>
                        <w:lang/>
                      </w:rPr>
                      <m:t>q</m:t>
                    </m:r>
                  </m:e>
                  <m:sub>
                    <m:r>
                      <m:rPr>
                        <m:sty m:val="bi"/>
                      </m:rPr>
                      <w:rPr>
                        <w:rFonts w:ascii="Cambria Math" w:hAnsi="Cambria Math"/>
                        <w:lang/>
                      </w:rPr>
                      <m:t>r</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M</m:t>
                    </m:r>
                  </m:e>
                  <m:sub>
                    <m:r>
                      <m:rPr>
                        <m:sty m:val="bi"/>
                      </m:rPr>
                      <w:rPr>
                        <w:rFonts w:ascii="Cambria Math" w:hAnsi="Cambria Math"/>
                        <w:lang/>
                      </w:rPr>
                      <m:t>rel</m:t>
                    </m:r>
                  </m:sub>
                </m:sSub>
                <m:sSub>
                  <m:sSubPr>
                    <m:ctrlPr>
                      <w:rPr>
                        <w:rFonts w:ascii="Cambria Math" w:hAnsi="Cambria Math"/>
                        <w:i/>
                        <w:lang/>
                      </w:rPr>
                    </m:ctrlPr>
                  </m:sSubPr>
                  <m:e>
                    <m:r>
                      <m:rPr>
                        <m:sty m:val="bi"/>
                      </m:rPr>
                      <w:rPr>
                        <w:rFonts w:ascii="Cambria Math" w:hAnsi="Cambria Math"/>
                        <w:lang/>
                      </w:rPr>
                      <m:t>z</m:t>
                    </m:r>
                  </m:e>
                  <m:sub>
                    <m:r>
                      <m:rPr>
                        <m:sty m:val="bi"/>
                      </m:rPr>
                      <w:rPr>
                        <w:rFonts w:ascii="Cambria Math" w:hAnsi="Cambria Math"/>
                        <w:lang/>
                      </w:rPr>
                      <m:t>r</m:t>
                    </m:r>
                  </m:sub>
                </m:sSub>
              </m:oMath>
            </m:oMathPara>
          </w:p>
        </w:tc>
        <w:tc>
          <w:tcPr>
            <w:tcW w:w="1276" w:type="dxa"/>
            <w:vAlign w:val="center"/>
          </w:tcPr>
          <w:p w14:paraId="4D632810" w14:textId="09C2DCCB"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11</w:t>
              </w:r>
            </w:fldSimple>
            <w:r>
              <w:t>)</w:t>
            </w:r>
          </w:p>
        </w:tc>
      </w:tr>
    </w:tbl>
    <w:p w14:paraId="4DC3BBA7" w14:textId="47506277" w:rsidR="00973E33" w:rsidRDefault="00973E33" w:rsidP="00E77548">
      <w:pPr>
        <w:ind w:firstLine="480"/>
        <w:rPr>
          <w:lang/>
        </w:rPr>
      </w:pPr>
      <w:r>
        <w:rPr>
          <w:rFonts w:hint="eastAsia"/>
          <w:lang/>
        </w:rPr>
        <w:t>回顾下目前在</w:t>
      </w:r>
      <w:r>
        <w:rPr>
          <w:rFonts w:hint="eastAsia"/>
          <w:lang/>
        </w:rPr>
        <w:t>H</w:t>
      </w:r>
      <w:r>
        <w:rPr>
          <w:lang/>
        </w:rPr>
        <w:t>KGN</w:t>
      </w:r>
      <w:r>
        <w:rPr>
          <w:rFonts w:hint="eastAsia"/>
          <w:lang/>
        </w:rPr>
        <w:t>中定义的所有</w:t>
      </w:r>
      <w:r w:rsidR="00322108">
        <w:rPr>
          <w:rFonts w:hint="eastAsia"/>
          <w:lang/>
        </w:rPr>
        <w:t>关系参数，</w:t>
      </w:r>
      <w:r w:rsidR="007D6E50" w:rsidRPr="007E30DC">
        <w:rPr>
          <w:rFonts w:hint="eastAsia"/>
          <w:strike/>
          <w:lang/>
          <w:rPrChange w:id="180" w:author="瀛 煜" w:date="2022-04-09T13:48:00Z">
            <w:rPr>
              <w:rFonts w:hint="eastAsia"/>
              <w:lang/>
            </w:rPr>
          </w:rPrChange>
        </w:rPr>
        <w:t>通过</w:t>
      </w:r>
      <w:r w:rsidR="007D6E50">
        <w:rPr>
          <w:rFonts w:hint="eastAsia"/>
          <w:lang/>
        </w:rPr>
        <w:t>引入超网络</w:t>
      </w:r>
      <w:r w:rsidR="000B448C">
        <w:rPr>
          <w:rFonts w:hint="eastAsia"/>
          <w:lang/>
        </w:rPr>
        <w:t>除</w:t>
      </w:r>
      <w:commentRangeStart w:id="181"/>
      <w:r w:rsidR="000B448C">
        <w:rPr>
          <w:rFonts w:hint="eastAsia"/>
          <w:lang/>
        </w:rPr>
        <w:t>去</w:t>
      </w:r>
      <w:commentRangeEnd w:id="181"/>
      <w:r w:rsidR="007E30DC">
        <w:rPr>
          <w:rStyle w:val="af2"/>
          <w:rFonts w:ascii="Arial" w:hAnsi="Arial"/>
        </w:rPr>
        <w:commentReference w:id="181"/>
      </w:r>
      <w:r w:rsidR="000341F8">
        <w:rPr>
          <w:rFonts w:hint="eastAsia"/>
          <w:lang/>
        </w:rPr>
        <w:t>能够实现控制参数量的目的外，还能够</w:t>
      </w:r>
      <w:r w:rsidR="00D446C1">
        <w:rPr>
          <w:rFonts w:hint="eastAsia"/>
          <w:lang/>
        </w:rPr>
        <w:t>带来</w:t>
      </w:r>
      <w:r w:rsidR="00967094">
        <w:rPr>
          <w:rFonts w:hint="eastAsia"/>
          <w:lang/>
        </w:rPr>
        <w:t>三方面的优点</w:t>
      </w:r>
      <w:r w:rsidR="00392DCF">
        <w:rPr>
          <w:rFonts w:hint="eastAsia"/>
          <w:lang/>
        </w:rPr>
        <w:t>：（</w:t>
      </w:r>
      <w:r w:rsidR="00392DCF">
        <w:rPr>
          <w:rFonts w:hint="eastAsia"/>
          <w:lang/>
        </w:rPr>
        <w:t>1</w:t>
      </w:r>
      <w:r w:rsidR="00392DCF">
        <w:rPr>
          <w:rFonts w:hint="eastAsia"/>
          <w:lang/>
        </w:rPr>
        <w:t>）</w:t>
      </w:r>
      <w:r w:rsidR="00DF7F98">
        <w:rPr>
          <w:rFonts w:hint="eastAsia"/>
          <w:lang/>
        </w:rPr>
        <w:t>关系向量与实体向量的</w:t>
      </w:r>
      <w:r w:rsidR="00083218">
        <w:rPr>
          <w:rFonts w:hint="eastAsia"/>
          <w:lang/>
        </w:rPr>
        <w:t>解耦</w:t>
      </w:r>
      <w:r w:rsidR="00A17A94">
        <w:rPr>
          <w:rFonts w:hint="eastAsia"/>
          <w:lang/>
        </w:rPr>
        <w:t>。</w:t>
      </w:r>
      <w:r w:rsidR="00FD3376">
        <w:rPr>
          <w:rFonts w:hint="eastAsia"/>
          <w:lang/>
        </w:rPr>
        <w:t>关系向量不再需要与实体向量保持相同的维度以</w:t>
      </w:r>
      <w:r w:rsidR="00F27864">
        <w:rPr>
          <w:rFonts w:hint="eastAsia"/>
          <w:lang/>
        </w:rPr>
        <w:t>方便</w:t>
      </w:r>
      <w:r w:rsidR="00FD3376">
        <w:rPr>
          <w:rFonts w:hint="eastAsia"/>
          <w:lang/>
        </w:rPr>
        <w:t>进行</w:t>
      </w:r>
      <w:r w:rsidR="00F27864">
        <w:rPr>
          <w:rFonts w:hint="eastAsia"/>
          <w:lang/>
        </w:rPr>
        <w:t>后续</w:t>
      </w:r>
      <w:r w:rsidR="00FD3376">
        <w:rPr>
          <w:rFonts w:hint="eastAsia"/>
          <w:lang/>
        </w:rPr>
        <w:t>运算，</w:t>
      </w:r>
      <w:r w:rsidR="00D9674E">
        <w:rPr>
          <w:rFonts w:hint="eastAsia"/>
          <w:lang/>
        </w:rPr>
        <w:t>根据需求的不同，</w:t>
      </w:r>
      <w:r w:rsidR="00FD3376">
        <w:rPr>
          <w:rFonts w:hint="eastAsia"/>
          <w:lang/>
        </w:rPr>
        <w:t>关系向量可以拥有</w:t>
      </w:r>
      <w:r w:rsidR="00E4488F">
        <w:rPr>
          <w:rFonts w:hint="eastAsia"/>
          <w:lang/>
        </w:rPr>
        <w:t>任意</w:t>
      </w:r>
      <w:r w:rsidR="00B74586">
        <w:rPr>
          <w:rFonts w:hint="eastAsia"/>
          <w:lang/>
        </w:rPr>
        <w:t>合适</w:t>
      </w:r>
      <w:r w:rsidR="00E4488F">
        <w:rPr>
          <w:rFonts w:hint="eastAsia"/>
          <w:lang/>
        </w:rPr>
        <w:t>的维度，</w:t>
      </w:r>
      <w:r w:rsidR="00FB00D2">
        <w:rPr>
          <w:rFonts w:hint="eastAsia"/>
          <w:lang/>
        </w:rPr>
        <w:t>不再局限于实体向量的</w:t>
      </w:r>
      <w:r w:rsidR="00271FBB">
        <w:rPr>
          <w:rFonts w:hint="eastAsia"/>
          <w:lang/>
        </w:rPr>
        <w:t>维度选择</w:t>
      </w:r>
      <w:r w:rsidR="00C86C0D">
        <w:rPr>
          <w:rFonts w:hint="eastAsia"/>
          <w:lang/>
        </w:rPr>
        <w:t>；（</w:t>
      </w:r>
      <w:r w:rsidR="00C86C0D">
        <w:rPr>
          <w:rFonts w:hint="eastAsia"/>
          <w:lang/>
        </w:rPr>
        <w:t>2</w:t>
      </w:r>
      <w:r w:rsidR="00C86C0D">
        <w:rPr>
          <w:rFonts w:hint="eastAsia"/>
          <w:lang/>
        </w:rPr>
        <w:t>）</w:t>
      </w:r>
      <w:r w:rsidR="00282084">
        <w:rPr>
          <w:rFonts w:hint="eastAsia"/>
          <w:lang/>
        </w:rPr>
        <w:t>捕获</w:t>
      </w:r>
      <w:r w:rsidR="0028771D">
        <w:rPr>
          <w:rFonts w:hint="eastAsia"/>
          <w:lang/>
        </w:rPr>
        <w:t>关系</w:t>
      </w:r>
      <w:r w:rsidR="007C5881">
        <w:rPr>
          <w:rFonts w:hint="eastAsia"/>
          <w:lang/>
        </w:rPr>
        <w:t>之间的</w:t>
      </w:r>
      <w:r w:rsidR="00FE3FEB">
        <w:rPr>
          <w:rFonts w:hint="eastAsia"/>
          <w:lang/>
        </w:rPr>
        <w:t>潜在</w:t>
      </w:r>
      <w:r w:rsidR="00163BCA">
        <w:rPr>
          <w:rFonts w:hint="eastAsia"/>
          <w:lang/>
        </w:rPr>
        <w:t>语义</w:t>
      </w:r>
      <w:r w:rsidR="00D328B9">
        <w:rPr>
          <w:rFonts w:hint="eastAsia"/>
          <w:lang/>
        </w:rPr>
        <w:t>联系</w:t>
      </w:r>
      <w:r w:rsidR="008B66EE">
        <w:rPr>
          <w:rFonts w:hint="eastAsia"/>
          <w:lang/>
        </w:rPr>
        <w:t>。</w:t>
      </w:r>
      <w:r w:rsidR="009213D9">
        <w:rPr>
          <w:rFonts w:hint="eastAsia"/>
          <w:lang/>
        </w:rPr>
        <w:t>关系与关系之间通过实体相连在一起，</w:t>
      </w:r>
      <w:r w:rsidR="00810E7B">
        <w:rPr>
          <w:rFonts w:hint="eastAsia"/>
          <w:lang/>
        </w:rPr>
        <w:t>超网络</w:t>
      </w:r>
      <w:r w:rsidR="008B66EE">
        <w:rPr>
          <w:rFonts w:hint="eastAsia"/>
          <w:lang/>
        </w:rPr>
        <w:t>通过成为一个独立的网络，有能力实现对</w:t>
      </w:r>
      <w:r w:rsidR="00101924">
        <w:rPr>
          <w:rFonts w:hint="eastAsia"/>
          <w:lang/>
        </w:rPr>
        <w:t>这种潜在联系</w:t>
      </w:r>
      <w:r w:rsidR="008B66EE">
        <w:rPr>
          <w:rFonts w:hint="eastAsia"/>
          <w:lang/>
        </w:rPr>
        <w:t>的细粒度建模</w:t>
      </w:r>
      <w:r w:rsidR="00891742">
        <w:rPr>
          <w:rFonts w:hint="eastAsia"/>
          <w:lang/>
        </w:rPr>
        <w:t>，例如把关系看做一个新的图，将超网络设计为一个新的图神经网络</w:t>
      </w:r>
      <w:r w:rsidR="00DF6D5A">
        <w:rPr>
          <w:rFonts w:hint="eastAsia"/>
          <w:lang/>
        </w:rPr>
        <w:t>；</w:t>
      </w:r>
      <w:r w:rsidR="00E2342A">
        <w:rPr>
          <w:rFonts w:hint="eastAsia"/>
          <w:lang/>
        </w:rPr>
        <w:t>同时，不同的超网络学习到的关系向量能够捕获在参数空间上不同的</w:t>
      </w:r>
      <w:r w:rsidR="000A6C2A">
        <w:rPr>
          <w:rFonts w:hint="eastAsia"/>
          <w:lang/>
        </w:rPr>
        <w:t>语义信息；</w:t>
      </w:r>
      <w:r w:rsidR="00DF6D5A">
        <w:rPr>
          <w:rFonts w:hint="eastAsia"/>
          <w:lang/>
        </w:rPr>
        <w:t>（</w:t>
      </w:r>
      <w:r w:rsidR="00DF6D5A">
        <w:rPr>
          <w:rFonts w:hint="eastAsia"/>
          <w:lang/>
        </w:rPr>
        <w:t>3</w:t>
      </w:r>
      <w:r w:rsidR="00DF6D5A">
        <w:rPr>
          <w:rFonts w:hint="eastAsia"/>
          <w:lang/>
        </w:rPr>
        <w:t>）</w:t>
      </w:r>
      <w:r w:rsidR="00005CCB">
        <w:rPr>
          <w:rFonts w:hint="eastAsia"/>
          <w:lang/>
        </w:rPr>
        <w:t>输出任意想要的</w:t>
      </w:r>
      <w:r w:rsidR="00C9259D">
        <w:rPr>
          <w:rFonts w:hint="eastAsia"/>
          <w:lang/>
        </w:rPr>
        <w:t>关系参数。</w:t>
      </w:r>
      <w:r w:rsidR="002C0C7C">
        <w:rPr>
          <w:rFonts w:hint="eastAsia"/>
          <w:lang/>
        </w:rPr>
        <w:t>例如</w:t>
      </w:r>
      <w:r w:rsidR="00C9259D">
        <w:rPr>
          <w:rFonts w:hint="eastAsia"/>
          <w:lang/>
        </w:rPr>
        <w:t>在</w:t>
      </w:r>
      <w:r w:rsidR="00D10C92">
        <w:rPr>
          <w:rFonts w:hint="eastAsia"/>
          <w:lang/>
        </w:rPr>
        <w:t>模型</w:t>
      </w:r>
      <w:r w:rsidR="00C9259D">
        <w:rPr>
          <w:rFonts w:hint="eastAsia"/>
          <w:lang/>
        </w:rPr>
        <w:t>初始化时，</w:t>
      </w:r>
      <w:r w:rsidR="00C9259D">
        <w:rPr>
          <w:rFonts w:hint="eastAsia"/>
          <w:lang/>
        </w:rPr>
        <w:t>H</w:t>
      </w:r>
      <w:r w:rsidR="00C9259D">
        <w:rPr>
          <w:lang/>
        </w:rPr>
        <w:t>KGN</w:t>
      </w:r>
      <w:r w:rsidR="00C9259D">
        <w:rPr>
          <w:rFonts w:hint="eastAsia"/>
          <w:lang/>
        </w:rPr>
        <w:t>没有像一般的图神经网络模型为每个关系赋予初始化的</w:t>
      </w:r>
      <w:r w:rsidR="00F43CFE">
        <w:rPr>
          <w:rFonts w:hint="eastAsia"/>
          <w:lang/>
        </w:rPr>
        <w:t>嵌入</w:t>
      </w:r>
      <w:r w:rsidR="00C9259D">
        <w:rPr>
          <w:rFonts w:hint="eastAsia"/>
          <w:lang/>
        </w:rPr>
        <w:t>向量</w:t>
      </w:r>
      <w:r w:rsidR="000B6BAB">
        <w:rPr>
          <w:rFonts w:hint="eastAsia"/>
          <w:lang/>
        </w:rPr>
        <w:t>便于</w:t>
      </w:r>
      <w:r w:rsidR="001D2C80">
        <w:rPr>
          <w:rFonts w:hint="eastAsia"/>
          <w:lang/>
        </w:rPr>
        <w:t>之后的</w:t>
      </w:r>
      <w:r w:rsidR="00923B05">
        <w:rPr>
          <w:rFonts w:hint="eastAsia"/>
          <w:lang/>
        </w:rPr>
        <w:t>模型预测</w:t>
      </w:r>
      <w:r w:rsidR="001D2C80">
        <w:rPr>
          <w:rFonts w:hint="eastAsia"/>
          <w:lang/>
        </w:rPr>
        <w:t>，</w:t>
      </w:r>
      <w:r w:rsidR="00D7359F">
        <w:rPr>
          <w:rFonts w:hint="eastAsia"/>
          <w:lang/>
        </w:rPr>
        <w:t>但</w:t>
      </w:r>
      <w:r w:rsidR="001D2C80">
        <w:rPr>
          <w:rFonts w:hint="eastAsia"/>
          <w:lang/>
        </w:rPr>
        <w:t>H</w:t>
      </w:r>
      <w:r w:rsidR="001D2C80">
        <w:rPr>
          <w:lang/>
        </w:rPr>
        <w:t>KGN</w:t>
      </w:r>
      <w:r w:rsidR="00DA22BE">
        <w:rPr>
          <w:rFonts w:hint="eastAsia"/>
          <w:lang/>
        </w:rPr>
        <w:t>仍然可以通过</w:t>
      </w:r>
      <w:r w:rsidR="00BA3CBD">
        <w:rPr>
          <w:rFonts w:hint="eastAsia"/>
          <w:lang/>
        </w:rPr>
        <w:t>简单的</w:t>
      </w:r>
      <w:r w:rsidR="00DA22BE">
        <w:rPr>
          <w:rFonts w:hint="eastAsia"/>
          <w:lang/>
        </w:rPr>
        <w:t>定义新的</w:t>
      </w:r>
      <w:r w:rsidR="003B6361">
        <w:rPr>
          <w:rFonts w:hint="eastAsia"/>
          <w:lang/>
        </w:rPr>
        <w:t>超网络直接输出想要的</w:t>
      </w:r>
      <w:r w:rsidR="00752A32">
        <w:rPr>
          <w:rFonts w:hint="eastAsia"/>
          <w:lang/>
        </w:rPr>
        <w:t>关系</w:t>
      </w:r>
      <w:r w:rsidR="008537BA">
        <w:rPr>
          <w:rFonts w:hint="eastAsia"/>
          <w:lang/>
        </w:rPr>
        <w:t>嵌入</w:t>
      </w:r>
      <w:r w:rsidR="00752A32">
        <w:rPr>
          <w:rFonts w:hint="eastAsia"/>
          <w:lang/>
        </w:rPr>
        <w:t>。</w:t>
      </w:r>
    </w:p>
    <w:p w14:paraId="20C0B0D6" w14:textId="5642AABD" w:rsidR="00DB0212" w:rsidRDefault="00DB0212" w:rsidP="00DB0212">
      <w:pPr>
        <w:ind w:firstLine="480"/>
        <w:rPr>
          <w:lang/>
        </w:rPr>
      </w:pPr>
      <w:r>
        <w:rPr>
          <w:rFonts w:hint="eastAsia"/>
          <w:lang/>
        </w:rPr>
        <w:t>与</w:t>
      </w:r>
      <w:r>
        <w:rPr>
          <w:rFonts w:hint="eastAsia"/>
          <w:lang/>
        </w:rPr>
        <w:t>R</w:t>
      </w:r>
      <w:r>
        <w:rPr>
          <w:lang/>
        </w:rPr>
        <w:t>AGAT</w:t>
      </w:r>
      <w:r>
        <w:rPr>
          <w:rFonts w:hint="eastAsia"/>
          <w:lang/>
        </w:rPr>
        <w:t>方法类似，为了能够预测知识图谱中缺失链接的概率，还需要一个得分函数作为解码器输出预测值。由于</w:t>
      </w:r>
      <w:r>
        <w:rPr>
          <w:rFonts w:hint="eastAsia"/>
          <w:lang/>
        </w:rPr>
        <w:t>ConvE</w:t>
      </w:r>
      <w:r>
        <w:rPr>
          <w:rFonts w:hint="eastAsia"/>
          <w:lang/>
        </w:rPr>
        <w:t>相比较于在</w:t>
      </w:r>
      <w:r>
        <w:rPr>
          <w:rFonts w:hint="eastAsia"/>
          <w:lang/>
        </w:rPr>
        <w:t>R</w:t>
      </w:r>
      <w:r>
        <w:rPr>
          <w:lang/>
        </w:rPr>
        <w:t>AGAT</w:t>
      </w:r>
      <w:r>
        <w:rPr>
          <w:rFonts w:hint="eastAsia"/>
          <w:lang/>
        </w:rPr>
        <w:t>中采用的</w:t>
      </w:r>
      <w:r>
        <w:rPr>
          <w:rFonts w:hint="eastAsia"/>
          <w:lang/>
        </w:rPr>
        <w:t>InteractE</w:t>
      </w:r>
      <w:r>
        <w:rPr>
          <w:rFonts w:hint="eastAsia"/>
          <w:lang/>
        </w:rPr>
        <w:t>是更通用的解码器，因此为了公平比较，尽管在</w:t>
      </w:r>
      <w:r>
        <w:rPr>
          <w:rFonts w:hint="eastAsia"/>
          <w:lang/>
        </w:rPr>
        <w:t>R</w:t>
      </w:r>
      <w:r>
        <w:rPr>
          <w:lang/>
        </w:rPr>
        <w:t>AGAT</w:t>
      </w:r>
      <w:r>
        <w:rPr>
          <w:rFonts w:hint="eastAsia"/>
          <w:lang/>
        </w:rPr>
        <w:t>中使用</w:t>
      </w:r>
      <w:r>
        <w:rPr>
          <w:rFonts w:hint="eastAsia"/>
          <w:lang/>
        </w:rPr>
        <w:t>InteractE</w:t>
      </w:r>
      <w:r>
        <w:rPr>
          <w:rFonts w:hint="eastAsia"/>
          <w:lang/>
        </w:rPr>
        <w:t>表示出了更好的性能，</w:t>
      </w:r>
      <w:r>
        <w:rPr>
          <w:rFonts w:hint="eastAsia"/>
          <w:lang/>
        </w:rPr>
        <w:t>H</w:t>
      </w:r>
      <w:r>
        <w:rPr>
          <w:lang/>
        </w:rPr>
        <w:t>KGN</w:t>
      </w:r>
      <w:r>
        <w:rPr>
          <w:rFonts w:hint="eastAsia"/>
          <w:lang/>
        </w:rPr>
        <w:t>仍然选择采用</w:t>
      </w:r>
      <w:r>
        <w:rPr>
          <w:rFonts w:hint="eastAsia"/>
          <w:lang/>
        </w:rPr>
        <w:t>ConvE</w:t>
      </w:r>
      <w:r>
        <w:rPr>
          <w:rFonts w:hint="eastAsia"/>
          <w:lang/>
        </w:rPr>
        <w:t>作为得分函数</w:t>
      </w:r>
      <w:r w:rsidR="00602C3A">
        <w:rPr>
          <w:rFonts w:hint="eastAsia"/>
          <w:lang/>
        </w:rPr>
        <w:t>，假设要预测三元组</w:t>
      </w:r>
      <m:oMath>
        <m:r>
          <w:rPr>
            <w:rFonts w:ascii="Cambria Math" w:hAnsi="Cambria Math"/>
            <w:lang/>
          </w:rPr>
          <m:t>&lt;h,r,t&gt;</m:t>
        </m:r>
      </m:oMath>
      <w:r w:rsidR="00602C3A">
        <w:rPr>
          <w:rFonts w:hint="eastAsia"/>
          <w:lang/>
        </w:rPr>
        <w:t>存在的概率，模型预测函数为：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584F3590" w14:textId="77777777" w:rsidTr="00AC3F7F">
        <w:trPr>
          <w:jc w:val="center"/>
        </w:trPr>
        <w:tc>
          <w:tcPr>
            <w:tcW w:w="1276" w:type="dxa"/>
            <w:vAlign w:val="center"/>
          </w:tcPr>
          <w:p w14:paraId="1B4CCCD3" w14:textId="77777777" w:rsidR="00DB0212" w:rsidRDefault="00DB0212" w:rsidP="00AC3F7F">
            <w:pPr>
              <w:ind w:firstLineChars="0" w:firstLine="0"/>
              <w:jc w:val="center"/>
            </w:pPr>
          </w:p>
        </w:tc>
        <w:tc>
          <w:tcPr>
            <w:tcW w:w="6657" w:type="dxa"/>
            <w:vAlign w:val="center"/>
          </w:tcPr>
          <w:p w14:paraId="6C5A6E47" w14:textId="77777777" w:rsidR="00DB0212" w:rsidRPr="00EB20D0" w:rsidRDefault="00DB0212" w:rsidP="00AC3F7F">
            <w:pPr>
              <w:ind w:firstLine="480"/>
            </w:pPr>
            <m:oMathPara>
              <m:oMath>
                <m:r>
                  <w:rPr>
                    <w:rFonts w:ascii="Cambria Math" w:hAnsi="Cambria Math"/>
                  </w:rPr>
                  <m:t>p=σ</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vec</m:t>
                        </m:r>
                        <m:d>
                          <m:dPr>
                            <m:ctrlPr>
                              <w:rPr>
                                <w:rFonts w:ascii="Cambria Math" w:hAnsi="Cambria Math"/>
                              </w:rPr>
                            </m:ctrlPr>
                          </m:dPr>
                          <m:e>
                            <m:r>
                              <w:rPr>
                                <w:rFonts w:ascii="Cambria Math" w:hAnsi="Cambria Math"/>
                              </w:rPr>
                              <m:t>f</m:t>
                            </m:r>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h</m:t>
                                        </m:r>
                                      </m:sub>
                                      <m:sup>
                                        <m:r>
                                          <m:rPr>
                                            <m:sty m:val="bi"/>
                                          </m:rPr>
                                          <w:rPr>
                                            <w:rFonts w:ascii="Cambria Math" w:hAnsi="Cambria Math"/>
                                          </w:rPr>
                                          <m:t>L</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m:rPr>
                                            <m:sty m:val="bi"/>
                                          </m:rPr>
                                          <w:rPr>
                                            <w:rFonts w:ascii="Cambria Math" w:hAnsi="Cambria Math"/>
                                          </w:rPr>
                                          <m:t>r</m:t>
                                        </m:r>
                                      </m:sub>
                                    </m:sSub>
                                  </m:e>
                                </m:d>
                                <m:r>
                                  <w:rPr>
                                    <w:rFonts w:ascii="Cambria Math" w:hAnsi="Cambria Math"/>
                                  </w:rPr>
                                  <m:t>*</m:t>
                                </m:r>
                                <m:r>
                                  <m:rPr>
                                    <m:sty m:val="bi"/>
                                  </m:rPr>
                                  <w:rPr>
                                    <w:rFonts w:ascii="Cambria Math" w:hAnsi="Cambria Math"/>
                                  </w:rPr>
                                  <m:t>ω</m:t>
                                </m:r>
                              </m:e>
                            </m:d>
                            <m:ctrlPr>
                              <w:rPr>
                                <w:rFonts w:ascii="Cambria Math" w:hAnsi="Cambria Math"/>
                                <w:i/>
                              </w:rPr>
                            </m:ctrlPr>
                          </m:e>
                        </m:d>
                        <m:r>
                          <m:rPr>
                            <m:sty m:val="bi"/>
                          </m:rPr>
                          <w:rPr>
                            <w:rFonts w:ascii="Cambria Math" w:hAnsi="Cambria Math"/>
                          </w:rPr>
                          <m:t>W</m:t>
                        </m:r>
                        <m:ctrlPr>
                          <w:rPr>
                            <w:rFonts w:ascii="Cambria Math" w:hAnsi="Cambria Math"/>
                            <w:i/>
                          </w:rPr>
                        </m:ctrlPr>
                      </m:e>
                    </m:d>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t</m:t>
                        </m:r>
                      </m:sub>
                      <m:sup>
                        <m:r>
                          <m:rPr>
                            <m:sty m:val="bi"/>
                          </m:rPr>
                          <w:rPr>
                            <w:rFonts w:ascii="Cambria Math" w:hAnsi="Cambria Math"/>
                          </w:rPr>
                          <m:t>L</m:t>
                        </m:r>
                      </m:sup>
                    </m:sSubSup>
                    <m:ctrlPr>
                      <w:rPr>
                        <w:rFonts w:ascii="Cambria Math" w:hAnsi="Cambria Math"/>
                        <w:i/>
                      </w:rPr>
                    </m:ctrlPr>
                  </m:e>
                </m:d>
              </m:oMath>
            </m:oMathPara>
          </w:p>
        </w:tc>
        <w:tc>
          <w:tcPr>
            <w:tcW w:w="1276" w:type="dxa"/>
            <w:vAlign w:val="center"/>
          </w:tcPr>
          <w:p w14:paraId="64457966" w14:textId="4520A29C"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12</w:t>
              </w:r>
            </w:fldSimple>
            <w:r>
              <w:t>)</w:t>
            </w:r>
          </w:p>
        </w:tc>
      </w:tr>
    </w:tbl>
    <w:p w14:paraId="71C6CAA6" w14:textId="1E660AEE" w:rsidR="00DB0212" w:rsidRDefault="00492C88" w:rsidP="00DB0212">
      <w:pPr>
        <w:ind w:firstLineChars="0" w:firstLine="0"/>
        <w:rPr>
          <w:lang/>
        </w:rPr>
      </w:pPr>
      <w:r>
        <w:rPr>
          <w:rFonts w:hint="eastAsia"/>
          <w:lang/>
        </w:rPr>
        <w:t>其中</w:t>
      </w:r>
      <w:r>
        <w:rPr>
          <w:rFonts w:hint="eastAsia"/>
          <w:lang/>
        </w:rPr>
        <w:t>,</w:t>
      </w:r>
      <w:r w:rsidR="00DE724A" w:rsidRPr="00DE724A">
        <w:rPr>
          <w:rFonts w:ascii="Cambria Math" w:hAnsi="Cambria Math"/>
          <w:i/>
        </w:rPr>
        <w:t xml:space="preserve"> </w:t>
      </w:r>
      <m:oMath>
        <m:sSubSup>
          <m:sSubSupPr>
            <m:ctrlPr>
              <w:rPr>
                <w:rFonts w:ascii="Cambria Math" w:hAnsi="Cambria Math"/>
                <w:i/>
              </w:rPr>
            </m:ctrlPr>
          </m:sSubSupPr>
          <m:e>
            <m:r>
              <m:rPr>
                <m:sty m:val="bi"/>
              </m:rPr>
              <w:rPr>
                <w:rFonts w:ascii="Cambria Math" w:hAnsi="Cambria Math"/>
              </w:rPr>
              <m:t>e</m:t>
            </m:r>
          </m:e>
          <m:sub>
            <m:r>
              <m:rPr>
                <m:sty m:val="bi"/>
              </m:rPr>
              <w:rPr>
                <w:rFonts w:ascii="Cambria Math" w:hAnsi="Cambria Math"/>
              </w:rPr>
              <m:t>h</m:t>
            </m:r>
          </m:sub>
          <m:sup>
            <m:r>
              <m:rPr>
                <m:sty m:val="bi"/>
              </m:rPr>
              <w:rPr>
                <w:rFonts w:ascii="Cambria Math" w:hAnsi="Cambria Math"/>
              </w:rPr>
              <m:t>L</m:t>
            </m:r>
          </m:sup>
        </m:sSubSup>
      </m:oMath>
      <w:r w:rsidR="00DE724A" w:rsidRPr="00DE724A">
        <w:rPr>
          <w:rFonts w:hint="eastAsia"/>
        </w:rPr>
        <w:t>是</w:t>
      </w:r>
      <w:r w:rsidR="00DE724A">
        <w:rPr>
          <w:rFonts w:hint="eastAsia"/>
        </w:rPr>
        <w:t>表示</w:t>
      </w:r>
      <w:r w:rsidR="00914E8B">
        <w:rPr>
          <w:rFonts w:hint="eastAsia"/>
        </w:rPr>
        <w:t>经过</w:t>
      </w:r>
      <m:oMath>
        <m:r>
          <w:rPr>
            <w:rFonts w:ascii="Cambria Math" w:hAnsi="Cambria Math" w:hint="eastAsia"/>
          </w:rPr>
          <m:t>L</m:t>
        </m:r>
      </m:oMath>
      <w:r w:rsidR="00914E8B">
        <w:rPr>
          <w:rFonts w:hint="eastAsia"/>
        </w:rPr>
        <w:t>层</w:t>
      </w:r>
      <w:r w:rsidR="0006145A">
        <w:rPr>
          <w:rFonts w:hint="eastAsia"/>
        </w:rPr>
        <w:t>聚合以后获得的</w:t>
      </w:r>
      <w:r w:rsidR="00887E33">
        <w:rPr>
          <w:rFonts w:hint="eastAsia"/>
        </w:rPr>
        <w:t>中心实体表示</w:t>
      </w:r>
      <w:r w:rsidR="00BB24E4">
        <w:rPr>
          <w:rFonts w:hint="eastAsia"/>
        </w:rPr>
        <w:t>。</w:t>
      </w:r>
      <w:r w:rsidR="00DB0212">
        <w:rPr>
          <w:rFonts w:hint="eastAsia"/>
          <w:lang/>
        </w:rPr>
        <w:t>H</w:t>
      </w:r>
      <w:r w:rsidR="00DB0212">
        <w:rPr>
          <w:lang/>
        </w:rPr>
        <w:t>KGN</w:t>
      </w:r>
      <w:r w:rsidR="00DB0212">
        <w:rPr>
          <w:rFonts w:hint="eastAsia"/>
          <w:lang/>
        </w:rPr>
        <w:t>采用交叉熵作为损失函</w:t>
      </w:r>
      <w:r w:rsidR="00DB0212">
        <w:rPr>
          <w:rFonts w:hint="eastAsia"/>
          <w:lang/>
        </w:rPr>
        <w:lastRenderedPageBreak/>
        <w:t>数</w:t>
      </w:r>
      <w:r w:rsidR="00E75DBE">
        <w:rPr>
          <w:rFonts w:hint="eastAsia"/>
          <w:lang/>
        </w:rPr>
        <w:t>训练</w:t>
      </w:r>
      <w:r w:rsidR="009A3BDF">
        <w:rPr>
          <w:rFonts w:hint="eastAsia"/>
          <w:lang/>
        </w:rPr>
        <w:t>网络参数</w:t>
      </w:r>
      <w:r w:rsidR="00DB0212">
        <w:rPr>
          <w:rFonts w:hint="eastAsia"/>
          <w:lang/>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DB0212" w14:paraId="034008B9" w14:textId="77777777" w:rsidTr="00AC3F7F">
        <w:trPr>
          <w:jc w:val="center"/>
        </w:trPr>
        <w:tc>
          <w:tcPr>
            <w:tcW w:w="1276" w:type="dxa"/>
            <w:vAlign w:val="center"/>
          </w:tcPr>
          <w:p w14:paraId="72592D60" w14:textId="77777777" w:rsidR="00DB0212" w:rsidRDefault="00DB0212" w:rsidP="00AC3F7F">
            <w:pPr>
              <w:ind w:firstLineChars="0" w:firstLine="0"/>
              <w:jc w:val="center"/>
            </w:pPr>
          </w:p>
        </w:tc>
        <w:tc>
          <w:tcPr>
            <w:tcW w:w="6657" w:type="dxa"/>
            <w:vAlign w:val="center"/>
          </w:tcPr>
          <w:p w14:paraId="622EAB71" w14:textId="77777777" w:rsidR="00DB0212" w:rsidRPr="00EB20D0" w:rsidRDefault="00DB0212" w:rsidP="00AC3F7F">
            <w:pPr>
              <w:ind w:firstLine="480"/>
            </w:pPr>
            <m:oMathPara>
              <m:oMath>
                <m:r>
                  <m:rPr>
                    <m:scr m:val="script"/>
                  </m:rP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log</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oMath>
            </m:oMathPara>
          </w:p>
        </w:tc>
        <w:tc>
          <w:tcPr>
            <w:tcW w:w="1276" w:type="dxa"/>
            <w:vAlign w:val="center"/>
          </w:tcPr>
          <w:p w14:paraId="3373F9B9" w14:textId="21DDA778" w:rsidR="00DB0212" w:rsidRDefault="00DB0212" w:rsidP="00AC3F7F">
            <w:pPr>
              <w:ind w:firstLineChars="0" w:firstLine="0"/>
              <w:jc w:val="right"/>
            </w:pPr>
            <w:r>
              <w:t>(</w:t>
            </w:r>
            <w:fldSimple w:instr=" SEQ chapter \c \* MERGEFORMAT ">
              <w:r w:rsidR="004D6817">
                <w:rPr>
                  <w:noProof/>
                </w:rPr>
                <w:t>4</w:t>
              </w:r>
            </w:fldSimple>
            <w:r>
              <w:t>.</w:t>
            </w:r>
            <w:fldSimple w:instr=" SEQ equation \* MERGEFORMAT ">
              <w:r w:rsidR="004D6817">
                <w:rPr>
                  <w:noProof/>
                </w:rPr>
                <w:t>13</w:t>
              </w:r>
            </w:fldSimple>
            <w:r>
              <w:t>)</w:t>
            </w:r>
          </w:p>
        </w:tc>
      </w:tr>
    </w:tbl>
    <w:p w14:paraId="556C10B3" w14:textId="240CB57B" w:rsidR="00E41DF7" w:rsidRDefault="00E41DF7" w:rsidP="00E41DF7">
      <w:pPr>
        <w:ind w:firstLineChars="0" w:firstLine="0"/>
      </w:pPr>
      <w:r>
        <w:rPr>
          <w:rFonts w:hint="eastAsia"/>
          <w:lang/>
        </w:rPr>
        <w:t>其中，</w:t>
      </w:r>
      <m:oMath>
        <m:sSub>
          <m:sSubPr>
            <m:ctrlPr>
              <w:rPr>
                <w:rFonts w:ascii="Cambria Math" w:hAnsi="Cambria Math"/>
                <w:i/>
                <w:lang/>
              </w:rPr>
            </m:ctrlPr>
          </m:sSubPr>
          <m:e>
            <m:r>
              <w:rPr>
                <w:rFonts w:ascii="Cambria Math" w:hAnsi="Cambria Math"/>
                <w:lang/>
              </w:rPr>
              <m:t>t</m:t>
            </m:r>
          </m:e>
          <m:sub>
            <m:r>
              <w:rPr>
                <w:rFonts w:ascii="Cambria Math" w:hAnsi="Cambria Math"/>
                <w:lang/>
              </w:rPr>
              <m:t>i</m:t>
            </m:r>
          </m:sub>
        </m:sSub>
      </m:oMath>
      <w:r>
        <w:rPr>
          <w:rFonts w:hint="eastAsia"/>
          <w:lang/>
        </w:rPr>
        <w:t>是预测三元组</w:t>
      </w:r>
      <m:oMath>
        <m:r>
          <w:rPr>
            <w:rFonts w:ascii="Cambria Math" w:hAnsi="Cambria Math" w:hint="eastAsia"/>
            <w:lang/>
          </w:rPr>
          <m:t>i</m:t>
        </m:r>
      </m:oMath>
      <w:r>
        <w:rPr>
          <w:rFonts w:hint="eastAsia"/>
          <w:lang/>
        </w:rPr>
        <w:t>的实际标签，</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是预测值</w:t>
      </w:r>
      <w:r w:rsidR="00FE0923">
        <w:rPr>
          <w:rFonts w:hint="eastAsia"/>
        </w:rPr>
        <w:t>。</w:t>
      </w:r>
    </w:p>
    <w:p w14:paraId="4A9B64DE" w14:textId="4BBE0FAC" w:rsidR="00DB0212" w:rsidRDefault="008F3177" w:rsidP="00DB0212">
      <w:pPr>
        <w:pStyle w:val="2"/>
        <w:spacing w:before="163" w:after="163"/>
      </w:pPr>
      <w:bookmarkStart w:id="182" w:name="_Toc100257517"/>
      <w:r>
        <w:t>4</w:t>
      </w:r>
      <w:r w:rsidR="00DB0212">
        <w:t xml:space="preserve">.4 </w:t>
      </w:r>
      <w:r w:rsidR="00DB0212">
        <w:rPr>
          <w:rFonts w:hint="eastAsia"/>
        </w:rPr>
        <w:t>本章小结</w:t>
      </w:r>
      <w:bookmarkEnd w:id="182"/>
    </w:p>
    <w:p w14:paraId="111F6616" w14:textId="4F10D026" w:rsidR="001A56F7" w:rsidRPr="00600126" w:rsidRDefault="00DB0212" w:rsidP="00600126">
      <w:pPr>
        <w:ind w:firstLine="480"/>
        <w:rPr>
          <w:lang/>
        </w:rPr>
      </w:pPr>
      <w:r>
        <w:rPr>
          <w:rFonts w:hint="eastAsia"/>
          <w:lang/>
        </w:rPr>
        <w:t>本章对提出的异质知识图谱图神经网络</w:t>
      </w:r>
      <w:r>
        <w:rPr>
          <w:rFonts w:hint="eastAsia"/>
          <w:lang/>
        </w:rPr>
        <w:t>H</w:t>
      </w:r>
      <w:r>
        <w:rPr>
          <w:lang/>
        </w:rPr>
        <w:t>KGN</w:t>
      </w:r>
      <w:r>
        <w:rPr>
          <w:rFonts w:hint="eastAsia"/>
          <w:lang/>
        </w:rPr>
        <w:t>的设计思路与整体结构进行了</w:t>
      </w:r>
      <w:r w:rsidR="00B93716">
        <w:rPr>
          <w:rFonts w:hint="eastAsia"/>
          <w:lang/>
        </w:rPr>
        <w:t>详细</w:t>
      </w:r>
      <w:r>
        <w:rPr>
          <w:rFonts w:hint="eastAsia"/>
          <w:lang/>
        </w:rPr>
        <w:t>介绍。首先</w:t>
      </w:r>
      <w:r w:rsidR="007023DA">
        <w:rPr>
          <w:rFonts w:hint="eastAsia"/>
          <w:lang/>
        </w:rPr>
        <w:t>本章</w:t>
      </w:r>
      <w:r w:rsidR="00E60815">
        <w:rPr>
          <w:rFonts w:hint="eastAsia"/>
          <w:lang/>
        </w:rPr>
        <w:t>对</w:t>
      </w:r>
      <w:r w:rsidR="00E60815">
        <w:rPr>
          <w:rFonts w:hint="eastAsia"/>
          <w:lang/>
        </w:rPr>
        <w:t>R</w:t>
      </w:r>
      <w:r w:rsidR="00E60815">
        <w:rPr>
          <w:lang/>
        </w:rPr>
        <w:t>AGAT</w:t>
      </w:r>
      <w:r w:rsidR="00E60815">
        <w:rPr>
          <w:rFonts w:hint="eastAsia"/>
          <w:lang/>
        </w:rPr>
        <w:t>方法以及目前的异质图神经网络中存在的问题进行了说明；</w:t>
      </w:r>
      <w:r w:rsidR="0026170D">
        <w:rPr>
          <w:rFonts w:hint="eastAsia"/>
          <w:lang/>
        </w:rPr>
        <w:t>其次</w:t>
      </w:r>
      <w:r w:rsidR="00EC603E">
        <w:rPr>
          <w:rFonts w:hint="eastAsia"/>
          <w:lang/>
        </w:rPr>
        <w:t>详细介绍了</w:t>
      </w:r>
      <w:r w:rsidR="004D6324">
        <w:rPr>
          <w:rFonts w:hint="eastAsia"/>
          <w:lang/>
        </w:rPr>
        <w:t>描述了</w:t>
      </w:r>
      <w:r w:rsidR="00565F27">
        <w:rPr>
          <w:rFonts w:hint="eastAsia"/>
          <w:lang/>
        </w:rPr>
        <w:t>H</w:t>
      </w:r>
      <w:r w:rsidR="00565F27">
        <w:rPr>
          <w:lang/>
        </w:rPr>
        <w:t>KGN</w:t>
      </w:r>
      <w:r w:rsidR="00243B2D">
        <w:rPr>
          <w:rFonts w:hint="eastAsia"/>
          <w:lang/>
        </w:rPr>
        <w:t>的</w:t>
      </w:r>
      <w:r w:rsidR="00B90117">
        <w:rPr>
          <w:rFonts w:hint="eastAsia"/>
          <w:lang/>
        </w:rPr>
        <w:t>模型结构设计，主要包括：（</w:t>
      </w:r>
      <w:r w:rsidR="00B90117">
        <w:rPr>
          <w:rFonts w:hint="eastAsia"/>
          <w:lang/>
        </w:rPr>
        <w:t>1</w:t>
      </w:r>
      <w:r w:rsidR="00B90117">
        <w:rPr>
          <w:rFonts w:hint="eastAsia"/>
          <w:lang/>
        </w:rPr>
        <w:t>）</w:t>
      </w:r>
      <w:r w:rsidR="00B90117">
        <w:rPr>
          <w:rFonts w:hint="eastAsia"/>
          <w:lang/>
        </w:rPr>
        <w:t>H</w:t>
      </w:r>
      <w:r w:rsidR="00B90117">
        <w:rPr>
          <w:lang/>
        </w:rPr>
        <w:t>KGN</w:t>
      </w:r>
      <w:r w:rsidR="00565F27">
        <w:rPr>
          <w:rFonts w:hint="eastAsia"/>
          <w:lang/>
        </w:rPr>
        <w:t>中使用的数学符号及其含义</w:t>
      </w:r>
      <w:r>
        <w:rPr>
          <w:rFonts w:hint="eastAsia"/>
          <w:lang/>
        </w:rPr>
        <w:t>；</w:t>
      </w:r>
      <w:r w:rsidR="00344566">
        <w:rPr>
          <w:rFonts w:hint="eastAsia"/>
          <w:lang/>
        </w:rPr>
        <w:t>（</w:t>
      </w:r>
      <w:r w:rsidR="00344566">
        <w:rPr>
          <w:rFonts w:hint="eastAsia"/>
          <w:lang/>
        </w:rPr>
        <w:t>2</w:t>
      </w:r>
      <w:r w:rsidR="00344566">
        <w:rPr>
          <w:rFonts w:hint="eastAsia"/>
          <w:lang/>
        </w:rPr>
        <w:t>）</w:t>
      </w:r>
      <w:r w:rsidR="0040173B">
        <w:rPr>
          <w:rFonts w:hint="eastAsia"/>
          <w:lang/>
        </w:rPr>
        <w:t>将超网络引入到异质图神经网络中</w:t>
      </w:r>
      <w:r w:rsidR="00446B80">
        <w:rPr>
          <w:rFonts w:hint="eastAsia"/>
          <w:lang/>
        </w:rPr>
        <w:t>的设计思路与数学定义</w:t>
      </w:r>
      <w:r w:rsidR="009B0E7C">
        <w:rPr>
          <w:rFonts w:hint="eastAsia"/>
          <w:lang/>
        </w:rPr>
        <w:t>；</w:t>
      </w:r>
      <w:r w:rsidR="00A87C29">
        <w:rPr>
          <w:rFonts w:hint="eastAsia"/>
          <w:lang/>
        </w:rPr>
        <w:t>（</w:t>
      </w:r>
      <w:r w:rsidR="00A87C29">
        <w:rPr>
          <w:rFonts w:hint="eastAsia"/>
          <w:lang/>
        </w:rPr>
        <w:t>3</w:t>
      </w:r>
      <w:r w:rsidR="00A87C29">
        <w:rPr>
          <w:rFonts w:hint="eastAsia"/>
          <w:lang/>
        </w:rPr>
        <w:t>）</w:t>
      </w:r>
      <w:r>
        <w:rPr>
          <w:rFonts w:hint="eastAsia"/>
          <w:lang/>
        </w:rPr>
        <w:t>H</w:t>
      </w:r>
      <w:r>
        <w:rPr>
          <w:lang/>
        </w:rPr>
        <w:t>KGN</w:t>
      </w:r>
      <w:r>
        <w:rPr>
          <w:rFonts w:hint="eastAsia"/>
          <w:lang/>
        </w:rPr>
        <w:t>的消息构造方法，</w:t>
      </w:r>
      <w:r w:rsidR="00665ABC">
        <w:rPr>
          <w:rFonts w:hint="eastAsia"/>
          <w:lang/>
        </w:rPr>
        <w:t>包括</w:t>
      </w:r>
      <w:r>
        <w:rPr>
          <w:rFonts w:hint="eastAsia"/>
          <w:lang/>
        </w:rPr>
        <w:t>利用超网络获取所需参数</w:t>
      </w:r>
      <w:r w:rsidR="00D7608C">
        <w:rPr>
          <w:rFonts w:hint="eastAsia"/>
          <w:lang/>
        </w:rPr>
        <w:t>和</w:t>
      </w:r>
      <w:r>
        <w:rPr>
          <w:rFonts w:hint="eastAsia"/>
          <w:lang/>
        </w:rPr>
        <w:t>引入关系卷积</w:t>
      </w:r>
      <w:r w:rsidR="00E66ED8">
        <w:rPr>
          <w:rFonts w:hint="eastAsia"/>
          <w:lang/>
        </w:rPr>
        <w:t>层</w:t>
      </w:r>
      <w:r>
        <w:rPr>
          <w:rFonts w:hint="eastAsia"/>
          <w:lang/>
        </w:rPr>
        <w:t>增加特征交互；</w:t>
      </w:r>
      <w:r w:rsidR="0094689E">
        <w:rPr>
          <w:rFonts w:hint="eastAsia"/>
          <w:lang/>
        </w:rPr>
        <w:t>（</w:t>
      </w:r>
      <w:r w:rsidR="0094689E">
        <w:rPr>
          <w:rFonts w:hint="eastAsia"/>
          <w:lang/>
        </w:rPr>
        <w:t>4</w:t>
      </w:r>
      <w:r w:rsidR="0094689E">
        <w:rPr>
          <w:rFonts w:hint="eastAsia"/>
          <w:lang/>
        </w:rPr>
        <w:t>）</w:t>
      </w:r>
      <w:r w:rsidR="0094689E">
        <w:rPr>
          <w:rFonts w:hint="eastAsia"/>
          <w:lang/>
        </w:rPr>
        <w:t xml:space="preserve"> </w:t>
      </w:r>
      <w:r>
        <w:rPr>
          <w:rFonts w:hint="eastAsia"/>
          <w:lang/>
        </w:rPr>
        <w:t>H</w:t>
      </w:r>
      <w:r>
        <w:rPr>
          <w:lang/>
        </w:rPr>
        <w:t>KGN</w:t>
      </w:r>
      <w:r>
        <w:rPr>
          <w:rFonts w:hint="eastAsia"/>
          <w:lang/>
        </w:rPr>
        <w:t>的多关系</w:t>
      </w:r>
      <w:r w:rsidR="008019EC">
        <w:rPr>
          <w:rFonts w:hint="eastAsia"/>
          <w:lang/>
        </w:rPr>
        <w:t>图</w:t>
      </w:r>
      <w:r>
        <w:rPr>
          <w:rFonts w:hint="eastAsia"/>
          <w:lang/>
        </w:rPr>
        <w:t>聚合方法</w:t>
      </w:r>
      <w:r w:rsidR="00C241E0">
        <w:rPr>
          <w:rFonts w:hint="eastAsia"/>
          <w:lang/>
        </w:rPr>
        <w:t>，</w:t>
      </w:r>
      <w:r w:rsidR="008900D3">
        <w:rPr>
          <w:rFonts w:hint="eastAsia"/>
          <w:lang/>
        </w:rPr>
        <w:t>包括</w:t>
      </w:r>
      <w:r w:rsidR="00584A94">
        <w:rPr>
          <w:rFonts w:hint="eastAsia"/>
          <w:lang/>
        </w:rPr>
        <w:t>超网络</w:t>
      </w:r>
      <w:r w:rsidR="00D4434E">
        <w:rPr>
          <w:rFonts w:hint="eastAsia"/>
          <w:lang/>
        </w:rPr>
        <w:t>在</w:t>
      </w:r>
      <w:r w:rsidR="00584A94">
        <w:rPr>
          <w:rFonts w:hint="eastAsia"/>
          <w:lang/>
        </w:rPr>
        <w:t>不同</w:t>
      </w:r>
      <w:r w:rsidR="0028579B">
        <w:rPr>
          <w:rFonts w:hint="eastAsia"/>
          <w:lang/>
        </w:rPr>
        <w:t>图卷积层</w:t>
      </w:r>
      <w:r w:rsidR="00500AF0">
        <w:rPr>
          <w:rFonts w:hint="eastAsia"/>
          <w:lang/>
        </w:rPr>
        <w:t>下</w:t>
      </w:r>
      <w:r w:rsidR="00461B5D">
        <w:rPr>
          <w:rFonts w:hint="eastAsia"/>
          <w:lang/>
        </w:rPr>
        <w:t>的设计思路</w:t>
      </w:r>
      <w:bookmarkEnd w:id="141"/>
      <w:r w:rsidR="005D5BA9">
        <w:rPr>
          <w:rFonts w:hint="eastAsia"/>
          <w:lang/>
        </w:rPr>
        <w:t>、</w:t>
      </w:r>
      <w:r w:rsidR="00BD6313">
        <w:rPr>
          <w:rFonts w:hint="eastAsia"/>
          <w:lang/>
        </w:rPr>
        <w:t>超网络</w:t>
      </w:r>
      <w:r w:rsidR="00941FA9">
        <w:rPr>
          <w:rFonts w:hint="eastAsia"/>
          <w:lang/>
        </w:rPr>
        <w:t>与得分函数的结合</w:t>
      </w:r>
      <w:r w:rsidR="00930610">
        <w:rPr>
          <w:rFonts w:hint="eastAsia"/>
          <w:lang/>
        </w:rPr>
        <w:t>以及</w:t>
      </w:r>
      <w:r w:rsidR="00916709">
        <w:rPr>
          <w:rFonts w:hint="eastAsia"/>
          <w:lang/>
        </w:rPr>
        <w:t>得分函数的选择。</w:t>
      </w:r>
    </w:p>
    <w:p w14:paraId="2EEF2D1C" w14:textId="2C0F46D0" w:rsidR="00AE1C6D" w:rsidRDefault="00BB55BE" w:rsidP="00E94377">
      <w:pPr>
        <w:pStyle w:val="1"/>
        <w:spacing w:before="163" w:after="163"/>
      </w:pPr>
      <w:bookmarkStart w:id="183" w:name="_Toc100257518"/>
      <w:r>
        <w:rPr>
          <w:rFonts w:hint="eastAsia"/>
        </w:rPr>
        <w:lastRenderedPageBreak/>
        <w:t>第</w:t>
      </w:r>
      <w:r w:rsidR="00152621">
        <w:rPr>
          <w:rFonts w:hint="eastAsia"/>
        </w:rPr>
        <w:t>五</w:t>
      </w:r>
      <w:r>
        <w:rPr>
          <w:rFonts w:hint="eastAsia"/>
        </w:rPr>
        <w:t>章</w:t>
      </w:r>
      <w:r>
        <w:rPr>
          <w:rFonts w:hint="eastAsia"/>
        </w:rPr>
        <w:t xml:space="preserve"> </w:t>
      </w:r>
      <w:r>
        <w:rPr>
          <w:rFonts w:hint="eastAsia"/>
        </w:rPr>
        <w:t>实验与验证</w:t>
      </w:r>
      <w:bookmarkEnd w:id="183"/>
      <w:r w:rsidR="00B1379D">
        <w:fldChar w:fldCharType="begin"/>
      </w:r>
      <w:r w:rsidR="00B1379D">
        <w:instrText xml:space="preserve"> </w:instrText>
      </w:r>
      <w:r w:rsidR="00B1379D">
        <w:rPr>
          <w:rFonts w:hint="eastAsia"/>
        </w:rPr>
        <w:instrText>SEQ chapter \h \* MERGEFORMAT</w:instrText>
      </w:r>
      <w:r w:rsidR="00B1379D">
        <w:instrText xml:space="preserve"> </w:instrText>
      </w:r>
      <w:r w:rsidR="00B1379D">
        <w:fldChar w:fldCharType="end"/>
      </w:r>
      <w:r w:rsidR="000A31F9">
        <w:fldChar w:fldCharType="begin"/>
      </w:r>
      <w:r w:rsidR="000A31F9">
        <w:instrText xml:space="preserve"> </w:instrText>
      </w:r>
      <w:r w:rsidR="000A31F9">
        <w:rPr>
          <w:rFonts w:hint="eastAsia"/>
        </w:rPr>
        <w:instrText>SEQ equation \r \h \* MERGEFORMAT</w:instrText>
      </w:r>
      <w:r w:rsidR="000A31F9">
        <w:instrText xml:space="preserve"> </w:instrText>
      </w:r>
      <w:r w:rsidR="000A31F9">
        <w:fldChar w:fldCharType="end"/>
      </w:r>
    </w:p>
    <w:p w14:paraId="09EECBC5" w14:textId="6F181A1B" w:rsidR="00F7752E" w:rsidRDefault="00152621" w:rsidP="007B2F68">
      <w:pPr>
        <w:pStyle w:val="2"/>
        <w:spacing w:before="163" w:after="163"/>
        <w:rPr>
          <w:lang/>
        </w:rPr>
      </w:pPr>
      <w:bookmarkStart w:id="184" w:name="_Toc100257519"/>
      <w:r>
        <w:rPr>
          <w:lang/>
        </w:rPr>
        <w:t>5</w:t>
      </w:r>
      <w:r w:rsidR="00A53946">
        <w:rPr>
          <w:lang/>
        </w:rPr>
        <w:t xml:space="preserve">.1 </w:t>
      </w:r>
      <w:r w:rsidR="00146580">
        <w:rPr>
          <w:rFonts w:hint="eastAsia"/>
          <w:lang/>
        </w:rPr>
        <w:t>实验</w:t>
      </w:r>
      <w:r w:rsidR="00F00691">
        <w:rPr>
          <w:rFonts w:hint="eastAsia"/>
          <w:lang/>
        </w:rPr>
        <w:t>设计</w:t>
      </w:r>
      <w:bookmarkEnd w:id="184"/>
    </w:p>
    <w:p w14:paraId="718AA1D8" w14:textId="5F56969A" w:rsidR="007B2F68" w:rsidRDefault="00152621" w:rsidP="00370238">
      <w:pPr>
        <w:pStyle w:val="3"/>
        <w:spacing w:before="163" w:after="163"/>
      </w:pPr>
      <w:bookmarkStart w:id="185" w:name="_Toc100257520"/>
      <w:r>
        <w:t>5</w:t>
      </w:r>
      <w:r w:rsidR="002230C2">
        <w:t xml:space="preserve">.1.1 </w:t>
      </w:r>
      <w:r w:rsidR="008045A7">
        <w:rPr>
          <w:rFonts w:hint="eastAsia"/>
        </w:rPr>
        <w:t>数据集介绍</w:t>
      </w:r>
      <w:bookmarkEnd w:id="185"/>
    </w:p>
    <w:p w14:paraId="286B1009" w14:textId="6DDAAAA5" w:rsidR="00A960C8" w:rsidRDefault="00A960C8" w:rsidP="00A960C8">
      <w:pPr>
        <w:ind w:firstLine="480"/>
      </w:pPr>
      <w:r>
        <w:rPr>
          <w:rFonts w:hint="eastAsia"/>
        </w:rPr>
        <w:t>为了验证本文提出的模型的有效性，</w:t>
      </w:r>
      <w:r w:rsidR="00914BFF">
        <w:rPr>
          <w:rFonts w:hint="eastAsia"/>
        </w:rPr>
        <w:t>本文</w:t>
      </w:r>
      <w:r>
        <w:rPr>
          <w:rFonts w:hint="eastAsia"/>
        </w:rPr>
        <w:t>在两个著名的知识图谱</w:t>
      </w:r>
      <w:r>
        <w:rPr>
          <w:rFonts w:hint="eastAsia"/>
        </w:rPr>
        <w:t>Freebase</w:t>
      </w:r>
      <w:r w:rsidR="00CC12C2">
        <w:fldChar w:fldCharType="begin"/>
      </w:r>
      <w:r w:rsidR="00DF30F1">
        <w:instrText xml:space="preserve"> ADDIN ZOTERO_ITEM CSL_CITATION {"citationID":"a13aq0h6hrn","properties":{"formattedCitation":"\\super [41]\\nosupersub{}","plainCitation":"[41]","noteIndex":0},"citationItems":[{"id":559,"uris":["http://zotero.org/users/5779008/items/GG6RNQEJ"],"itemData":{"id":559,"type":"paper-conference","archive":"Freebase","archive_location":"SIGMOD 2008","container-title":"Proceedings of the ACM SIGMOD International Conference on Management of Data","DOI":"10.1145/1376616.1376746","event-place":"Vancouver, BC, Canada","note":"ZSCC: NoCitationData[s0]","page":"1247–1250","publisher-place":"Vancouver, BC, Canada","title":"Freebase: a collaboratively created graph database for structuring human knowledge","URL":"https://doi.org/10.1145/1376616.1376746","author":[{"family":"Bollacker","given":"Kurt"},{"family":"Evans","given":"Colin"},{"family":"Paritosh","given":"Praveen"},{"family":"Sturge","given":"Tim"},{"family":"Taylor","given":"Jamie"}],"editor":[{"family":"Wang","given":"Jason Tsong-Li"}],"issued":{"date-parts":[["2008",6,10]]},"citation-key":"bollackerFreebaseCollaborativelyCreated2008"}}],"schema":"https://github.com/citation-style-language/schema/raw/master/csl-citation.json"} </w:instrText>
      </w:r>
      <w:r w:rsidR="00CC12C2">
        <w:fldChar w:fldCharType="separate"/>
      </w:r>
      <w:r w:rsidR="00DF30F1" w:rsidRPr="00DF30F1">
        <w:rPr>
          <w:vertAlign w:val="superscript"/>
        </w:rPr>
        <w:t>[41]</w:t>
      </w:r>
      <w:r w:rsidR="00CC12C2">
        <w:fldChar w:fldCharType="end"/>
      </w:r>
      <w:r>
        <w:rPr>
          <w:rFonts w:hint="eastAsia"/>
        </w:rPr>
        <w:t>和</w:t>
      </w:r>
      <w:r>
        <w:t>WordNet</w:t>
      </w:r>
      <w:r w:rsidR="00CC12C2">
        <w:fldChar w:fldCharType="begin"/>
      </w:r>
      <w:r w:rsidR="00DF30F1">
        <w:instrText xml:space="preserve"> ADDIN ZOTERO_ITEM CSL_CITATION {"citationID":"a2fn1c8nphp","properties":{"formattedCitation":"\\super [42]\\nosupersub{}","plainCitation":"[42]","noteIndex":0},"citationItems":[{"id":1172,"uris":["http://zotero.org/users/5779008/items/H7WMS3CV"],"itemData":{"id":1172,"type":"article-journal","container-title":"Communications of the ACM","DOI":"10.1145/219717.219748","issue":"11","note":"Citation Key: DBLP:journals/cacm/Miller95\ntex.bibsource: dblp computer science bibliography, https://dblp.org\ntex.biburl: https://dblp.org/rec/journals/cacm/Miller95.bib\ntex.timestamp: Wed, 14 Nov 2018 10:22:30 +0100","page":"39–41","title":"WordNet: A lexical database for english","volume":"38","author":[{"family":"Miller","given":"George A."}],"issued":{"date-parts":[["1995"]]},"citation-key":"DBLP:journals/cacm/Miller95"}}],"schema":"https://github.com/citation-style-language/schema/raw/master/csl-citation.json"} </w:instrText>
      </w:r>
      <w:r w:rsidR="00CC12C2">
        <w:fldChar w:fldCharType="separate"/>
      </w:r>
      <w:r w:rsidR="00DF30F1" w:rsidRPr="00DF30F1">
        <w:rPr>
          <w:vertAlign w:val="superscript"/>
        </w:rPr>
        <w:t>[42]</w:t>
      </w:r>
      <w:r w:rsidR="00CC12C2">
        <w:fldChar w:fldCharType="end"/>
      </w:r>
      <w:r>
        <w:rPr>
          <w:rFonts w:hint="eastAsia"/>
        </w:rPr>
        <w:t>上进行了实验验证。</w:t>
      </w:r>
      <w:r>
        <w:t>F</w:t>
      </w:r>
      <w:r>
        <w:rPr>
          <w:rFonts w:hint="eastAsia"/>
        </w:rPr>
        <w:t>reebase</w:t>
      </w:r>
      <w:r>
        <w:rPr>
          <w:rFonts w:hint="eastAsia"/>
        </w:rPr>
        <w:t>是一个描述现实世界的大型数据知识库，其中的数据条目都是使用结构化的形式组织，它在</w:t>
      </w:r>
      <w:r>
        <w:rPr>
          <w:rFonts w:hint="eastAsia"/>
        </w:rPr>
        <w:t>2</w:t>
      </w:r>
      <w:r>
        <w:t>010</w:t>
      </w:r>
      <w:r>
        <w:rPr>
          <w:rFonts w:hint="eastAsia"/>
        </w:rPr>
        <w:t>年被谷歌收购。</w:t>
      </w:r>
      <w:r>
        <w:rPr>
          <w:rFonts w:hint="eastAsia"/>
        </w:rPr>
        <w:t>Freebase</w:t>
      </w:r>
      <w:r>
        <w:rPr>
          <w:rFonts w:hint="eastAsia"/>
        </w:rPr>
        <w:t>在学术界的多个领域比如搜索、推荐等都得到了直接的应用。</w:t>
      </w:r>
      <w:r>
        <w:rPr>
          <w:rFonts w:hint="eastAsia"/>
        </w:rPr>
        <w:t>Freebase</w:t>
      </w:r>
      <w:r>
        <w:rPr>
          <w:rFonts w:hint="eastAsia"/>
        </w:rPr>
        <w:t>主要描述的内容包括人物、地区、职业、电影等现实世界的常识信息。</w:t>
      </w:r>
      <w:r>
        <w:rPr>
          <w:rFonts w:hint="eastAsia"/>
        </w:rPr>
        <w:t>WordNet</w:t>
      </w:r>
      <w:r>
        <w:rPr>
          <w:rFonts w:hint="eastAsia"/>
        </w:rPr>
        <w:t>是一个描述英文语义信息的字典，它没有按照一般的字典那样组织英文单词，而是把所有的单词组成一个单词网络。它包含的语义信息包括同义、反义、单词概念的上下层等多种单词语义关系。</w:t>
      </w:r>
    </w:p>
    <w:p w14:paraId="0EE4F431" w14:textId="1695C8EA" w:rsidR="00CB0581" w:rsidRDefault="00A960C8" w:rsidP="00A960C8">
      <w:pPr>
        <w:ind w:firstLine="480"/>
        <w:rPr>
          <w:lang/>
        </w:rPr>
      </w:pPr>
      <w:r>
        <w:rPr>
          <w:rFonts w:hint="eastAsia"/>
        </w:rPr>
        <w:t>由</w:t>
      </w:r>
      <w:proofErr w:type="spellStart"/>
      <w:r w:rsidR="00AE4238" w:rsidRPr="00293BA0">
        <w:rPr>
          <w:rFonts w:hint="eastAsia"/>
        </w:rPr>
        <w:t>TransE</w:t>
      </w:r>
      <w:proofErr w:type="spellEnd"/>
      <w:r w:rsidR="00AE4238">
        <w:fldChar w:fldCharType="begin"/>
      </w:r>
      <w:r w:rsidR="00DF30F1">
        <w:instrText xml:space="preserve"> ADDIN ZOTERO_ITEM CSL_CITATION {"citationID":"F9EhW7m8","properties":{"formattedCitation":"\\super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AE4238">
        <w:fldChar w:fldCharType="separate"/>
      </w:r>
      <w:r w:rsidR="00DF30F1" w:rsidRPr="00DF30F1">
        <w:rPr>
          <w:vertAlign w:val="superscript"/>
        </w:rPr>
        <w:t>[1]</w:t>
      </w:r>
      <w:r w:rsidR="00AE4238">
        <w:fldChar w:fldCharType="end"/>
      </w:r>
      <w:r>
        <w:rPr>
          <w:rFonts w:hint="eastAsia"/>
        </w:rPr>
        <w:t>方法开始使用</w:t>
      </w:r>
      <w:r>
        <w:rPr>
          <w:rFonts w:hint="eastAsia"/>
        </w:rPr>
        <w:t>Freebase</w:t>
      </w:r>
      <w:r>
        <w:rPr>
          <w:rFonts w:hint="eastAsia"/>
        </w:rPr>
        <w:t>和</w:t>
      </w:r>
      <w:r>
        <w:rPr>
          <w:rFonts w:hint="eastAsia"/>
        </w:rPr>
        <w:t>Word</w:t>
      </w:r>
      <w:r>
        <w:t>N</w:t>
      </w:r>
      <w:r>
        <w:rPr>
          <w:rFonts w:hint="eastAsia"/>
        </w:rPr>
        <w:t>et</w:t>
      </w:r>
      <w:r>
        <w:rPr>
          <w:rFonts w:hint="eastAsia"/>
        </w:rPr>
        <w:t>的两个子集</w:t>
      </w:r>
      <w:r>
        <w:rPr>
          <w:rFonts w:hint="eastAsia"/>
        </w:rPr>
        <w:t>F</w:t>
      </w:r>
      <w:r>
        <w:t>B15</w:t>
      </w:r>
      <w:r>
        <w:rPr>
          <w:rFonts w:hint="eastAsia"/>
        </w:rPr>
        <w:t>k</w:t>
      </w:r>
      <w:r>
        <w:rPr>
          <w:rFonts w:hint="eastAsia"/>
        </w:rPr>
        <w:t>和</w:t>
      </w:r>
      <w:r>
        <w:rPr>
          <w:rFonts w:hint="eastAsia"/>
        </w:rPr>
        <w:t>W</w:t>
      </w:r>
      <w:r>
        <w:t>N18</w:t>
      </w:r>
      <w:r>
        <w:rPr>
          <w:rFonts w:hint="eastAsia"/>
        </w:rPr>
        <w:t>作为验证数据集，在之后的众多方法都是默认使用这两个数据集作为公开标准数据集。然而</w:t>
      </w:r>
      <w:r>
        <w:rPr>
          <w:rFonts w:hint="eastAsia"/>
        </w:rPr>
        <w:t>2</w:t>
      </w:r>
      <w:r>
        <w:t>018</w:t>
      </w:r>
      <w:r>
        <w:rPr>
          <w:rFonts w:hint="eastAsia"/>
        </w:rPr>
        <w:t>年由</w:t>
      </w:r>
      <w:proofErr w:type="spellStart"/>
      <w:r w:rsidR="00B44CDE">
        <w:rPr>
          <w:rFonts w:hint="eastAsia"/>
        </w:rPr>
        <w:t>ConvE</w:t>
      </w:r>
      <w:proofErr w:type="spellEnd"/>
      <w:r w:rsidR="00B44CDE">
        <w:fldChar w:fldCharType="begin"/>
      </w:r>
      <w:r w:rsidR="00DF30F1">
        <w:instrText xml:space="preserve"> ADDIN ZOTERO_ITEM CSL_CITATION {"citationID":"vMLOmHet","properties":{"formattedCitation":"\\super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B44CDE">
        <w:fldChar w:fldCharType="separate"/>
      </w:r>
      <w:r w:rsidR="00DF30F1" w:rsidRPr="00DF30F1">
        <w:rPr>
          <w:vertAlign w:val="superscript"/>
        </w:rPr>
        <w:t>[25]</w:t>
      </w:r>
      <w:r w:rsidR="00B44CDE">
        <w:fldChar w:fldCharType="end"/>
      </w:r>
      <w:r>
        <w:rPr>
          <w:rFonts w:hint="eastAsia"/>
        </w:rPr>
        <w:t>方法指出，在这两个数据集中存在逆关系泄露问题。即在测试集中存在大量与训练集中的三元组一一对应的逆关系，因此</w:t>
      </w:r>
      <w:proofErr w:type="spellStart"/>
      <w:r w:rsidR="0020777E">
        <w:rPr>
          <w:rFonts w:hint="eastAsia"/>
        </w:rPr>
        <w:t>ConvE</w:t>
      </w:r>
      <w:proofErr w:type="spellEnd"/>
      <w:r w:rsidR="0020777E">
        <w:fldChar w:fldCharType="begin"/>
      </w:r>
      <w:r w:rsidR="00DF30F1">
        <w:instrText xml:space="preserve"> ADDIN ZOTERO_ITEM CSL_CITATION {"citationID":"xmLSoPS5","properties":{"formattedCitation":"\\super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20777E">
        <w:fldChar w:fldCharType="separate"/>
      </w:r>
      <w:r w:rsidR="00DF30F1" w:rsidRPr="00DF30F1">
        <w:rPr>
          <w:vertAlign w:val="superscript"/>
        </w:rPr>
        <w:t>[25]</w:t>
      </w:r>
      <w:r w:rsidR="0020777E">
        <w:fldChar w:fldCharType="end"/>
      </w:r>
      <w:r>
        <w:rPr>
          <w:rFonts w:hint="eastAsia"/>
        </w:rPr>
        <w:t>提出可以使用一个简单基于规则的方法就可以在这两个数据集上表现出良好的性能。进一步，</w:t>
      </w:r>
      <w:proofErr w:type="spellStart"/>
      <w:r w:rsidR="0020777E">
        <w:rPr>
          <w:rFonts w:hint="eastAsia"/>
        </w:rPr>
        <w:t>ConvE</w:t>
      </w:r>
      <w:proofErr w:type="spellEnd"/>
      <w:r w:rsidR="0020777E">
        <w:fldChar w:fldCharType="begin"/>
      </w:r>
      <w:r w:rsidR="00DF30F1">
        <w:instrText xml:space="preserve"> ADDIN ZOTERO_ITEM CSL_CITATION {"citationID":"BziBfQSS","properties":{"formattedCitation":"\\super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20777E">
        <w:fldChar w:fldCharType="separate"/>
      </w:r>
      <w:r w:rsidR="00DF30F1" w:rsidRPr="00DF30F1">
        <w:rPr>
          <w:vertAlign w:val="superscript"/>
        </w:rPr>
        <w:t>[25]</w:t>
      </w:r>
      <w:r w:rsidR="0020777E">
        <w:fldChar w:fldCharType="end"/>
      </w:r>
      <w:r>
        <w:rPr>
          <w:rFonts w:hint="eastAsia"/>
        </w:rPr>
        <w:t>提议使用</w:t>
      </w:r>
      <w:r>
        <w:rPr>
          <w:rFonts w:hint="eastAsia"/>
        </w:rPr>
        <w:t>F</w:t>
      </w:r>
      <w:r>
        <w:t>B15</w:t>
      </w:r>
      <w:r>
        <w:rPr>
          <w:rFonts w:hint="eastAsia"/>
        </w:rPr>
        <w:t>k</w:t>
      </w:r>
      <w:r>
        <w:t>-237</w:t>
      </w:r>
      <w:r>
        <w:rPr>
          <w:rFonts w:hint="eastAsia"/>
        </w:rPr>
        <w:t>数据集和</w:t>
      </w:r>
      <w:r>
        <w:t>WN18RR</w:t>
      </w:r>
      <w:r>
        <w:rPr>
          <w:rFonts w:hint="eastAsia"/>
        </w:rPr>
        <w:t>数据集作为后续研究的标准数据集。</w:t>
      </w:r>
      <w:r>
        <w:rPr>
          <w:rFonts w:hint="eastAsia"/>
        </w:rPr>
        <w:t>F</w:t>
      </w:r>
      <w:r>
        <w:t>B15</w:t>
      </w:r>
      <w:r>
        <w:rPr>
          <w:rFonts w:hint="eastAsia"/>
        </w:rPr>
        <w:t>k</w:t>
      </w:r>
      <w:r>
        <w:t>-237</w:t>
      </w:r>
      <w:r>
        <w:rPr>
          <w:rFonts w:hint="eastAsia"/>
        </w:rPr>
        <w:t>和</w:t>
      </w:r>
      <w:r>
        <w:rPr>
          <w:rFonts w:hint="eastAsia"/>
        </w:rPr>
        <w:t>W</w:t>
      </w:r>
      <w:r>
        <w:t>N18RR</w:t>
      </w:r>
      <w:r>
        <w:rPr>
          <w:rFonts w:hint="eastAsia"/>
        </w:rPr>
        <w:t>是</w:t>
      </w:r>
      <w:r>
        <w:rPr>
          <w:rFonts w:hint="eastAsia"/>
        </w:rPr>
        <w:t>F</w:t>
      </w:r>
      <w:r>
        <w:t>B15</w:t>
      </w:r>
      <w:r>
        <w:rPr>
          <w:rFonts w:hint="eastAsia"/>
        </w:rPr>
        <w:t>k</w:t>
      </w:r>
      <w:r>
        <w:rPr>
          <w:rFonts w:hint="eastAsia"/>
        </w:rPr>
        <w:t>和</w:t>
      </w:r>
      <w:r>
        <w:rPr>
          <w:rFonts w:hint="eastAsia"/>
        </w:rPr>
        <w:t>W</w:t>
      </w:r>
      <w:r>
        <w:t>N18</w:t>
      </w:r>
      <w:r>
        <w:rPr>
          <w:rFonts w:hint="eastAsia"/>
        </w:rPr>
        <w:t>数据集去除逆关系之后的版本。本文因此基于</w:t>
      </w:r>
      <w:r>
        <w:rPr>
          <w:rFonts w:hint="eastAsia"/>
        </w:rPr>
        <w:t>F</w:t>
      </w:r>
      <w:r>
        <w:t>B15</w:t>
      </w:r>
      <w:r>
        <w:rPr>
          <w:rFonts w:hint="eastAsia"/>
        </w:rPr>
        <w:t>k</w:t>
      </w:r>
      <w:r>
        <w:t>-237</w:t>
      </w:r>
      <w:r>
        <w:rPr>
          <w:rFonts w:hint="eastAsia"/>
        </w:rPr>
        <w:t>数据集和</w:t>
      </w:r>
      <w:r>
        <w:t>WN18RR</w:t>
      </w:r>
      <w:r>
        <w:rPr>
          <w:rFonts w:hint="eastAsia"/>
        </w:rPr>
        <w:t>数据集进行实验验证。关于这两个公开数据集的统计信息如</w:t>
      </w:r>
      <w:r>
        <w:fldChar w:fldCharType="begin"/>
      </w:r>
      <w:r>
        <w:instrText xml:space="preserve"> </w:instrText>
      </w:r>
      <w:r>
        <w:rPr>
          <w:rFonts w:hint="eastAsia"/>
        </w:rPr>
        <w:instrText>REF _Ref74597873 \h</w:instrText>
      </w:r>
      <w:r>
        <w:instrText xml:space="preserve"> </w:instrText>
      </w:r>
      <w:r>
        <w:fldChar w:fldCharType="separate"/>
      </w:r>
      <w:r w:rsidR="004D6817">
        <w:rPr>
          <w:rFonts w:hint="eastAsia"/>
        </w:rPr>
        <w:t>表</w:t>
      </w:r>
      <w:r w:rsidR="004D6817">
        <w:rPr>
          <w:noProof/>
        </w:rPr>
        <w:t>7</w:t>
      </w:r>
      <w:r>
        <w:fldChar w:fldCharType="end"/>
      </w:r>
      <w:r>
        <w:rPr>
          <w:rFonts w:hint="eastAsia"/>
        </w:rPr>
        <w:t>所示。其中，训练集用于训练模型参数，验证集用于超参数调优，测试集用于评估模型性能</w:t>
      </w:r>
      <w:r w:rsidR="00F445D4">
        <w:rPr>
          <w:rFonts w:hint="eastAsia"/>
          <w:lang/>
        </w:rPr>
        <w:t>。</w:t>
      </w:r>
    </w:p>
    <w:p w14:paraId="6F030043" w14:textId="137477D2" w:rsidR="006F1284" w:rsidRDefault="006F1284" w:rsidP="00B940E0">
      <w:pPr>
        <w:pStyle w:val="afc"/>
      </w:pPr>
      <w:bookmarkStart w:id="186" w:name="_Ref74597873"/>
      <w:bookmarkStart w:id="187" w:name="_Toc100254230"/>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7</w:t>
      </w:r>
      <w:r>
        <w:fldChar w:fldCharType="end"/>
      </w:r>
      <w:bookmarkEnd w:id="186"/>
      <w:r w:rsidR="008F23A6">
        <w:t xml:space="preserve"> </w:t>
      </w:r>
      <w:r w:rsidR="002D39C1">
        <w:t xml:space="preserve"> </w:t>
      </w:r>
      <w:r w:rsidR="0001468F">
        <w:rPr>
          <w:rFonts w:hint="eastAsia"/>
        </w:rPr>
        <w:t>数据集统计信息</w:t>
      </w:r>
      <w:bookmarkEnd w:id="187"/>
    </w:p>
    <w:tbl>
      <w:tblPr>
        <w:tblStyle w:val="a4"/>
        <w:tblW w:w="0" w:type="auto"/>
        <w:jc w:val="center"/>
        <w:tblLook w:val="04A0" w:firstRow="1" w:lastRow="0" w:firstColumn="1" w:lastColumn="0" w:noHBand="0" w:noVBand="1"/>
      </w:tblPr>
      <w:tblGrid>
        <w:gridCol w:w="1278"/>
        <w:gridCol w:w="1161"/>
        <w:gridCol w:w="1161"/>
        <w:gridCol w:w="1371"/>
        <w:gridCol w:w="1371"/>
        <w:gridCol w:w="1371"/>
      </w:tblGrid>
      <w:tr w:rsidR="00352C6A" w:rsidRPr="00384B0E" w14:paraId="53590AC6" w14:textId="77777777" w:rsidTr="003C0D13">
        <w:trPr>
          <w:jc w:val="center"/>
        </w:trPr>
        <w:tc>
          <w:tcPr>
            <w:tcW w:w="1278" w:type="dxa"/>
            <w:vAlign w:val="center"/>
          </w:tcPr>
          <w:p w14:paraId="18AD84A9" w14:textId="0113C92B" w:rsidR="00352C6A" w:rsidRPr="00384B0E" w:rsidRDefault="00352C6A" w:rsidP="0043259C">
            <w:pPr>
              <w:spacing w:line="240" w:lineRule="auto"/>
              <w:ind w:firstLineChars="0" w:firstLine="0"/>
              <w:jc w:val="center"/>
              <w:rPr>
                <w:sz w:val="21"/>
                <w:szCs w:val="21"/>
                <w:lang/>
              </w:rPr>
            </w:pPr>
            <w:r w:rsidRPr="00384B0E">
              <w:rPr>
                <w:rFonts w:hint="eastAsia"/>
                <w:sz w:val="21"/>
                <w:szCs w:val="21"/>
                <w:lang/>
              </w:rPr>
              <w:t>数据集</w:t>
            </w:r>
          </w:p>
        </w:tc>
        <w:tc>
          <w:tcPr>
            <w:tcW w:w="1161" w:type="dxa"/>
            <w:vAlign w:val="center"/>
          </w:tcPr>
          <w:p w14:paraId="53C6FE9E" w14:textId="3CE9522E" w:rsidR="00352C6A" w:rsidRPr="00384B0E" w:rsidRDefault="00352C6A" w:rsidP="0043259C">
            <w:pPr>
              <w:spacing w:line="240" w:lineRule="auto"/>
              <w:ind w:firstLineChars="0" w:firstLine="0"/>
              <w:jc w:val="center"/>
              <w:rPr>
                <w:sz w:val="21"/>
                <w:szCs w:val="21"/>
                <w:lang/>
              </w:rPr>
            </w:pPr>
            <w:r w:rsidRPr="00384B0E">
              <w:rPr>
                <w:rFonts w:hint="eastAsia"/>
                <w:sz w:val="21"/>
                <w:szCs w:val="21"/>
                <w:lang/>
              </w:rPr>
              <w:t>实体数量</w:t>
            </w:r>
          </w:p>
        </w:tc>
        <w:tc>
          <w:tcPr>
            <w:tcW w:w="1161" w:type="dxa"/>
            <w:vAlign w:val="center"/>
          </w:tcPr>
          <w:p w14:paraId="1422C838" w14:textId="62BD1ADB" w:rsidR="00352C6A" w:rsidRPr="00384B0E" w:rsidRDefault="00352C6A" w:rsidP="0043259C">
            <w:pPr>
              <w:spacing w:line="240" w:lineRule="auto"/>
              <w:ind w:firstLineChars="0" w:firstLine="0"/>
              <w:jc w:val="center"/>
              <w:rPr>
                <w:sz w:val="21"/>
                <w:szCs w:val="21"/>
                <w:lang/>
              </w:rPr>
            </w:pPr>
            <w:r w:rsidRPr="00384B0E">
              <w:rPr>
                <w:rFonts w:hint="eastAsia"/>
                <w:sz w:val="21"/>
                <w:szCs w:val="21"/>
                <w:lang/>
              </w:rPr>
              <w:t>关系数量</w:t>
            </w:r>
          </w:p>
        </w:tc>
        <w:tc>
          <w:tcPr>
            <w:tcW w:w="1371" w:type="dxa"/>
            <w:vAlign w:val="center"/>
          </w:tcPr>
          <w:p w14:paraId="1567D780" w14:textId="0DDDF545" w:rsidR="00352C6A" w:rsidRPr="00384B0E" w:rsidRDefault="004D095C" w:rsidP="0043259C">
            <w:pPr>
              <w:spacing w:line="240" w:lineRule="auto"/>
              <w:ind w:firstLineChars="0" w:firstLine="0"/>
              <w:jc w:val="center"/>
              <w:rPr>
                <w:sz w:val="21"/>
                <w:szCs w:val="21"/>
                <w:lang/>
              </w:rPr>
            </w:pPr>
            <w:r w:rsidRPr="00384B0E">
              <w:rPr>
                <w:rFonts w:hint="eastAsia"/>
                <w:sz w:val="21"/>
                <w:szCs w:val="21"/>
                <w:lang/>
              </w:rPr>
              <w:t>训练集数量</w:t>
            </w:r>
          </w:p>
        </w:tc>
        <w:tc>
          <w:tcPr>
            <w:tcW w:w="1371" w:type="dxa"/>
            <w:vAlign w:val="center"/>
          </w:tcPr>
          <w:p w14:paraId="4BC30418" w14:textId="448AFEED" w:rsidR="00352C6A" w:rsidRPr="00384B0E" w:rsidRDefault="004D095C" w:rsidP="0043259C">
            <w:pPr>
              <w:spacing w:line="240" w:lineRule="auto"/>
              <w:ind w:firstLineChars="0" w:firstLine="0"/>
              <w:jc w:val="center"/>
              <w:rPr>
                <w:sz w:val="21"/>
                <w:szCs w:val="21"/>
                <w:lang/>
              </w:rPr>
            </w:pPr>
            <w:r w:rsidRPr="00384B0E">
              <w:rPr>
                <w:rFonts w:hint="eastAsia"/>
                <w:sz w:val="21"/>
                <w:szCs w:val="21"/>
                <w:lang/>
              </w:rPr>
              <w:t>验证集数量</w:t>
            </w:r>
          </w:p>
        </w:tc>
        <w:tc>
          <w:tcPr>
            <w:tcW w:w="1371" w:type="dxa"/>
            <w:vAlign w:val="center"/>
          </w:tcPr>
          <w:p w14:paraId="1380E836" w14:textId="3D756188" w:rsidR="00352C6A" w:rsidRPr="00384B0E" w:rsidRDefault="004D095C" w:rsidP="0043259C">
            <w:pPr>
              <w:spacing w:line="240" w:lineRule="auto"/>
              <w:ind w:firstLineChars="0" w:firstLine="0"/>
              <w:jc w:val="center"/>
              <w:rPr>
                <w:sz w:val="21"/>
                <w:szCs w:val="21"/>
                <w:lang/>
              </w:rPr>
            </w:pPr>
            <w:r w:rsidRPr="00384B0E">
              <w:rPr>
                <w:rFonts w:hint="eastAsia"/>
                <w:sz w:val="21"/>
                <w:szCs w:val="21"/>
                <w:lang/>
              </w:rPr>
              <w:t>测试集数量</w:t>
            </w:r>
          </w:p>
        </w:tc>
      </w:tr>
      <w:tr w:rsidR="00352C6A" w:rsidRPr="00384B0E" w14:paraId="76E9E600" w14:textId="77777777" w:rsidTr="003C0D13">
        <w:trPr>
          <w:jc w:val="center"/>
        </w:trPr>
        <w:tc>
          <w:tcPr>
            <w:tcW w:w="1278" w:type="dxa"/>
            <w:vAlign w:val="center"/>
          </w:tcPr>
          <w:p w14:paraId="19FF3FC0" w14:textId="290C3399" w:rsidR="00352C6A" w:rsidRPr="00384B0E" w:rsidRDefault="00FB2DC5" w:rsidP="0043259C">
            <w:pPr>
              <w:spacing w:line="240" w:lineRule="auto"/>
              <w:ind w:firstLineChars="0" w:firstLine="0"/>
              <w:jc w:val="center"/>
              <w:rPr>
                <w:sz w:val="21"/>
                <w:szCs w:val="21"/>
                <w:lang/>
              </w:rPr>
            </w:pPr>
            <w:r w:rsidRPr="00384B0E">
              <w:rPr>
                <w:sz w:val="21"/>
                <w:szCs w:val="21"/>
                <w:lang/>
              </w:rPr>
              <w:t>FB15</w:t>
            </w:r>
            <w:r w:rsidRPr="00384B0E">
              <w:rPr>
                <w:rFonts w:hint="eastAsia"/>
                <w:sz w:val="21"/>
                <w:szCs w:val="21"/>
                <w:lang/>
              </w:rPr>
              <w:t>k</w:t>
            </w:r>
            <w:r w:rsidRPr="00384B0E">
              <w:rPr>
                <w:sz w:val="21"/>
                <w:szCs w:val="21"/>
                <w:lang/>
              </w:rPr>
              <w:t>-237</w:t>
            </w:r>
          </w:p>
        </w:tc>
        <w:tc>
          <w:tcPr>
            <w:tcW w:w="1161" w:type="dxa"/>
            <w:vAlign w:val="center"/>
          </w:tcPr>
          <w:p w14:paraId="703D58DA" w14:textId="2CBA42EA" w:rsidR="00352C6A" w:rsidRPr="00384B0E" w:rsidRDefault="00FB2DC5" w:rsidP="0043259C">
            <w:pPr>
              <w:spacing w:line="240" w:lineRule="auto"/>
              <w:ind w:firstLineChars="0" w:firstLine="0"/>
              <w:jc w:val="center"/>
              <w:rPr>
                <w:sz w:val="21"/>
                <w:szCs w:val="21"/>
                <w:lang/>
              </w:rPr>
            </w:pPr>
            <w:r w:rsidRPr="00384B0E">
              <w:rPr>
                <w:sz w:val="21"/>
                <w:szCs w:val="21"/>
                <w:lang/>
              </w:rPr>
              <w:t>14541</w:t>
            </w:r>
          </w:p>
        </w:tc>
        <w:tc>
          <w:tcPr>
            <w:tcW w:w="1161" w:type="dxa"/>
            <w:vAlign w:val="center"/>
          </w:tcPr>
          <w:p w14:paraId="7C86948F" w14:textId="37E58672" w:rsidR="00352C6A" w:rsidRPr="00384B0E" w:rsidRDefault="00FB2DC5" w:rsidP="0043259C">
            <w:pPr>
              <w:spacing w:line="240" w:lineRule="auto"/>
              <w:ind w:firstLineChars="0" w:firstLine="0"/>
              <w:jc w:val="center"/>
              <w:rPr>
                <w:sz w:val="21"/>
                <w:szCs w:val="21"/>
                <w:lang/>
              </w:rPr>
            </w:pPr>
            <w:r w:rsidRPr="00384B0E">
              <w:rPr>
                <w:sz w:val="21"/>
                <w:szCs w:val="21"/>
                <w:lang/>
              </w:rPr>
              <w:t>237</w:t>
            </w:r>
          </w:p>
        </w:tc>
        <w:tc>
          <w:tcPr>
            <w:tcW w:w="1371" w:type="dxa"/>
            <w:vAlign w:val="center"/>
          </w:tcPr>
          <w:p w14:paraId="51FE2B68" w14:textId="3C4D1999" w:rsidR="00352C6A" w:rsidRPr="00384B0E" w:rsidRDefault="00361240" w:rsidP="0043259C">
            <w:pPr>
              <w:spacing w:line="240" w:lineRule="auto"/>
              <w:ind w:firstLineChars="0" w:firstLine="0"/>
              <w:jc w:val="center"/>
              <w:rPr>
                <w:sz w:val="21"/>
                <w:szCs w:val="21"/>
                <w:lang/>
              </w:rPr>
            </w:pPr>
            <w:r w:rsidRPr="00384B0E">
              <w:rPr>
                <w:sz w:val="21"/>
                <w:szCs w:val="21"/>
                <w:lang/>
              </w:rPr>
              <w:t>272115</w:t>
            </w:r>
          </w:p>
        </w:tc>
        <w:tc>
          <w:tcPr>
            <w:tcW w:w="1371" w:type="dxa"/>
            <w:vAlign w:val="center"/>
          </w:tcPr>
          <w:p w14:paraId="1ED41F8E" w14:textId="1750CB05" w:rsidR="00352C6A" w:rsidRPr="00384B0E" w:rsidRDefault="00361240" w:rsidP="0043259C">
            <w:pPr>
              <w:spacing w:line="240" w:lineRule="auto"/>
              <w:ind w:firstLineChars="0" w:firstLine="0"/>
              <w:jc w:val="center"/>
              <w:rPr>
                <w:sz w:val="21"/>
                <w:szCs w:val="21"/>
                <w:lang/>
              </w:rPr>
            </w:pPr>
            <w:r w:rsidRPr="00384B0E">
              <w:rPr>
                <w:sz w:val="21"/>
                <w:szCs w:val="21"/>
                <w:lang/>
              </w:rPr>
              <w:t>17535</w:t>
            </w:r>
          </w:p>
        </w:tc>
        <w:tc>
          <w:tcPr>
            <w:tcW w:w="1371" w:type="dxa"/>
            <w:vAlign w:val="center"/>
          </w:tcPr>
          <w:p w14:paraId="4ACB5E35" w14:textId="33E5E46B" w:rsidR="00352C6A" w:rsidRPr="00384B0E" w:rsidRDefault="00361240" w:rsidP="0043259C">
            <w:pPr>
              <w:spacing w:line="240" w:lineRule="auto"/>
              <w:ind w:firstLineChars="0" w:firstLine="0"/>
              <w:jc w:val="center"/>
              <w:rPr>
                <w:sz w:val="21"/>
                <w:szCs w:val="21"/>
                <w:lang/>
              </w:rPr>
            </w:pPr>
            <w:r w:rsidRPr="00384B0E">
              <w:rPr>
                <w:sz w:val="21"/>
                <w:szCs w:val="21"/>
                <w:lang/>
              </w:rPr>
              <w:t>20466</w:t>
            </w:r>
          </w:p>
        </w:tc>
      </w:tr>
      <w:tr w:rsidR="00352C6A" w:rsidRPr="00384B0E" w14:paraId="1AB4E601" w14:textId="77777777" w:rsidTr="003C0D13">
        <w:trPr>
          <w:jc w:val="center"/>
        </w:trPr>
        <w:tc>
          <w:tcPr>
            <w:tcW w:w="1278" w:type="dxa"/>
            <w:vAlign w:val="center"/>
          </w:tcPr>
          <w:p w14:paraId="06298A89" w14:textId="47678248" w:rsidR="00352C6A" w:rsidRPr="00384B0E" w:rsidRDefault="00440E18" w:rsidP="0043259C">
            <w:pPr>
              <w:spacing w:line="240" w:lineRule="auto"/>
              <w:ind w:firstLineChars="0" w:firstLine="0"/>
              <w:jc w:val="center"/>
              <w:rPr>
                <w:sz w:val="21"/>
                <w:szCs w:val="21"/>
                <w:lang/>
              </w:rPr>
            </w:pPr>
            <w:r w:rsidRPr="00384B0E">
              <w:rPr>
                <w:sz w:val="21"/>
                <w:szCs w:val="21"/>
                <w:lang/>
              </w:rPr>
              <w:t>WN18RR</w:t>
            </w:r>
          </w:p>
        </w:tc>
        <w:tc>
          <w:tcPr>
            <w:tcW w:w="1161" w:type="dxa"/>
            <w:vAlign w:val="center"/>
          </w:tcPr>
          <w:p w14:paraId="02B4590E" w14:textId="35677D62" w:rsidR="00352C6A" w:rsidRPr="00384B0E" w:rsidRDefault="00440E18" w:rsidP="0043259C">
            <w:pPr>
              <w:spacing w:line="240" w:lineRule="auto"/>
              <w:ind w:firstLineChars="0" w:firstLine="0"/>
              <w:jc w:val="center"/>
              <w:rPr>
                <w:sz w:val="21"/>
                <w:szCs w:val="21"/>
                <w:lang/>
              </w:rPr>
            </w:pPr>
            <w:r w:rsidRPr="00384B0E">
              <w:rPr>
                <w:sz w:val="21"/>
                <w:szCs w:val="21"/>
                <w:lang/>
              </w:rPr>
              <w:t>40943</w:t>
            </w:r>
          </w:p>
        </w:tc>
        <w:tc>
          <w:tcPr>
            <w:tcW w:w="1161" w:type="dxa"/>
            <w:vAlign w:val="center"/>
          </w:tcPr>
          <w:p w14:paraId="5BC912CD" w14:textId="20E802C8" w:rsidR="00352C6A" w:rsidRPr="00384B0E" w:rsidRDefault="00440E18" w:rsidP="0043259C">
            <w:pPr>
              <w:spacing w:line="240" w:lineRule="auto"/>
              <w:ind w:firstLineChars="0" w:firstLine="0"/>
              <w:jc w:val="center"/>
              <w:rPr>
                <w:sz w:val="21"/>
                <w:szCs w:val="21"/>
                <w:lang/>
              </w:rPr>
            </w:pPr>
            <w:r w:rsidRPr="00384B0E">
              <w:rPr>
                <w:sz w:val="21"/>
                <w:szCs w:val="21"/>
                <w:lang/>
              </w:rPr>
              <w:t>11</w:t>
            </w:r>
          </w:p>
        </w:tc>
        <w:tc>
          <w:tcPr>
            <w:tcW w:w="1371" w:type="dxa"/>
            <w:vAlign w:val="center"/>
          </w:tcPr>
          <w:p w14:paraId="4BE31C77" w14:textId="65709C34" w:rsidR="00352C6A" w:rsidRPr="00384B0E" w:rsidRDefault="00440E18" w:rsidP="0043259C">
            <w:pPr>
              <w:spacing w:line="240" w:lineRule="auto"/>
              <w:ind w:firstLineChars="0" w:firstLine="0"/>
              <w:jc w:val="center"/>
              <w:rPr>
                <w:sz w:val="21"/>
                <w:szCs w:val="21"/>
                <w:lang/>
              </w:rPr>
            </w:pPr>
            <w:r w:rsidRPr="00384B0E">
              <w:rPr>
                <w:sz w:val="21"/>
                <w:szCs w:val="21"/>
                <w:lang/>
              </w:rPr>
              <w:t>86835</w:t>
            </w:r>
          </w:p>
        </w:tc>
        <w:tc>
          <w:tcPr>
            <w:tcW w:w="1371" w:type="dxa"/>
            <w:vAlign w:val="center"/>
          </w:tcPr>
          <w:p w14:paraId="62C7D17A" w14:textId="22C2B6AA" w:rsidR="00352C6A" w:rsidRPr="00384B0E" w:rsidRDefault="00440E18" w:rsidP="0043259C">
            <w:pPr>
              <w:spacing w:line="240" w:lineRule="auto"/>
              <w:ind w:firstLineChars="0" w:firstLine="0"/>
              <w:jc w:val="center"/>
              <w:rPr>
                <w:sz w:val="21"/>
                <w:szCs w:val="21"/>
                <w:lang/>
              </w:rPr>
            </w:pPr>
            <w:r w:rsidRPr="00384B0E">
              <w:rPr>
                <w:sz w:val="21"/>
                <w:szCs w:val="21"/>
                <w:lang/>
              </w:rPr>
              <w:t>3034</w:t>
            </w:r>
          </w:p>
        </w:tc>
        <w:tc>
          <w:tcPr>
            <w:tcW w:w="1371" w:type="dxa"/>
            <w:vAlign w:val="center"/>
          </w:tcPr>
          <w:p w14:paraId="26BC23C4" w14:textId="1610D7FB" w:rsidR="00352C6A" w:rsidRPr="00384B0E" w:rsidRDefault="00440E18" w:rsidP="0043259C">
            <w:pPr>
              <w:spacing w:line="240" w:lineRule="auto"/>
              <w:ind w:firstLineChars="0" w:firstLine="0"/>
              <w:jc w:val="center"/>
              <w:rPr>
                <w:sz w:val="21"/>
                <w:szCs w:val="21"/>
                <w:lang/>
              </w:rPr>
            </w:pPr>
            <w:r w:rsidRPr="00384B0E">
              <w:rPr>
                <w:sz w:val="21"/>
                <w:szCs w:val="21"/>
                <w:lang/>
              </w:rPr>
              <w:t>3134</w:t>
            </w:r>
          </w:p>
        </w:tc>
      </w:tr>
    </w:tbl>
    <w:p w14:paraId="52A2ABB3" w14:textId="77777777" w:rsidR="007E5F45" w:rsidRDefault="007E5F45" w:rsidP="007B4CE6">
      <w:pPr>
        <w:ind w:firstLineChars="0" w:firstLine="0"/>
        <w:rPr>
          <w:lang/>
        </w:rPr>
      </w:pPr>
    </w:p>
    <w:p w14:paraId="7F015D2F" w14:textId="6B8EEA12" w:rsidR="008045A7" w:rsidRDefault="00A0257A" w:rsidP="00370238">
      <w:pPr>
        <w:pStyle w:val="3"/>
        <w:spacing w:before="163" w:after="163"/>
      </w:pPr>
      <w:bookmarkStart w:id="188" w:name="_Toc100257521"/>
      <w:r>
        <w:t>5</w:t>
      </w:r>
      <w:r w:rsidR="002230C2">
        <w:t xml:space="preserve">.1.2 </w:t>
      </w:r>
      <w:r w:rsidR="00FB264B">
        <w:rPr>
          <w:rFonts w:hint="eastAsia"/>
        </w:rPr>
        <w:t>评估</w:t>
      </w:r>
      <w:r w:rsidR="00F52497">
        <w:rPr>
          <w:rFonts w:hint="eastAsia"/>
        </w:rPr>
        <w:t>策略</w:t>
      </w:r>
      <w:bookmarkEnd w:id="188"/>
    </w:p>
    <w:p w14:paraId="28658EFB" w14:textId="68A448D2" w:rsidR="00BB4F54" w:rsidRDefault="00E249DE" w:rsidP="00E249DE">
      <w:pPr>
        <w:ind w:firstLine="480"/>
      </w:pPr>
      <w:r w:rsidRPr="00D61375">
        <w:rPr>
          <w:rFonts w:hint="eastAsia"/>
        </w:rPr>
        <w:t>在获得了对于单个三元组</w:t>
      </w:r>
      <m:oMath>
        <m:d>
          <m:dPr>
            <m:ctrlPr>
              <w:rPr>
                <w:rFonts w:ascii="Cambria Math" w:hAnsi="Cambria Math"/>
                <w:i/>
              </w:rPr>
            </m:ctrlPr>
          </m:dPr>
          <m:e>
            <m:r>
              <w:rPr>
                <w:rFonts w:ascii="Cambria Math" w:hAnsi="Cambria Math"/>
              </w:rPr>
              <m:t>h,r,t</m:t>
            </m:r>
          </m:e>
        </m:d>
      </m:oMath>
      <w:r w:rsidRPr="00D61375">
        <w:rPr>
          <w:rFonts w:hint="eastAsia"/>
        </w:rPr>
        <w:t>是否存在的概率预测之后，需要一种评价</w:t>
      </w:r>
      <w:r w:rsidR="00FF765B">
        <w:rPr>
          <w:rFonts w:hint="eastAsia"/>
        </w:rPr>
        <w:t>策略</w:t>
      </w:r>
      <w:r w:rsidRPr="00D61375">
        <w:rPr>
          <w:rFonts w:hint="eastAsia"/>
        </w:rPr>
        <w:t>来定量评估模型性能</w:t>
      </w:r>
      <w:r>
        <w:rPr>
          <w:rFonts w:hint="eastAsia"/>
        </w:rPr>
        <w:t>。最常见的链接预测任务评估策略起源于</w:t>
      </w:r>
      <w:proofErr w:type="spellStart"/>
      <w:r w:rsidR="00CC12C2" w:rsidRPr="00293BA0">
        <w:rPr>
          <w:rFonts w:hint="eastAsia"/>
        </w:rPr>
        <w:t>TransE</w:t>
      </w:r>
      <w:proofErr w:type="spellEnd"/>
      <w:r w:rsidR="00CC12C2">
        <w:fldChar w:fldCharType="begin"/>
      </w:r>
      <w:r w:rsidR="00DF30F1">
        <w:instrText xml:space="preserve"> ADDIN ZOTERO_ITEM CSL_CITATION {"citationID":"fhkgfZzy","properties":{"formattedCitation":"\\super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CC12C2">
        <w:fldChar w:fldCharType="separate"/>
      </w:r>
      <w:r w:rsidR="00DF30F1" w:rsidRPr="00DF30F1">
        <w:rPr>
          <w:vertAlign w:val="superscript"/>
        </w:rPr>
        <w:t>[1]</w:t>
      </w:r>
      <w:r w:rsidR="00CC12C2">
        <w:fldChar w:fldCharType="end"/>
      </w:r>
      <w:r>
        <w:rPr>
          <w:rFonts w:hint="eastAsia"/>
        </w:rPr>
        <w:t>。链接预测任务实质</w:t>
      </w:r>
      <w:r>
        <w:rPr>
          <w:rFonts w:hint="eastAsia"/>
        </w:rPr>
        <w:lastRenderedPageBreak/>
        <w:t>是一个排序预测任务。</w:t>
      </w:r>
      <w:proofErr w:type="spellStart"/>
      <w:r w:rsidR="00CC12C2" w:rsidRPr="00293BA0">
        <w:rPr>
          <w:rFonts w:hint="eastAsia"/>
        </w:rPr>
        <w:t>TransE</w:t>
      </w:r>
      <w:proofErr w:type="spellEnd"/>
      <w:r w:rsidR="00CC12C2">
        <w:fldChar w:fldCharType="begin"/>
      </w:r>
      <w:r w:rsidR="00DF30F1">
        <w:instrText xml:space="preserve"> ADDIN ZOTERO_ITEM CSL_CITATION {"citationID":"bS4zx9DH","properties":{"formattedCitation":"\\super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CC12C2">
        <w:fldChar w:fldCharType="separate"/>
      </w:r>
      <w:r w:rsidR="00DF30F1" w:rsidRPr="00DF30F1">
        <w:rPr>
          <w:vertAlign w:val="superscript"/>
        </w:rPr>
        <w:t>[1]</w:t>
      </w:r>
      <w:r w:rsidR="00CC12C2">
        <w:fldChar w:fldCharType="end"/>
      </w:r>
      <w:r>
        <w:rPr>
          <w:rFonts w:hint="eastAsia"/>
        </w:rPr>
        <w:t>的效果评估分为尾实体预测</w:t>
      </w:r>
      <m:oMath>
        <m:d>
          <m:dPr>
            <m:ctrlPr>
              <w:rPr>
                <w:rFonts w:ascii="Cambria Math" w:hAnsi="Cambria Math"/>
                <w:i/>
              </w:rPr>
            </m:ctrlPr>
          </m:dPr>
          <m:e>
            <m:r>
              <w:rPr>
                <w:rFonts w:ascii="Cambria Math" w:hAnsi="Cambria Math"/>
              </w:rPr>
              <m:t>h,r,?</m:t>
            </m:r>
          </m:e>
        </m:d>
      </m:oMath>
      <w:r>
        <w:rPr>
          <w:rFonts w:hint="eastAsia"/>
        </w:rPr>
        <w:t>和头实体预测</w:t>
      </w:r>
      <m:oMath>
        <m:d>
          <m:dPr>
            <m:ctrlPr>
              <w:rPr>
                <w:rFonts w:ascii="Cambria Math" w:hAnsi="Cambria Math"/>
                <w:i/>
              </w:rPr>
            </m:ctrlPr>
          </m:dPr>
          <m:e>
            <m:r>
              <w:rPr>
                <w:rFonts w:ascii="Cambria Math" w:hAnsi="Cambria Math"/>
              </w:rPr>
              <m:t>?,r,t</m:t>
            </m:r>
          </m:e>
        </m:d>
      </m:oMath>
      <w:r>
        <w:rPr>
          <w:rFonts w:hint="eastAsia"/>
        </w:rPr>
        <w:t>。尾实体预测是对于测试集上的三元组</w:t>
      </w:r>
      <m:oMath>
        <m:d>
          <m:dPr>
            <m:ctrlPr>
              <w:rPr>
                <w:rFonts w:ascii="Cambria Math" w:hAnsi="Cambria Math"/>
                <w:i/>
              </w:rPr>
            </m:ctrlPr>
          </m:dPr>
          <m:e>
            <m:r>
              <w:rPr>
                <w:rFonts w:ascii="Cambria Math" w:hAnsi="Cambria Math" w:cs="Cambria Math"/>
              </w:rPr>
              <m:t>h</m:t>
            </m:r>
            <m:r>
              <w:rPr>
                <w:rFonts w:ascii="Cambria Math" w:hAnsi="Cambria Math" w:hint="eastAsia"/>
              </w:rPr>
              <m:t>,r,t</m:t>
            </m:r>
          </m:e>
        </m:d>
      </m:oMath>
      <w:r>
        <w:rPr>
          <w:rFonts w:hint="eastAsia"/>
        </w:rPr>
        <w:t>计算当</w:t>
      </w:r>
      <m:oMath>
        <m:d>
          <m:dPr>
            <m:ctrlPr>
              <w:rPr>
                <w:rFonts w:ascii="Cambria Math" w:hAnsi="Cambria Math"/>
                <w:i/>
              </w:rPr>
            </m:ctrlPr>
          </m:dPr>
          <m:e>
            <m:r>
              <w:rPr>
                <w:rFonts w:ascii="Cambria Math" w:hAnsi="Cambria Math" w:cs="Cambria Math"/>
              </w:rPr>
              <m:t>h</m:t>
            </m:r>
            <m:r>
              <w:rPr>
                <w:rFonts w:ascii="Cambria Math" w:hAnsi="Cambria Math" w:hint="eastAsia"/>
              </w:rPr>
              <m:t>,r</m:t>
            </m:r>
          </m:e>
        </m:d>
      </m:oMath>
      <w:r w:rsidR="00F72C81">
        <w:rPr>
          <w:rFonts w:hint="eastAsia"/>
        </w:rPr>
        <w:t>固定</w:t>
      </w:r>
      <w:r>
        <w:rPr>
          <w:rFonts w:hint="eastAsia"/>
        </w:rPr>
        <w:t>时，预估所有的实体作为尾实体时的得分，之后</w:t>
      </w:r>
      <w:r w:rsidR="00C871C4">
        <w:rPr>
          <w:rFonts w:hint="eastAsia"/>
        </w:rPr>
        <w:t>按照得分从大到小</w:t>
      </w:r>
      <w:r>
        <w:rPr>
          <w:rFonts w:hint="eastAsia"/>
        </w:rPr>
        <w:t>排序，计算</w:t>
      </w:r>
      <w:r w:rsidR="00BB4F54">
        <w:rPr>
          <w:rFonts w:hint="eastAsia"/>
        </w:rPr>
        <w:t>评估</w:t>
      </w:r>
      <w:r>
        <w:rPr>
          <w:rFonts w:hint="eastAsia"/>
        </w:rPr>
        <w:t>指标。头实体预测与尾实体预测类似</w:t>
      </w:r>
      <w:r w:rsidR="00CC27CD">
        <w:rPr>
          <w:rFonts w:hint="eastAsia"/>
        </w:rPr>
        <w:t>，区别在于</w:t>
      </w:r>
      <w:r w:rsidR="0024651E">
        <w:rPr>
          <w:rFonts w:hint="eastAsia"/>
        </w:rPr>
        <w:t>头实体预测</w:t>
      </w:r>
      <w:r w:rsidR="00B6699E">
        <w:rPr>
          <w:rFonts w:hint="eastAsia"/>
        </w:rPr>
        <w:t>是预测哪个实体适合作为</w:t>
      </w:r>
      <w:r w:rsidR="00544A6C">
        <w:rPr>
          <w:rFonts w:hint="eastAsia"/>
        </w:rPr>
        <w:t>三元组</w:t>
      </w:r>
      <m:oMath>
        <m:d>
          <m:dPr>
            <m:ctrlPr>
              <w:rPr>
                <w:rFonts w:ascii="Cambria Math" w:hAnsi="Cambria Math"/>
                <w:i/>
              </w:rPr>
            </m:ctrlPr>
          </m:dPr>
          <m:e>
            <m:r>
              <w:rPr>
                <w:rFonts w:ascii="Cambria Math" w:hAnsi="Cambria Math"/>
              </w:rPr>
              <m:t>?,r,t</m:t>
            </m:r>
          </m:e>
        </m:d>
      </m:oMath>
      <w:r w:rsidR="00544A6C">
        <w:rPr>
          <w:rFonts w:hint="eastAsia"/>
        </w:rPr>
        <w:t>的头实体。</w:t>
      </w:r>
    </w:p>
    <w:p w14:paraId="319D7DA4" w14:textId="0854D783" w:rsidR="00F83D9F" w:rsidRDefault="000A27B0" w:rsidP="00E249DE">
      <w:pPr>
        <w:ind w:firstLine="480"/>
      </w:pPr>
      <w:r>
        <w:rPr>
          <w:rFonts w:hint="eastAsia"/>
        </w:rPr>
        <w:t>常见的</w:t>
      </w:r>
      <w:r w:rsidR="001F0071">
        <w:rPr>
          <w:rFonts w:hint="eastAsia"/>
        </w:rPr>
        <w:t>评估指标包括</w:t>
      </w:r>
      <w:r w:rsidR="00C954FF">
        <w:rPr>
          <w:rFonts w:hint="eastAsia"/>
        </w:rPr>
        <w:t>平均排序（</w:t>
      </w:r>
      <w:r w:rsidR="00C954FF">
        <w:rPr>
          <w:rFonts w:hint="eastAsia"/>
        </w:rPr>
        <w:t>M</w:t>
      </w:r>
      <w:r w:rsidR="00C954FF">
        <w:t xml:space="preserve">ean </w:t>
      </w:r>
      <w:r w:rsidR="00C954FF">
        <w:rPr>
          <w:rFonts w:hint="eastAsia"/>
        </w:rPr>
        <w:t>R</w:t>
      </w:r>
      <w:r w:rsidR="00C954FF">
        <w:t>ank</w:t>
      </w:r>
      <w:r w:rsidR="00C954FF">
        <w:rPr>
          <w:rFonts w:hint="eastAsia"/>
        </w:rPr>
        <w:t>，</w:t>
      </w:r>
      <w:r w:rsidR="00C954FF">
        <w:rPr>
          <w:rFonts w:hint="eastAsia"/>
        </w:rPr>
        <w:t>M</w:t>
      </w:r>
      <w:r w:rsidR="00C954FF">
        <w:t>R</w:t>
      </w:r>
      <w:r w:rsidR="00C954FF">
        <w:rPr>
          <w:rFonts w:hint="eastAsia"/>
        </w:rPr>
        <w:t>），平均倒数</w:t>
      </w:r>
      <w:r w:rsidR="00A14598">
        <w:rPr>
          <w:rFonts w:hint="eastAsia"/>
        </w:rPr>
        <w:t>排名</w:t>
      </w:r>
      <w:r w:rsidR="00C954FF">
        <w:rPr>
          <w:rFonts w:hint="eastAsia"/>
        </w:rPr>
        <w:t>（</w:t>
      </w:r>
      <w:r w:rsidR="00C954FF">
        <w:rPr>
          <w:rFonts w:hint="eastAsia"/>
        </w:rPr>
        <w:t>Mean</w:t>
      </w:r>
      <w:r w:rsidR="00C954FF">
        <w:t xml:space="preserve"> Reciprocal Rank, </w:t>
      </w:r>
      <w:r w:rsidR="00C954FF">
        <w:rPr>
          <w:rFonts w:hint="eastAsia"/>
        </w:rPr>
        <w:t>MRR)</w:t>
      </w:r>
      <w:r w:rsidR="00C954FF">
        <w:rPr>
          <w:rFonts w:hint="eastAsia"/>
        </w:rPr>
        <w:t>和</w:t>
      </w:r>
      <w:r w:rsidR="00404155">
        <w:rPr>
          <w:rFonts w:hint="eastAsia"/>
        </w:rPr>
        <w:t>Top</w:t>
      </w:r>
      <w:r w:rsidR="00947E6A">
        <w:t>-</w:t>
      </w:r>
      <w:r w:rsidR="00C954FF">
        <w:rPr>
          <w:rFonts w:hint="eastAsia"/>
        </w:rPr>
        <w:t>K</w:t>
      </w:r>
      <w:r w:rsidR="00C954FF">
        <w:rPr>
          <w:rFonts w:hint="eastAsia"/>
        </w:rPr>
        <w:t>命中率（</w:t>
      </w:r>
      <w:proofErr w:type="spellStart"/>
      <w:r w:rsidR="00C954FF">
        <w:rPr>
          <w:rFonts w:hint="eastAsia"/>
        </w:rPr>
        <w:t>Hit@K</w:t>
      </w:r>
      <w:proofErr w:type="spellEnd"/>
      <w:r w:rsidR="00C954FF">
        <w:rPr>
          <w:rFonts w:hint="eastAsia"/>
        </w:rPr>
        <w:t>）</w:t>
      </w:r>
      <w:r w:rsidR="00404155">
        <w:rPr>
          <w:rFonts w:hint="eastAsia"/>
        </w:rPr>
        <w:t>。</w:t>
      </w:r>
      <w:r w:rsidR="00E60161">
        <w:rPr>
          <w:rFonts w:hint="eastAsia"/>
        </w:rPr>
        <w:t>下面使用</w:t>
      </w:r>
      <m:oMath>
        <m:r>
          <w:rPr>
            <w:rFonts w:ascii="Cambria Math" w:hAnsi="Cambria Math"/>
          </w:rPr>
          <m:t>E</m:t>
        </m:r>
      </m:oMath>
      <w:r w:rsidR="008521B7">
        <w:rPr>
          <w:rFonts w:hint="eastAsia"/>
        </w:rPr>
        <w:t>表示所有候选实体数量</w:t>
      </w:r>
      <w:r w:rsidR="00AF1B9F">
        <w:rPr>
          <w:rFonts w:hint="eastAsia"/>
        </w:rPr>
        <w:t>，</w:t>
      </w:r>
      <m:oMath>
        <m:sSub>
          <m:sSubPr>
            <m:ctrlPr>
              <w:rPr>
                <w:rFonts w:ascii="Cambria Math" w:hAnsi="Cambria Math"/>
                <w:i/>
              </w:rPr>
            </m:ctrlPr>
          </m:sSubPr>
          <m:e>
            <m:r>
              <w:rPr>
                <w:rFonts w:ascii="Cambria Math" w:hAnsi="Cambria Math" w:hint="eastAsia"/>
              </w:rPr>
              <m:t>pos</m:t>
            </m:r>
            <m:ctrlPr>
              <w:rPr>
                <w:rFonts w:ascii="Cambria Math" w:hAnsi="Cambria Math" w:hint="eastAsia"/>
                <w:i/>
              </w:rPr>
            </m:ctrlPr>
          </m:e>
          <m:sub>
            <m:r>
              <w:rPr>
                <w:rFonts w:ascii="Cambria Math" w:hAnsi="Cambria Math" w:hint="eastAsia"/>
              </w:rPr>
              <m:t>i</m:t>
            </m:r>
          </m:sub>
        </m:sSub>
      </m:oMath>
      <w:r w:rsidR="00AF1B9F">
        <w:rPr>
          <w:rFonts w:hint="eastAsia"/>
        </w:rPr>
        <w:t>表示</w:t>
      </w:r>
      <w:r w:rsidR="00C90F08">
        <w:rPr>
          <w:rFonts w:hint="eastAsia"/>
        </w:rPr>
        <w:t>对于第</w:t>
      </w:r>
      <m:oMath>
        <m:r>
          <w:rPr>
            <w:rFonts w:ascii="Cambria Math" w:hAnsi="Cambria Math" w:hint="eastAsia"/>
          </w:rPr>
          <m:t>i</m:t>
        </m:r>
      </m:oMath>
      <w:r w:rsidR="00C90F08">
        <w:rPr>
          <w:rFonts w:hint="eastAsia"/>
        </w:rPr>
        <w:t>个三元组预测的</w:t>
      </w:r>
      <w:r w:rsidR="00AF1B9F">
        <w:rPr>
          <w:rFonts w:hint="eastAsia"/>
        </w:rPr>
        <w:t>正确实体的排序</w:t>
      </w:r>
      <w:r w:rsidR="00D3617D">
        <w:rPr>
          <w:rFonts w:hint="eastAsia"/>
        </w:rPr>
        <w:t>位置。</w:t>
      </w:r>
      <w:r w:rsidR="0008045E">
        <w:rPr>
          <w:rFonts w:hint="eastAsia"/>
        </w:rPr>
        <w:t>平均排序</w:t>
      </w:r>
      <w:r w:rsidR="00544A7F">
        <w:rPr>
          <w:rFonts w:hint="eastAsia"/>
        </w:rPr>
        <w:t>M</w:t>
      </w:r>
      <w:r w:rsidR="00544A7F">
        <w:t>R</w:t>
      </w:r>
      <w:r w:rsidR="00544A7F">
        <w:rPr>
          <w:rFonts w:hint="eastAsia"/>
        </w:rPr>
        <w:t>是</w:t>
      </w:r>
      <w:r w:rsidR="00352F54">
        <w:rPr>
          <w:rFonts w:hint="eastAsia"/>
        </w:rPr>
        <w:t>指</w:t>
      </w:r>
      <w:r w:rsidR="008674A1">
        <w:rPr>
          <w:rFonts w:hint="eastAsia"/>
        </w:rPr>
        <w:t>所有正确目标实体的</w:t>
      </w:r>
      <w:r w:rsidR="001D1EBA">
        <w:rPr>
          <w:rFonts w:hint="eastAsia"/>
        </w:rPr>
        <w:t>平均</w:t>
      </w:r>
      <w:r w:rsidR="008674A1">
        <w:rPr>
          <w:rFonts w:hint="eastAsia"/>
        </w:rPr>
        <w:t>排序位置</w:t>
      </w:r>
      <w:r w:rsidR="001D1EBA">
        <w:rPr>
          <w:rFonts w:hint="eastAsia"/>
        </w:rPr>
        <w:t>，</w:t>
      </w:r>
      <w:r w:rsidR="003F3640">
        <w:rPr>
          <w:rFonts w:hint="eastAsia"/>
        </w:rPr>
        <w:t>M</w:t>
      </w:r>
      <w:r w:rsidR="003F3640">
        <w:t>R</w:t>
      </w:r>
      <w:r w:rsidR="003F3640">
        <w:rPr>
          <w:rFonts w:hint="eastAsia"/>
        </w:rPr>
        <w:t>越小，</w:t>
      </w:r>
      <w:r w:rsidR="004E4E82">
        <w:rPr>
          <w:rFonts w:hint="eastAsia"/>
        </w:rPr>
        <w:t>正确实体排序越靠前，</w:t>
      </w:r>
      <w:r w:rsidR="003F3640">
        <w:rPr>
          <w:rFonts w:hint="eastAsia"/>
        </w:rPr>
        <w:t>表示</w:t>
      </w:r>
      <w:r w:rsidR="00C212A0">
        <w:rPr>
          <w:rFonts w:hint="eastAsia"/>
        </w:rPr>
        <w:t>模型</w:t>
      </w:r>
      <w:r w:rsidR="003F3640">
        <w:rPr>
          <w:rFonts w:hint="eastAsia"/>
        </w:rPr>
        <w:t>预测效果越好。</w:t>
      </w:r>
      <w:r w:rsidR="00875E7A">
        <w:rPr>
          <w:rFonts w:hint="eastAsia"/>
        </w:rPr>
        <w:t>M</w:t>
      </w:r>
      <w:r w:rsidR="00875E7A">
        <w:t>R</w:t>
      </w:r>
      <w:r w:rsidR="00875E7A">
        <w:rPr>
          <w:rFonts w:hint="eastAsia"/>
        </w:rPr>
        <w:t>的计算公式为</w:t>
      </w:r>
      <w:r w:rsidR="00ED10A3">
        <w:rPr>
          <w:rFonts w:hint="eastAsia"/>
        </w:rPr>
        <w:t>：</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9C136E" w14:paraId="1F30219C" w14:textId="77777777" w:rsidTr="00A83636">
        <w:trPr>
          <w:jc w:val="center"/>
        </w:trPr>
        <w:tc>
          <w:tcPr>
            <w:tcW w:w="1276" w:type="dxa"/>
            <w:vAlign w:val="center"/>
          </w:tcPr>
          <w:p w14:paraId="5884D0B1" w14:textId="77777777" w:rsidR="009C136E" w:rsidRDefault="009C136E" w:rsidP="00A83636">
            <w:pPr>
              <w:ind w:firstLineChars="0" w:firstLine="0"/>
            </w:pPr>
          </w:p>
        </w:tc>
        <w:tc>
          <w:tcPr>
            <w:tcW w:w="6657" w:type="dxa"/>
            <w:vAlign w:val="center"/>
          </w:tcPr>
          <w:p w14:paraId="7A46FDA0" w14:textId="4E63D251" w:rsidR="009C136E" w:rsidRPr="009C136E" w:rsidRDefault="009C136E" w:rsidP="009C136E">
            <w:pPr>
              <w:ind w:firstLine="480"/>
            </w:pPr>
            <m:oMathPara>
              <m:oMath>
                <m:r>
                  <w:rPr>
                    <w:rFonts w:ascii="Cambria Math" w:hAnsi="Cambria Math"/>
                  </w:rPr>
                  <m:t>MR=</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po</m:t>
                        </m:r>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e>
                    </m:nary>
                    <m:ctrlPr>
                      <w:rPr>
                        <w:rFonts w:ascii="Cambria Math" w:hAnsi="Cambria Math"/>
                        <w:i/>
                      </w:rPr>
                    </m:ctrlPr>
                  </m:num>
                  <m:den>
                    <m:r>
                      <w:rPr>
                        <w:rFonts w:ascii="Cambria Math" w:hAnsi="Cambria Math"/>
                      </w:rPr>
                      <m:t>E</m:t>
                    </m:r>
                    <m:ctrlPr>
                      <w:rPr>
                        <w:rFonts w:ascii="Cambria Math" w:hAnsi="Cambria Math"/>
                        <w:i/>
                      </w:rPr>
                    </m:ctrlPr>
                  </m:den>
                </m:f>
              </m:oMath>
            </m:oMathPara>
          </w:p>
        </w:tc>
        <w:tc>
          <w:tcPr>
            <w:tcW w:w="1276" w:type="dxa"/>
            <w:vAlign w:val="center"/>
          </w:tcPr>
          <w:p w14:paraId="107CCF79" w14:textId="23875C63" w:rsidR="009C136E" w:rsidRDefault="009C136E" w:rsidP="00A83636">
            <w:pPr>
              <w:ind w:firstLineChars="0" w:firstLine="0"/>
              <w:jc w:val="right"/>
            </w:pPr>
            <w:r>
              <w:t>(</w:t>
            </w:r>
            <w:fldSimple w:instr=" SEQ chapter \c \* MERGEFORMAT ">
              <w:r w:rsidR="004D6817">
                <w:rPr>
                  <w:noProof/>
                </w:rPr>
                <w:t>5</w:t>
              </w:r>
            </w:fldSimple>
            <w:r>
              <w:t>.</w:t>
            </w:r>
            <w:fldSimple w:instr=" SEQ equation \* MERGEFORMAT ">
              <w:r w:rsidR="004D6817">
                <w:rPr>
                  <w:noProof/>
                </w:rPr>
                <w:t>1</w:t>
              </w:r>
            </w:fldSimple>
            <w:r>
              <w:t>)</w:t>
            </w:r>
          </w:p>
        </w:tc>
      </w:tr>
    </w:tbl>
    <w:p w14:paraId="64694CBE" w14:textId="33FF2057" w:rsidR="001E76F2" w:rsidRDefault="00334A8B" w:rsidP="004D7005">
      <w:pPr>
        <w:ind w:firstLineChars="0" w:firstLine="0"/>
      </w:pPr>
      <w:r>
        <w:t>MR</w:t>
      </w:r>
      <w:r>
        <w:rPr>
          <w:rFonts w:hint="eastAsia"/>
        </w:rPr>
        <w:t>存在一个问题，那就是</w:t>
      </w:r>
      <w:r w:rsidR="00416E46">
        <w:rPr>
          <w:rFonts w:hint="eastAsia"/>
        </w:rPr>
        <w:t>忽略了实际</w:t>
      </w:r>
      <w:r w:rsidR="0091624B">
        <w:rPr>
          <w:rFonts w:hint="eastAsia"/>
        </w:rPr>
        <w:t>上我们对于不同位置的预测效果关注情况是不一样的</w:t>
      </w:r>
      <w:r w:rsidR="00FE67BB">
        <w:rPr>
          <w:rFonts w:hint="eastAsia"/>
        </w:rPr>
        <w:t>，我们更加关注位置靠前的预测结果</w:t>
      </w:r>
      <w:r w:rsidR="00873A43">
        <w:rPr>
          <w:rFonts w:hint="eastAsia"/>
        </w:rPr>
        <w:t>。比如，</w:t>
      </w:r>
      <w:r w:rsidR="006B4ADB">
        <w:rPr>
          <w:rFonts w:hint="eastAsia"/>
        </w:rPr>
        <w:t>对于</w:t>
      </w:r>
      <w:r w:rsidR="00770F6E">
        <w:rPr>
          <w:rFonts w:hint="eastAsia"/>
        </w:rPr>
        <w:t>M</w:t>
      </w:r>
      <w:r w:rsidR="00770F6E">
        <w:t>R</w:t>
      </w:r>
      <w:r w:rsidR="00770F6E">
        <w:rPr>
          <w:rFonts w:hint="eastAsia"/>
        </w:rPr>
        <w:t>来说，</w:t>
      </w:r>
      <w:r w:rsidR="00B4568E">
        <w:rPr>
          <w:rFonts w:hint="eastAsia"/>
        </w:rPr>
        <w:t>如果存在</w:t>
      </w:r>
      <w:r w:rsidR="007F7638">
        <w:rPr>
          <w:rFonts w:hint="eastAsia"/>
        </w:rPr>
        <w:t>5</w:t>
      </w:r>
      <w:r w:rsidR="007F7638">
        <w:rPr>
          <w:rFonts w:hint="eastAsia"/>
        </w:rPr>
        <w:t>个预测结果从位置</w:t>
      </w:r>
      <w:r w:rsidR="007F7638">
        <w:rPr>
          <w:rFonts w:hint="eastAsia"/>
        </w:rPr>
        <w:t>5</w:t>
      </w:r>
      <w:r w:rsidR="007F7638">
        <w:rPr>
          <w:rFonts w:hint="eastAsia"/>
        </w:rPr>
        <w:t>提升到</w:t>
      </w:r>
      <w:r w:rsidR="007F7638">
        <w:rPr>
          <w:rFonts w:hint="eastAsia"/>
        </w:rPr>
        <w:t>1</w:t>
      </w:r>
      <w:r w:rsidR="007F7638">
        <w:rPr>
          <w:rFonts w:hint="eastAsia"/>
        </w:rPr>
        <w:t>，</w:t>
      </w:r>
      <w:r w:rsidR="000A5035">
        <w:rPr>
          <w:rFonts w:hint="eastAsia"/>
        </w:rPr>
        <w:t>另外</w:t>
      </w:r>
      <w:r w:rsidR="000A5035">
        <w:rPr>
          <w:rFonts w:hint="eastAsia"/>
        </w:rPr>
        <w:t>5</w:t>
      </w:r>
      <w:r w:rsidR="000A5035">
        <w:rPr>
          <w:rFonts w:hint="eastAsia"/>
        </w:rPr>
        <w:t>个预测结果从位置</w:t>
      </w:r>
      <w:r w:rsidR="000A5035">
        <w:rPr>
          <w:rFonts w:hint="eastAsia"/>
        </w:rPr>
        <w:t>1</w:t>
      </w:r>
      <w:r w:rsidR="000A5035">
        <w:t>000</w:t>
      </w:r>
      <w:r w:rsidR="000A5035">
        <w:rPr>
          <w:rFonts w:hint="eastAsia"/>
        </w:rPr>
        <w:t>下降到位置</w:t>
      </w:r>
      <w:r w:rsidR="000A5035">
        <w:rPr>
          <w:rFonts w:hint="eastAsia"/>
        </w:rPr>
        <w:t>1</w:t>
      </w:r>
      <w:r w:rsidR="000A5035">
        <w:t>005</w:t>
      </w:r>
      <w:r w:rsidR="000A5035">
        <w:rPr>
          <w:rFonts w:hint="eastAsia"/>
        </w:rPr>
        <w:t>，</w:t>
      </w:r>
      <w:r w:rsidR="008C5BBC">
        <w:rPr>
          <w:rFonts w:hint="eastAsia"/>
        </w:rPr>
        <w:t>计算出来的</w:t>
      </w:r>
      <w:r w:rsidR="008C5BBC">
        <w:rPr>
          <w:rFonts w:hint="eastAsia"/>
        </w:rPr>
        <w:t>M</w:t>
      </w:r>
      <w:r w:rsidR="008C5BBC">
        <w:t>R</w:t>
      </w:r>
      <w:r w:rsidR="008C5BBC">
        <w:rPr>
          <w:rFonts w:hint="eastAsia"/>
        </w:rPr>
        <w:t>是一样的。</w:t>
      </w:r>
      <w:r w:rsidR="00B85F33">
        <w:rPr>
          <w:rFonts w:hint="eastAsia"/>
        </w:rPr>
        <w:t>但是很明显</w:t>
      </w:r>
      <w:r w:rsidR="00A13439">
        <w:rPr>
          <w:rFonts w:hint="eastAsia"/>
        </w:rPr>
        <w:t>和从位置</w:t>
      </w:r>
      <w:r w:rsidR="00A13439">
        <w:rPr>
          <w:rFonts w:hint="eastAsia"/>
        </w:rPr>
        <w:t>1</w:t>
      </w:r>
      <w:r w:rsidR="00A13439">
        <w:t>000</w:t>
      </w:r>
      <w:r w:rsidR="00A13439">
        <w:rPr>
          <w:rFonts w:hint="eastAsia"/>
        </w:rPr>
        <w:t>下降到位置</w:t>
      </w:r>
      <w:r w:rsidR="00A13439">
        <w:rPr>
          <w:rFonts w:hint="eastAsia"/>
        </w:rPr>
        <w:t>1</w:t>
      </w:r>
      <w:r w:rsidR="00A13439">
        <w:t>005</w:t>
      </w:r>
      <w:r w:rsidR="00625F03">
        <w:rPr>
          <w:rFonts w:hint="eastAsia"/>
        </w:rPr>
        <w:t>比较起来，我们认为从位置</w:t>
      </w:r>
      <w:r w:rsidR="00625F03">
        <w:rPr>
          <w:rFonts w:hint="eastAsia"/>
        </w:rPr>
        <w:t>5</w:t>
      </w:r>
      <w:r w:rsidR="00625F03">
        <w:rPr>
          <w:rFonts w:hint="eastAsia"/>
        </w:rPr>
        <w:t>提升到</w:t>
      </w:r>
      <w:r w:rsidR="00625F03">
        <w:rPr>
          <w:rFonts w:hint="eastAsia"/>
        </w:rPr>
        <w:t>1</w:t>
      </w:r>
      <w:r w:rsidR="00C87C3B">
        <w:rPr>
          <w:rFonts w:hint="eastAsia"/>
        </w:rPr>
        <w:t>是更有意义的</w:t>
      </w:r>
      <w:r w:rsidR="00703FA2">
        <w:rPr>
          <w:rFonts w:hint="eastAsia"/>
        </w:rPr>
        <w:t>，这时的模型应该是更加理想的。</w:t>
      </w:r>
    </w:p>
    <w:p w14:paraId="5D886D90" w14:textId="10B44DAD" w:rsidR="003C2B74" w:rsidRDefault="003C2B74" w:rsidP="00457E3F">
      <w:pPr>
        <w:ind w:firstLine="480"/>
      </w:pPr>
      <w:r>
        <w:rPr>
          <w:rFonts w:hint="eastAsia"/>
        </w:rPr>
        <w:t>平均倒数</w:t>
      </w:r>
      <w:r w:rsidR="00394788">
        <w:rPr>
          <w:rFonts w:hint="eastAsia"/>
        </w:rPr>
        <w:t>排名</w:t>
      </w:r>
      <w:r>
        <w:rPr>
          <w:rFonts w:hint="eastAsia"/>
        </w:rPr>
        <w:t>MRR</w:t>
      </w:r>
      <w:r w:rsidR="00566590">
        <w:rPr>
          <w:rFonts w:hint="eastAsia"/>
        </w:rPr>
        <w:t>就解决了这一问题，</w:t>
      </w:r>
      <w:r w:rsidR="00A96B56">
        <w:rPr>
          <w:rFonts w:hint="eastAsia"/>
        </w:rPr>
        <w:t>M</w:t>
      </w:r>
      <w:r w:rsidR="00A96B56">
        <w:t>RR</w:t>
      </w:r>
      <w:r w:rsidR="00A96B56">
        <w:rPr>
          <w:rFonts w:hint="eastAsia"/>
        </w:rPr>
        <w:t>的计算公式为：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2E2D13" w14:paraId="4242746B" w14:textId="77777777" w:rsidTr="00A83636">
        <w:trPr>
          <w:jc w:val="center"/>
        </w:trPr>
        <w:tc>
          <w:tcPr>
            <w:tcW w:w="1276" w:type="dxa"/>
            <w:vAlign w:val="center"/>
          </w:tcPr>
          <w:p w14:paraId="64B4AF82" w14:textId="77777777" w:rsidR="002E2D13" w:rsidRDefault="002E2D13" w:rsidP="00A83636">
            <w:pPr>
              <w:ind w:firstLineChars="0" w:firstLine="0"/>
            </w:pPr>
          </w:p>
        </w:tc>
        <w:tc>
          <w:tcPr>
            <w:tcW w:w="6657" w:type="dxa"/>
            <w:vAlign w:val="center"/>
          </w:tcPr>
          <w:p w14:paraId="02BDF4F5" w14:textId="26304B18" w:rsidR="002E2D13" w:rsidRPr="009C136E" w:rsidRDefault="00A812BB" w:rsidP="00A83636">
            <w:pPr>
              <w:ind w:firstLine="480"/>
            </w:pPr>
            <m:oMathPara>
              <m:oMath>
                <m:r>
                  <w:rPr>
                    <w:rFonts w:ascii="Cambria Math" w:hAnsi="Cambria Math"/>
                  </w:rPr>
                  <m:t>MRR=</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E</m:t>
                    </m:r>
                    <m:ctrlPr>
                      <w:rPr>
                        <w:rFonts w:ascii="Cambria Math" w:hAnsi="Cambria Math"/>
                        <w:i/>
                      </w:rPr>
                    </m:ctrlPr>
                  </m:den>
                </m:f>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po</m:t>
                        </m:r>
                        <m:sSub>
                          <m:sSubPr>
                            <m:ctrlPr>
                              <w:rPr>
                                <w:rFonts w:ascii="Cambria Math" w:hAnsi="Cambria Math"/>
                                <w:i/>
                              </w:rPr>
                            </m:ctrlPr>
                          </m:sSubPr>
                          <m:e>
                            <m:r>
                              <w:rPr>
                                <w:rFonts w:ascii="Cambria Math" w:hAnsi="Cambria Math"/>
                              </w:rPr>
                              <m:t>s</m:t>
                            </m:r>
                          </m:e>
                          <m:sub>
                            <m:r>
                              <w:rPr>
                                <w:rFonts w:ascii="Cambria Math" w:hAnsi="Cambria Math"/>
                              </w:rPr>
                              <m:t>i</m:t>
                            </m:r>
                          </m:sub>
                        </m:sSub>
                        <m:ctrlPr>
                          <w:rPr>
                            <w:rFonts w:ascii="Cambria Math" w:hAnsi="Cambria Math"/>
                            <w:i/>
                          </w:rPr>
                        </m:ctrlPr>
                      </m:den>
                    </m:f>
                    <m:ctrlPr>
                      <w:rPr>
                        <w:rFonts w:ascii="Cambria Math" w:hAnsi="Cambria Math"/>
                        <w:i/>
                      </w:rPr>
                    </m:ctrlPr>
                  </m:e>
                </m:nary>
              </m:oMath>
            </m:oMathPara>
          </w:p>
        </w:tc>
        <w:tc>
          <w:tcPr>
            <w:tcW w:w="1276" w:type="dxa"/>
            <w:vAlign w:val="center"/>
          </w:tcPr>
          <w:p w14:paraId="4C6B0F9A" w14:textId="4D4F632D" w:rsidR="002E2D13" w:rsidRDefault="002E2D13" w:rsidP="00A83636">
            <w:pPr>
              <w:ind w:firstLineChars="0" w:firstLine="0"/>
              <w:jc w:val="right"/>
            </w:pPr>
            <w:r>
              <w:t>(</w:t>
            </w:r>
            <w:fldSimple w:instr=" SEQ chapter \c \* MERGEFORMAT ">
              <w:r w:rsidR="004D6817">
                <w:rPr>
                  <w:noProof/>
                </w:rPr>
                <w:t>5</w:t>
              </w:r>
            </w:fldSimple>
            <w:r>
              <w:t>.</w:t>
            </w:r>
            <w:fldSimple w:instr=" SEQ equation \* MERGEFORMAT ">
              <w:r w:rsidR="004D6817">
                <w:rPr>
                  <w:noProof/>
                </w:rPr>
                <w:t>2</w:t>
              </w:r>
            </w:fldSimple>
            <w:r>
              <w:t>)</w:t>
            </w:r>
          </w:p>
        </w:tc>
      </w:tr>
    </w:tbl>
    <w:p w14:paraId="6D048EC0" w14:textId="15C30126" w:rsidR="00405AB7" w:rsidRDefault="00595228" w:rsidP="00405AB7">
      <w:pPr>
        <w:ind w:firstLineChars="0" w:firstLine="0"/>
      </w:pPr>
      <w:r>
        <w:t>MRR</w:t>
      </w:r>
      <w:r>
        <w:rPr>
          <w:rFonts w:hint="eastAsia"/>
        </w:rPr>
        <w:t>使用排序结果的倒数作为</w:t>
      </w:r>
      <w:r w:rsidR="00DD3176">
        <w:rPr>
          <w:rFonts w:hint="eastAsia"/>
        </w:rPr>
        <w:t>预测的准确程度，这样排序越靠前的位置，预测准确度越高，对于</w:t>
      </w:r>
      <w:r w:rsidR="00DD3176">
        <w:rPr>
          <w:rFonts w:hint="eastAsia"/>
        </w:rPr>
        <w:t>M</w:t>
      </w:r>
      <w:r w:rsidR="00DD3176">
        <w:t>RR</w:t>
      </w:r>
      <w:r w:rsidR="00DD3176">
        <w:rPr>
          <w:rFonts w:hint="eastAsia"/>
        </w:rPr>
        <w:t>指标的贡献越大。</w:t>
      </w:r>
      <w:r w:rsidR="00110037">
        <w:rPr>
          <w:rFonts w:hint="eastAsia"/>
        </w:rPr>
        <w:t>与</w:t>
      </w:r>
      <w:r w:rsidR="00110037">
        <w:rPr>
          <w:rFonts w:hint="eastAsia"/>
        </w:rPr>
        <w:t>M</w:t>
      </w:r>
      <w:r w:rsidR="00110037">
        <w:t>R</w:t>
      </w:r>
      <w:r w:rsidR="00110037">
        <w:rPr>
          <w:rFonts w:hint="eastAsia"/>
        </w:rPr>
        <w:t>不同，</w:t>
      </w:r>
      <w:r w:rsidR="00110037">
        <w:rPr>
          <w:rFonts w:hint="eastAsia"/>
        </w:rPr>
        <w:t>M</w:t>
      </w:r>
      <w:r w:rsidR="00110037">
        <w:t>RR</w:t>
      </w:r>
      <w:r w:rsidR="00110037">
        <w:rPr>
          <w:rFonts w:hint="eastAsia"/>
        </w:rPr>
        <w:t>越</w:t>
      </w:r>
      <w:r w:rsidR="00C5088B">
        <w:rPr>
          <w:rFonts w:hint="eastAsia"/>
        </w:rPr>
        <w:t>大</w:t>
      </w:r>
      <w:r w:rsidR="00110037">
        <w:rPr>
          <w:rFonts w:hint="eastAsia"/>
        </w:rPr>
        <w:t>，表示模型</w:t>
      </w:r>
      <w:r w:rsidR="00C5088B">
        <w:rPr>
          <w:rFonts w:hint="eastAsia"/>
        </w:rPr>
        <w:t>效果越好。</w:t>
      </w:r>
    </w:p>
    <w:p w14:paraId="498B5407" w14:textId="76E31B44" w:rsidR="005D3CA0" w:rsidRDefault="00DE01D0" w:rsidP="00D92FC1">
      <w:pPr>
        <w:ind w:firstLine="480"/>
      </w:pPr>
      <w:r>
        <w:t>T</w:t>
      </w:r>
      <w:r>
        <w:rPr>
          <w:rFonts w:hint="eastAsia"/>
        </w:rPr>
        <w:t>op</w:t>
      </w:r>
      <w:r>
        <w:t>-K</w:t>
      </w:r>
      <w:r>
        <w:rPr>
          <w:rFonts w:hint="eastAsia"/>
        </w:rPr>
        <w:t>命中率是</w:t>
      </w:r>
      <w:r w:rsidR="004E274F">
        <w:rPr>
          <w:rFonts w:hint="eastAsia"/>
        </w:rPr>
        <w:t>计算</w:t>
      </w:r>
      <w:r w:rsidR="0088654D">
        <w:rPr>
          <w:rFonts w:hint="eastAsia"/>
        </w:rPr>
        <w:t>最后的预测结果中，</w:t>
      </w:r>
      <w:r w:rsidR="00177B76">
        <w:rPr>
          <w:rFonts w:hint="eastAsia"/>
        </w:rPr>
        <w:t>正确目标实体排序</w:t>
      </w:r>
      <w:r w:rsidR="000A1840">
        <w:rPr>
          <w:rFonts w:hint="eastAsia"/>
        </w:rPr>
        <w:t>位置</w:t>
      </w:r>
      <w:r w:rsidR="006551B6">
        <w:rPr>
          <w:rFonts w:hint="eastAsia"/>
        </w:rPr>
        <w:t>命中</w:t>
      </w:r>
      <w:r w:rsidR="00177B76">
        <w:rPr>
          <w:rFonts w:hint="eastAsia"/>
        </w:rPr>
        <w:t>前</w:t>
      </w:r>
      <w:r w:rsidR="00177B76">
        <w:rPr>
          <w:rFonts w:hint="eastAsia"/>
        </w:rPr>
        <w:t>K</w:t>
      </w:r>
      <w:r w:rsidR="00177B76">
        <w:rPr>
          <w:rFonts w:hint="eastAsia"/>
        </w:rPr>
        <w:t>位置的概率，</w:t>
      </w:r>
      <w:r w:rsidR="00FB10E3">
        <w:rPr>
          <w:rFonts w:hint="eastAsia"/>
        </w:rPr>
        <w:t>具体计算公式为：</w:t>
      </w:r>
    </w:p>
    <w:tbl>
      <w:tblPr>
        <w:tblStyle w:val="a4"/>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657"/>
        <w:gridCol w:w="1276"/>
      </w:tblGrid>
      <w:tr w:rsidR="004A5075" w14:paraId="1B79DDB3" w14:textId="77777777" w:rsidTr="00A83636">
        <w:trPr>
          <w:jc w:val="center"/>
        </w:trPr>
        <w:tc>
          <w:tcPr>
            <w:tcW w:w="1276" w:type="dxa"/>
            <w:vAlign w:val="center"/>
          </w:tcPr>
          <w:p w14:paraId="28267529" w14:textId="77777777" w:rsidR="004A5075" w:rsidRDefault="004A5075" w:rsidP="00A83636">
            <w:pPr>
              <w:ind w:firstLineChars="0" w:firstLine="0"/>
            </w:pPr>
          </w:p>
        </w:tc>
        <w:tc>
          <w:tcPr>
            <w:tcW w:w="6657" w:type="dxa"/>
            <w:vAlign w:val="center"/>
          </w:tcPr>
          <w:p w14:paraId="666975FE" w14:textId="4BC24F7D" w:rsidR="004A5075" w:rsidRPr="009C136E" w:rsidRDefault="00424FF2" w:rsidP="00E44D66">
            <w:pPr>
              <w:ind w:firstLineChars="0" w:firstLine="0"/>
            </w:pPr>
            <m:oMathPara>
              <m:oMath>
                <m:r>
                  <m:rPr>
                    <m:sty m:val="p"/>
                  </m:rPr>
                  <w:rPr>
                    <w:rFonts w:ascii="Cambria Math" w:hAnsi="Cambria Math"/>
                  </w:rPr>
                  <m:t>Hit</m:t>
                </m:r>
                <m:r>
                  <w:rPr>
                    <w:rFonts w:ascii="Cambria Math" w:hAnsi="Cambria Math"/>
                  </w:rPr>
                  <m:t>@</m:t>
                </m:r>
                <m:r>
                  <m:rPr>
                    <m:sty m:val="p"/>
                  </m:rPr>
                  <w:rPr>
                    <w:rFonts w:ascii="Cambria Math" w:hAnsi="Cambria Math"/>
                  </w:rPr>
                  <m:t>K</m:t>
                </m:r>
                <m:r>
                  <w:rPr>
                    <w:rFonts w:ascii="Cambria Math" w:hAnsi="Cambria Math"/>
                  </w:rPr>
                  <m:t>=</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e>
                        <m:d>
                          <m:dPr>
                            <m:begChr m:val="["/>
                            <m:endChr m:val="]"/>
                            <m:ctrlPr>
                              <w:rPr>
                                <w:rFonts w:ascii="Cambria Math" w:hAnsi="Cambria Math"/>
                              </w:rPr>
                            </m:ctrlPr>
                          </m:dPr>
                          <m:e>
                            <m:r>
                              <w:rPr>
                                <w:rFonts w:ascii="Cambria Math" w:hAnsi="Cambria Math"/>
                              </w:rPr>
                              <m:t>1 if po</m:t>
                            </m:r>
                            <m:sSub>
                              <m:sSubPr>
                                <m:ctrlPr>
                                  <w:rPr>
                                    <w:rFonts w:ascii="Cambria Math" w:hAnsi="Cambria Math"/>
                                    <w:i/>
                                  </w:rPr>
                                </m:ctrlPr>
                              </m:sSubPr>
                              <m:e>
                                <m:r>
                                  <w:rPr>
                                    <w:rFonts w:ascii="Cambria Math" w:hAnsi="Cambria Math"/>
                                  </w:rPr>
                                  <m:t>s</m:t>
                                </m:r>
                              </m:e>
                              <m:sub>
                                <m:r>
                                  <w:rPr>
                                    <w:rFonts w:ascii="Cambria Math" w:hAnsi="Cambria Math"/>
                                  </w:rPr>
                                  <m:t>i</m:t>
                                </m:r>
                              </m:sub>
                            </m:sSub>
                            <m:r>
                              <m:rPr>
                                <m:sty m:val="p"/>
                              </m:rPr>
                              <w:rPr>
                                <w:rFonts w:ascii="Cambria Math" w:hAnsi="Cambria Math" w:hint="eastAsia"/>
                              </w:rPr>
                              <m:t>≤</m:t>
                            </m:r>
                            <m:r>
                              <w:rPr>
                                <w:rFonts w:ascii="Cambria Math" w:hAnsi="Cambria Math"/>
                              </w:rPr>
                              <m:t>K or 0</m:t>
                            </m:r>
                            <m:ctrlPr>
                              <w:rPr>
                                <w:rFonts w:ascii="Cambria Math" w:hAnsi="Cambria Math"/>
                                <w:i/>
                              </w:rPr>
                            </m:ctrlPr>
                          </m:e>
                        </m:d>
                      </m:e>
                    </m:nary>
                  </m:num>
                  <m:den>
                    <m:r>
                      <w:rPr>
                        <w:rFonts w:ascii="Cambria Math" w:hAnsi="Cambria Math"/>
                      </w:rPr>
                      <m:t>E</m:t>
                    </m:r>
                  </m:den>
                </m:f>
              </m:oMath>
            </m:oMathPara>
          </w:p>
        </w:tc>
        <w:tc>
          <w:tcPr>
            <w:tcW w:w="1276" w:type="dxa"/>
            <w:vAlign w:val="center"/>
          </w:tcPr>
          <w:p w14:paraId="76E071C7" w14:textId="112F6B7C" w:rsidR="004A5075" w:rsidRDefault="004A5075" w:rsidP="00A83636">
            <w:pPr>
              <w:ind w:firstLineChars="0" w:firstLine="0"/>
              <w:jc w:val="right"/>
            </w:pPr>
            <w:r>
              <w:t>(</w:t>
            </w:r>
            <w:fldSimple w:instr=" SEQ chapter \c \* MERGEFORMAT ">
              <w:r w:rsidR="004D6817">
                <w:rPr>
                  <w:noProof/>
                </w:rPr>
                <w:t>5</w:t>
              </w:r>
            </w:fldSimple>
            <w:r>
              <w:t>.</w:t>
            </w:r>
            <w:fldSimple w:instr=" SEQ equation \* MERGEFORMAT ">
              <w:r w:rsidR="004D6817">
                <w:rPr>
                  <w:noProof/>
                </w:rPr>
                <w:t>3</w:t>
              </w:r>
            </w:fldSimple>
            <w:r>
              <w:t>)</w:t>
            </w:r>
          </w:p>
        </w:tc>
      </w:tr>
    </w:tbl>
    <w:p w14:paraId="3B3AB317" w14:textId="6283C4F8" w:rsidR="00635B89" w:rsidRDefault="00675A4E" w:rsidP="004D7926">
      <w:pPr>
        <w:ind w:firstLineChars="0" w:firstLine="0"/>
      </w:pPr>
      <w:r>
        <w:rPr>
          <w:rFonts w:hint="eastAsia"/>
        </w:rPr>
        <w:t>对于</w:t>
      </w:r>
      <w:r w:rsidR="008458D5">
        <w:rPr>
          <w:rFonts w:hint="eastAsia"/>
        </w:rPr>
        <w:t>Top</w:t>
      </w:r>
      <w:r w:rsidR="008458D5">
        <w:t>-</w:t>
      </w:r>
      <w:r>
        <w:rPr>
          <w:rFonts w:hint="eastAsia"/>
        </w:rPr>
        <w:t>K</w:t>
      </w:r>
      <w:r>
        <w:rPr>
          <w:rFonts w:hint="eastAsia"/>
        </w:rPr>
        <w:t>命中率来说，</w:t>
      </w:r>
      <w:r w:rsidR="00395190">
        <w:rPr>
          <w:rFonts w:hint="eastAsia"/>
        </w:rPr>
        <w:t>结果越大，表示模型预测效果越好。</w:t>
      </w:r>
      <w:r w:rsidR="003B1D46">
        <w:rPr>
          <w:rFonts w:hint="eastAsia"/>
        </w:rPr>
        <w:t>在链路预测实验中，常用的评估指标为</w:t>
      </w:r>
      <w:r w:rsidR="009E10DA">
        <w:rPr>
          <w:rFonts w:hint="eastAsia"/>
        </w:rPr>
        <w:t>Top</w:t>
      </w:r>
      <w:r w:rsidR="009E10DA">
        <w:t>-1</w:t>
      </w:r>
      <w:r w:rsidR="009E10DA">
        <w:rPr>
          <w:rFonts w:hint="eastAsia"/>
        </w:rPr>
        <w:t>，</w:t>
      </w:r>
      <w:r w:rsidR="009E10DA">
        <w:rPr>
          <w:rFonts w:hint="eastAsia"/>
        </w:rPr>
        <w:t>Top</w:t>
      </w:r>
      <w:r w:rsidR="009E10DA">
        <w:t>-3</w:t>
      </w:r>
      <w:r w:rsidR="009E10DA">
        <w:rPr>
          <w:rFonts w:hint="eastAsia"/>
        </w:rPr>
        <w:t>和</w:t>
      </w:r>
      <w:r w:rsidR="009E10DA">
        <w:rPr>
          <w:rFonts w:hint="eastAsia"/>
        </w:rPr>
        <w:t>Top</w:t>
      </w:r>
      <w:r w:rsidR="009E10DA">
        <w:t>-10</w:t>
      </w:r>
      <w:r w:rsidR="009E10DA">
        <w:rPr>
          <w:rFonts w:hint="eastAsia"/>
        </w:rPr>
        <w:t>命中率</w:t>
      </w:r>
      <w:r w:rsidR="00D9118F">
        <w:rPr>
          <w:rFonts w:hint="eastAsia"/>
        </w:rPr>
        <w:t>（</w:t>
      </w:r>
      <w:r w:rsidR="00D44678">
        <w:rPr>
          <w:rFonts w:hint="eastAsia"/>
        </w:rPr>
        <w:t>Hit</w:t>
      </w:r>
      <w:r w:rsidR="00D44678">
        <w:t>@1</w:t>
      </w:r>
      <w:r w:rsidR="00D44678">
        <w:rPr>
          <w:rFonts w:hint="eastAsia"/>
        </w:rPr>
        <w:t>，</w:t>
      </w:r>
      <w:r w:rsidR="00D44678">
        <w:rPr>
          <w:rFonts w:hint="eastAsia"/>
        </w:rPr>
        <w:t>Hit</w:t>
      </w:r>
      <w:r w:rsidR="00D44678">
        <w:t>@3</w:t>
      </w:r>
      <w:r w:rsidR="00D44678">
        <w:rPr>
          <w:rFonts w:hint="eastAsia"/>
        </w:rPr>
        <w:t>，</w:t>
      </w:r>
      <w:r w:rsidR="00D44678">
        <w:rPr>
          <w:rFonts w:hint="eastAsia"/>
        </w:rPr>
        <w:t>Hit</w:t>
      </w:r>
      <w:r w:rsidR="00D44678">
        <w:t>@10</w:t>
      </w:r>
      <w:r w:rsidR="00D9118F">
        <w:rPr>
          <w:rFonts w:hint="eastAsia"/>
        </w:rPr>
        <w:t>）</w:t>
      </w:r>
      <w:r w:rsidR="009E10DA">
        <w:rPr>
          <w:rFonts w:hint="eastAsia"/>
        </w:rPr>
        <w:t>。</w:t>
      </w:r>
    </w:p>
    <w:p w14:paraId="627571CA" w14:textId="737E137D" w:rsidR="00BB5663" w:rsidRDefault="00E249DE" w:rsidP="00006AC0">
      <w:pPr>
        <w:ind w:firstLine="480"/>
      </w:pPr>
      <w:r>
        <w:rPr>
          <w:rFonts w:hint="eastAsia"/>
        </w:rPr>
        <w:t>在进行效果评估的时候还存在另一个问题，以尾实体预测为例，当</w:t>
      </w:r>
      <m:oMath>
        <m:d>
          <m:dPr>
            <m:ctrlPr>
              <w:rPr>
                <w:rFonts w:ascii="Cambria Math" w:hAnsi="Cambria Math"/>
                <w:i/>
              </w:rPr>
            </m:ctrlPr>
          </m:dPr>
          <m:e>
            <m:r>
              <w:rPr>
                <w:rFonts w:ascii="Cambria Math" w:hAnsi="Cambria Math" w:cs="Cambria Math"/>
              </w:rPr>
              <m:t>h</m:t>
            </m:r>
            <m:r>
              <w:rPr>
                <w:rFonts w:ascii="Cambria Math" w:hAnsi="Cambria Math" w:hint="eastAsia"/>
              </w:rPr>
              <m:t>,r</m:t>
            </m:r>
          </m:e>
        </m:d>
      </m:oMath>
      <w:r>
        <w:rPr>
          <w:rFonts w:hint="eastAsia"/>
        </w:rPr>
        <w:t>一定时，除了该三元组原来的</w:t>
      </w:r>
      <m:oMath>
        <m:r>
          <w:rPr>
            <w:rFonts w:ascii="Cambria Math" w:hAnsi="Cambria Math" w:hint="eastAsia"/>
          </w:rPr>
          <m:t>t</m:t>
        </m:r>
      </m:oMath>
      <w:r>
        <w:rPr>
          <w:rFonts w:hint="eastAsia"/>
        </w:rPr>
        <w:t>正确外，还可能存在其它多个正确的尾实体，在这种情况下，这些正确的尾实体是否应该算作预测正确。这样的决策会影响到最终的指标计算。为了解决这</w:t>
      </w:r>
      <w:r>
        <w:rPr>
          <w:rFonts w:hint="eastAsia"/>
        </w:rPr>
        <w:lastRenderedPageBreak/>
        <w:t>个问题，</w:t>
      </w:r>
      <w:proofErr w:type="spellStart"/>
      <w:r w:rsidR="000331B2" w:rsidRPr="00293BA0">
        <w:rPr>
          <w:rFonts w:hint="eastAsia"/>
        </w:rPr>
        <w:t>TransE</w:t>
      </w:r>
      <w:proofErr w:type="spellEnd"/>
      <w:r w:rsidR="000331B2">
        <w:fldChar w:fldCharType="begin"/>
      </w:r>
      <w:r w:rsidR="00DF30F1">
        <w:instrText xml:space="preserve"> ADDIN ZOTERO_ITEM CSL_CITATION {"citationID":"6Sil7iyM","properties":{"formattedCitation":"\\super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0331B2">
        <w:fldChar w:fldCharType="separate"/>
      </w:r>
      <w:r w:rsidR="00DF30F1" w:rsidRPr="00DF30F1">
        <w:rPr>
          <w:vertAlign w:val="superscript"/>
        </w:rPr>
        <w:t>[1]</w:t>
      </w:r>
      <w:r w:rsidR="000331B2">
        <w:fldChar w:fldCharType="end"/>
      </w:r>
      <w:r>
        <w:rPr>
          <w:rFonts w:hint="eastAsia"/>
        </w:rPr>
        <w:t>分为了两种评估策略，未加工的评估策略（</w:t>
      </w:r>
      <w:r>
        <w:rPr>
          <w:rFonts w:hint="eastAsia"/>
        </w:rPr>
        <w:t>raw</w:t>
      </w:r>
      <w:r>
        <w:rPr>
          <w:rFonts w:hint="eastAsia"/>
        </w:rPr>
        <w:t>）和过滤的评估策略（</w:t>
      </w:r>
      <w:r>
        <w:rPr>
          <w:rFonts w:hint="eastAsia"/>
        </w:rPr>
        <w:t>filter</w:t>
      </w:r>
      <w:r>
        <w:rPr>
          <w:rFonts w:hint="eastAsia"/>
        </w:rPr>
        <w:t>），未加工的评估策略把其它正确的尾实体视作错误的预测，这种情况下的评估指标会降低；过滤的评估策略是把其它正确的尾实体过滤，不进入指标的计算当中。</w:t>
      </w:r>
      <w:r w:rsidR="003A7880">
        <w:rPr>
          <w:rFonts w:hint="eastAsia"/>
        </w:rPr>
        <w:t>最常用的</w:t>
      </w:r>
      <w:r w:rsidR="001337D3">
        <w:rPr>
          <w:rFonts w:hint="eastAsia"/>
        </w:rPr>
        <w:t>是过滤的评估策略（</w:t>
      </w:r>
      <w:r w:rsidR="001337D3">
        <w:rPr>
          <w:rFonts w:hint="eastAsia"/>
        </w:rPr>
        <w:t>filter</w:t>
      </w:r>
      <w:r w:rsidR="001337D3">
        <w:rPr>
          <w:rFonts w:hint="eastAsia"/>
        </w:rPr>
        <w:t>），本文同样采用该评估策略。</w:t>
      </w:r>
    </w:p>
    <w:p w14:paraId="1C93E8EE" w14:textId="60D377CD" w:rsidR="00F74756" w:rsidRDefault="00FC1433" w:rsidP="00A3790E">
      <w:pPr>
        <w:pStyle w:val="3"/>
        <w:spacing w:before="163" w:after="163"/>
      </w:pPr>
      <w:bookmarkStart w:id="189" w:name="_Toc100257522"/>
      <w:r>
        <w:t xml:space="preserve">5.1.3 </w:t>
      </w:r>
      <w:r>
        <w:rPr>
          <w:rFonts w:hint="eastAsia"/>
        </w:rPr>
        <w:t>实验环境</w:t>
      </w:r>
      <w:bookmarkEnd w:id="189"/>
    </w:p>
    <w:p w14:paraId="03FE625A" w14:textId="5294D1AE" w:rsidR="009233F8" w:rsidRDefault="009233F8" w:rsidP="009233F8">
      <w:pPr>
        <w:ind w:firstLine="480"/>
        <w:rPr>
          <w:lang/>
        </w:rPr>
      </w:pPr>
      <w:r>
        <w:rPr>
          <w:rFonts w:hint="eastAsia"/>
          <w:lang/>
        </w:rPr>
        <w:t>本文实验所采用的实验环境如</w:t>
      </w:r>
      <w:r>
        <w:rPr>
          <w:lang/>
        </w:rPr>
        <w:fldChar w:fldCharType="begin"/>
      </w:r>
      <w:r>
        <w:rPr>
          <w:lang/>
        </w:rPr>
        <w:instrText xml:space="preserve"> </w:instrText>
      </w:r>
      <w:r>
        <w:rPr>
          <w:rFonts w:hint="eastAsia"/>
          <w:lang/>
        </w:rPr>
        <w:instrText>REF _Ref74601803 \h</w:instrText>
      </w:r>
      <w:r>
        <w:rPr>
          <w:lang/>
        </w:rPr>
        <w:instrText xml:space="preserve"> </w:instrText>
      </w:r>
      <w:r>
        <w:rPr>
          <w:lang/>
        </w:rPr>
      </w:r>
      <w:r>
        <w:rPr>
          <w:lang/>
        </w:rPr>
        <w:fldChar w:fldCharType="separate"/>
      </w:r>
      <w:r w:rsidR="004D6817">
        <w:rPr>
          <w:rFonts w:hint="eastAsia"/>
        </w:rPr>
        <w:t>表</w:t>
      </w:r>
      <w:r w:rsidR="004D6817">
        <w:rPr>
          <w:noProof/>
        </w:rPr>
        <w:t>8</w:t>
      </w:r>
      <w:r>
        <w:rPr>
          <w:lang/>
        </w:rPr>
        <w:fldChar w:fldCharType="end"/>
      </w:r>
      <w:r>
        <w:rPr>
          <w:rFonts w:hint="eastAsia"/>
          <w:lang/>
        </w:rPr>
        <w:t>所示。在硬件环境方面，实验采用的处理器为</w:t>
      </w:r>
      <w:r w:rsidRPr="006C57DD">
        <w:rPr>
          <w:lang/>
        </w:rPr>
        <w:t>Intel(R) Core(TM) i9-10920X CPU @ 3.50GHz</w:t>
      </w:r>
      <w:r>
        <w:rPr>
          <w:rFonts w:hint="eastAsia"/>
          <w:lang/>
        </w:rPr>
        <w:t>，内存</w:t>
      </w:r>
      <w:r>
        <w:rPr>
          <w:rFonts w:hint="eastAsia"/>
          <w:lang/>
        </w:rPr>
        <w:t>1</w:t>
      </w:r>
      <w:r>
        <w:rPr>
          <w:lang/>
        </w:rPr>
        <w:t>28 G</w:t>
      </w:r>
      <w:r>
        <w:rPr>
          <w:rFonts w:hint="eastAsia"/>
          <w:lang/>
        </w:rPr>
        <w:t>，显卡为</w:t>
      </w:r>
      <w:r w:rsidRPr="00526282">
        <w:rPr>
          <w:lang/>
        </w:rPr>
        <w:t>GeForce RTX 3090</w:t>
      </w:r>
      <w:r>
        <w:rPr>
          <w:rFonts w:hint="eastAsia"/>
          <w:lang/>
        </w:rPr>
        <w:t>；在软件环境方面，操作系统为</w:t>
      </w:r>
      <w:r>
        <w:rPr>
          <w:rFonts w:hint="eastAsia"/>
          <w:lang/>
        </w:rPr>
        <w:t>Ubuntu</w:t>
      </w:r>
      <w:r>
        <w:rPr>
          <w:rFonts w:hint="eastAsia"/>
          <w:lang/>
        </w:rPr>
        <w:t>，</w:t>
      </w:r>
      <w:r>
        <w:rPr>
          <w:rFonts w:hint="eastAsia"/>
          <w:lang/>
        </w:rPr>
        <w:t>Python</w:t>
      </w:r>
      <w:r>
        <w:rPr>
          <w:rFonts w:hint="eastAsia"/>
          <w:lang/>
        </w:rPr>
        <w:t>版本为</w:t>
      </w:r>
      <w:r>
        <w:rPr>
          <w:rFonts w:hint="eastAsia"/>
          <w:lang/>
        </w:rPr>
        <w:t>3</w:t>
      </w:r>
      <w:r>
        <w:rPr>
          <w:lang/>
        </w:rPr>
        <w:t>.8.5</w:t>
      </w:r>
      <w:r>
        <w:rPr>
          <w:rFonts w:hint="eastAsia"/>
          <w:lang/>
        </w:rPr>
        <w:t>，使用</w:t>
      </w:r>
      <w:r>
        <w:rPr>
          <w:rFonts w:hint="eastAsia"/>
          <w:lang/>
        </w:rPr>
        <w:t>1</w:t>
      </w:r>
      <w:r>
        <w:rPr>
          <w:lang/>
        </w:rPr>
        <w:t>.7.0</w:t>
      </w:r>
      <w:r>
        <w:rPr>
          <w:rFonts w:hint="eastAsia"/>
          <w:lang/>
        </w:rPr>
        <w:t>版本的</w:t>
      </w:r>
      <w:r>
        <w:rPr>
          <w:rFonts w:hint="eastAsia"/>
          <w:lang/>
        </w:rPr>
        <w:t>Pytorch</w:t>
      </w:r>
      <w:r w:rsidR="004C6813">
        <w:rPr>
          <w:lang/>
        </w:rPr>
        <w:fldChar w:fldCharType="begin"/>
      </w:r>
      <w:r w:rsidR="00DF30F1">
        <w:rPr>
          <w:lang/>
        </w:rPr>
        <w:instrText xml:space="preserve"> ADDIN ZOTERO_ITEM CSL_CITATION {"citationID":"a2qjpusp8nq","properties":{"formattedCitation":"\\super [76]\\nosupersub{}","plainCitation":"[76]","noteIndex":0},"citationItems":[{"id":1173,"uris":["http://zotero.org/users/5779008/items/ELGYRQIG"],"itemData":{"id":1173,"type":"paper-conference","archive":"PyTorch","archive_location":"NeurIPS 2019","container-title":"Advances in neural information processing systems 32: Annual conference on neural information processing systems 2019","event-place":"vancouver, BC, canada","note":"Citation Key: DBLP:conf/nips/PaszkeGMLBCKLGA19\ntex.bibsource: dblp computer science bibliography, https://dblp.org\ntex.biburl: https://dblp.org/rec/conf/nips/PaszkeGMLBCKLGA19.bib\ntex.timestamp: Tue, 01 Dec 2020 14:58:58 +0100","page":"8024–8035","publisher-place":"vancouver, BC, canada","title":"PyTorch: An imperative style, high-performance deep learning library","URL":"http://papers.nips.cc/paper/9015-pytorch-an-imperative-style-high-performance-deep-learning-library","author":[{"family":"Paszke","given":"Adam"},{"family":"Gross","given":"Sam"},{"family":"Massa","given":"Francisco"},{"family":"Lerer","given":"Adam"},{"family":"Bradbury","given":"James"},{"family":"Chanan","given":"Gregory"},{"family":"Killeen","given":"Trevor"},{"family":"Lin","given":"Zeming"},{"family":"Gimelshein","given":"Natalia"},{"family":"Antiga","given":"Luca"},{"family":"Desmaison","given":"Alban"},{"family":"Köpf","given":"Andreas"},{"family":"Yang","given":"Edward"},{"family":"DeVito","given":"Zachary"},{"family":"Raison","given":"Martin"},{"family":"Tejani","given":"Alykhan"},{"family":"Chilamkurthy","given":"Sasank"},{"family":"Steiner","given":"Benoit"},{"family":"Fang","given":"Lu"},{"family":"Bai","given":"Junjie"},{"family":"Chintala","given":"Soumith"}],"editor":[{"family":"Wallach","given":"Hanna M."},{"family":"Larochelle","given":"Hugo"},{"family":"Beygelzimer","given":"Alina"},{"family":"Buc","given":"Florence","non-dropping-particle":"d'Alché-"},{"family":"Fox","given":"Emily B."},{"family":"Garnett","given":"Roman"}],"issued":{"date-parts":[["2019",12,8]]},"citation-key":"DBLP:conf/nips/PaszkeGMLBCKLGA19"}}],"schema":"https://github.com/citation-style-language/schema/raw/master/csl-citation.json"} </w:instrText>
      </w:r>
      <w:r w:rsidR="004C6813">
        <w:rPr>
          <w:lang/>
        </w:rPr>
        <w:fldChar w:fldCharType="separate"/>
      </w:r>
      <w:r w:rsidR="00DF30F1" w:rsidRPr="00DF30F1">
        <w:rPr>
          <w:vertAlign w:val="superscript"/>
        </w:rPr>
        <w:t>[76]</w:t>
      </w:r>
      <w:r w:rsidR="004C6813">
        <w:rPr>
          <w:lang/>
        </w:rPr>
        <w:fldChar w:fldCharType="end"/>
      </w:r>
      <w:r>
        <w:rPr>
          <w:rFonts w:hint="eastAsia"/>
          <w:lang/>
        </w:rPr>
        <w:t>作为深度学习框架。</w:t>
      </w:r>
    </w:p>
    <w:p w14:paraId="510FC8F9" w14:textId="3B6DDEB6" w:rsidR="009233F8" w:rsidRDefault="009233F8" w:rsidP="009233F8">
      <w:pPr>
        <w:pStyle w:val="afc"/>
      </w:pPr>
      <w:bookmarkStart w:id="190" w:name="_Ref74601803"/>
      <w:bookmarkStart w:id="191" w:name="_Toc10025423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8</w:t>
      </w:r>
      <w:r>
        <w:fldChar w:fldCharType="end"/>
      </w:r>
      <w:bookmarkEnd w:id="190"/>
      <w:r>
        <w:t xml:space="preserve">  </w:t>
      </w:r>
      <w:r>
        <w:rPr>
          <w:rFonts w:hint="eastAsia"/>
        </w:rPr>
        <w:t>实验环境配置</w:t>
      </w:r>
      <w:bookmarkEnd w:id="191"/>
    </w:p>
    <w:tbl>
      <w:tblPr>
        <w:tblStyle w:val="a4"/>
        <w:tblW w:w="0" w:type="auto"/>
        <w:jc w:val="center"/>
        <w:tblLook w:val="04A0" w:firstRow="1" w:lastRow="0" w:firstColumn="1" w:lastColumn="0" w:noHBand="0" w:noVBand="1"/>
      </w:tblPr>
      <w:tblGrid>
        <w:gridCol w:w="1161"/>
        <w:gridCol w:w="4388"/>
      </w:tblGrid>
      <w:tr w:rsidR="009233F8" w:rsidRPr="00C96B66" w14:paraId="3EED8B37" w14:textId="77777777" w:rsidTr="003F0A60">
        <w:trPr>
          <w:jc w:val="center"/>
        </w:trPr>
        <w:tc>
          <w:tcPr>
            <w:tcW w:w="1161" w:type="dxa"/>
            <w:vAlign w:val="center"/>
          </w:tcPr>
          <w:p w14:paraId="659DCDB9" w14:textId="77777777" w:rsidR="009233F8" w:rsidRPr="00793A05" w:rsidRDefault="009233F8" w:rsidP="003F0A60">
            <w:pPr>
              <w:pStyle w:val="aff"/>
              <w:rPr>
                <w:b/>
                <w:bCs/>
              </w:rPr>
            </w:pPr>
            <w:r w:rsidRPr="00793A05">
              <w:rPr>
                <w:rFonts w:hint="eastAsia"/>
                <w:b/>
                <w:bCs/>
              </w:rPr>
              <w:t>环境</w:t>
            </w:r>
          </w:p>
        </w:tc>
        <w:tc>
          <w:tcPr>
            <w:tcW w:w="4388" w:type="dxa"/>
            <w:vAlign w:val="center"/>
          </w:tcPr>
          <w:p w14:paraId="71EA272B" w14:textId="77777777" w:rsidR="009233F8" w:rsidRPr="00793A05" w:rsidRDefault="009233F8" w:rsidP="003F0A60">
            <w:pPr>
              <w:pStyle w:val="aff"/>
              <w:rPr>
                <w:b/>
                <w:bCs/>
              </w:rPr>
            </w:pPr>
            <w:r w:rsidRPr="00793A05">
              <w:rPr>
                <w:rFonts w:hint="eastAsia"/>
                <w:b/>
                <w:bCs/>
              </w:rPr>
              <w:t>版本</w:t>
            </w:r>
            <w:r w:rsidRPr="00793A05">
              <w:rPr>
                <w:rFonts w:hint="eastAsia"/>
                <w:b/>
                <w:bCs/>
              </w:rPr>
              <w:t>/</w:t>
            </w:r>
            <w:r w:rsidRPr="00793A05">
              <w:rPr>
                <w:rFonts w:hint="eastAsia"/>
                <w:b/>
                <w:bCs/>
              </w:rPr>
              <w:t>内容</w:t>
            </w:r>
          </w:p>
        </w:tc>
      </w:tr>
      <w:tr w:rsidR="009233F8" w:rsidRPr="00C96B66" w14:paraId="52318412" w14:textId="77777777" w:rsidTr="003F0A60">
        <w:trPr>
          <w:jc w:val="center"/>
        </w:trPr>
        <w:tc>
          <w:tcPr>
            <w:tcW w:w="1161" w:type="dxa"/>
            <w:vAlign w:val="center"/>
          </w:tcPr>
          <w:p w14:paraId="3A029AB7" w14:textId="77777777" w:rsidR="009233F8" w:rsidRPr="00C96B66" w:rsidRDefault="009233F8" w:rsidP="003F0A60">
            <w:pPr>
              <w:pStyle w:val="aff"/>
            </w:pPr>
            <w:r w:rsidRPr="00C96B66">
              <w:rPr>
                <w:rFonts w:hint="eastAsia"/>
              </w:rPr>
              <w:t>显卡</w:t>
            </w:r>
          </w:p>
        </w:tc>
        <w:tc>
          <w:tcPr>
            <w:tcW w:w="4388" w:type="dxa"/>
            <w:vAlign w:val="center"/>
          </w:tcPr>
          <w:p w14:paraId="10F6413D" w14:textId="77777777" w:rsidR="009233F8" w:rsidRPr="00C96B66" w:rsidRDefault="009233F8" w:rsidP="003F0A60">
            <w:pPr>
              <w:pStyle w:val="aff"/>
            </w:pPr>
            <w:r w:rsidRPr="00C96B66">
              <w:t>GeForce RTX 3090</w:t>
            </w:r>
          </w:p>
        </w:tc>
      </w:tr>
      <w:tr w:rsidR="009233F8" w:rsidRPr="00C96B66" w14:paraId="0205648F" w14:textId="77777777" w:rsidTr="003F0A60">
        <w:trPr>
          <w:jc w:val="center"/>
        </w:trPr>
        <w:tc>
          <w:tcPr>
            <w:tcW w:w="1161" w:type="dxa"/>
            <w:vAlign w:val="center"/>
          </w:tcPr>
          <w:p w14:paraId="50A4883F" w14:textId="77777777" w:rsidR="009233F8" w:rsidRPr="00C96B66" w:rsidRDefault="009233F8" w:rsidP="003F0A60">
            <w:pPr>
              <w:pStyle w:val="aff"/>
            </w:pPr>
            <w:r w:rsidRPr="00C96B66">
              <w:rPr>
                <w:rFonts w:hint="eastAsia"/>
              </w:rPr>
              <w:t>处理器</w:t>
            </w:r>
          </w:p>
        </w:tc>
        <w:tc>
          <w:tcPr>
            <w:tcW w:w="4388" w:type="dxa"/>
            <w:vAlign w:val="center"/>
          </w:tcPr>
          <w:p w14:paraId="530BAD54" w14:textId="77777777" w:rsidR="009233F8" w:rsidRPr="00C96B66" w:rsidRDefault="009233F8" w:rsidP="003F0A60">
            <w:pPr>
              <w:pStyle w:val="aff"/>
            </w:pPr>
            <w:r w:rsidRPr="00C96B66">
              <w:t>Intel(R) Core(TM) i9-10920X CPU @ 3.50GHz</w:t>
            </w:r>
          </w:p>
        </w:tc>
      </w:tr>
      <w:tr w:rsidR="009233F8" w:rsidRPr="00C96B66" w14:paraId="68CD92FC" w14:textId="77777777" w:rsidTr="003F0A60">
        <w:trPr>
          <w:jc w:val="center"/>
        </w:trPr>
        <w:tc>
          <w:tcPr>
            <w:tcW w:w="1161" w:type="dxa"/>
            <w:vAlign w:val="center"/>
          </w:tcPr>
          <w:p w14:paraId="23EF6ACA" w14:textId="77777777" w:rsidR="009233F8" w:rsidRPr="00C96B66" w:rsidRDefault="009233F8" w:rsidP="003F0A60">
            <w:pPr>
              <w:pStyle w:val="aff"/>
            </w:pPr>
            <w:r w:rsidRPr="00C96B66">
              <w:rPr>
                <w:rFonts w:hint="eastAsia"/>
              </w:rPr>
              <w:t>内存</w:t>
            </w:r>
          </w:p>
        </w:tc>
        <w:tc>
          <w:tcPr>
            <w:tcW w:w="4388" w:type="dxa"/>
            <w:vAlign w:val="center"/>
          </w:tcPr>
          <w:p w14:paraId="32E07AA3" w14:textId="77777777" w:rsidR="009233F8" w:rsidRPr="00C96B66" w:rsidRDefault="009233F8" w:rsidP="003F0A60">
            <w:pPr>
              <w:pStyle w:val="aff"/>
            </w:pPr>
            <w:r w:rsidRPr="00C96B66">
              <w:t>128G</w:t>
            </w:r>
          </w:p>
        </w:tc>
      </w:tr>
      <w:tr w:rsidR="009233F8" w:rsidRPr="00C96B66" w14:paraId="4528C873" w14:textId="77777777" w:rsidTr="003F0A60">
        <w:trPr>
          <w:jc w:val="center"/>
        </w:trPr>
        <w:tc>
          <w:tcPr>
            <w:tcW w:w="1161" w:type="dxa"/>
            <w:vAlign w:val="center"/>
          </w:tcPr>
          <w:p w14:paraId="318CAA3C" w14:textId="77777777" w:rsidR="009233F8" w:rsidRPr="00C96B66" w:rsidRDefault="009233F8" w:rsidP="003F0A60">
            <w:pPr>
              <w:pStyle w:val="aff"/>
            </w:pPr>
            <w:r w:rsidRPr="00C96B66">
              <w:rPr>
                <w:rFonts w:hint="eastAsia"/>
              </w:rPr>
              <w:t>操作系统</w:t>
            </w:r>
          </w:p>
        </w:tc>
        <w:tc>
          <w:tcPr>
            <w:tcW w:w="4388" w:type="dxa"/>
            <w:vAlign w:val="center"/>
          </w:tcPr>
          <w:p w14:paraId="7C6B8DB8" w14:textId="77777777" w:rsidR="009233F8" w:rsidRPr="00C96B66" w:rsidRDefault="009233F8" w:rsidP="003F0A60">
            <w:pPr>
              <w:pStyle w:val="aff"/>
            </w:pPr>
            <w:r w:rsidRPr="00C96B66">
              <w:t>Ubuntu 5.4.0-74</w:t>
            </w:r>
          </w:p>
        </w:tc>
      </w:tr>
      <w:tr w:rsidR="009233F8" w:rsidRPr="00C96B66" w14:paraId="1D3DF7FF" w14:textId="77777777" w:rsidTr="003F0A60">
        <w:trPr>
          <w:jc w:val="center"/>
        </w:trPr>
        <w:tc>
          <w:tcPr>
            <w:tcW w:w="1161" w:type="dxa"/>
            <w:vAlign w:val="center"/>
          </w:tcPr>
          <w:p w14:paraId="489EC050" w14:textId="77777777" w:rsidR="009233F8" w:rsidRPr="00C96B66" w:rsidRDefault="009233F8" w:rsidP="003F0A60">
            <w:pPr>
              <w:pStyle w:val="aff"/>
            </w:pPr>
            <w:r w:rsidRPr="00C96B66">
              <w:t>Python</w:t>
            </w:r>
          </w:p>
        </w:tc>
        <w:tc>
          <w:tcPr>
            <w:tcW w:w="4388" w:type="dxa"/>
            <w:vAlign w:val="center"/>
          </w:tcPr>
          <w:p w14:paraId="0D44A36B" w14:textId="77777777" w:rsidR="009233F8" w:rsidRPr="00C96B66" w:rsidRDefault="009233F8" w:rsidP="003F0A60">
            <w:pPr>
              <w:pStyle w:val="aff"/>
            </w:pPr>
            <w:r w:rsidRPr="00C96B66">
              <w:t>3.8.5</w:t>
            </w:r>
          </w:p>
        </w:tc>
      </w:tr>
      <w:tr w:rsidR="009233F8" w:rsidRPr="00C96B66" w14:paraId="5956F0FC" w14:textId="77777777" w:rsidTr="003F0A60">
        <w:trPr>
          <w:jc w:val="center"/>
        </w:trPr>
        <w:tc>
          <w:tcPr>
            <w:tcW w:w="1161" w:type="dxa"/>
            <w:vAlign w:val="center"/>
          </w:tcPr>
          <w:p w14:paraId="6D5FA6FC" w14:textId="77777777" w:rsidR="009233F8" w:rsidRPr="00C96B66" w:rsidRDefault="009233F8" w:rsidP="003F0A60">
            <w:pPr>
              <w:pStyle w:val="aff"/>
            </w:pPr>
            <w:r w:rsidRPr="00C96B66">
              <w:t>Pytorch</w:t>
            </w:r>
          </w:p>
        </w:tc>
        <w:tc>
          <w:tcPr>
            <w:tcW w:w="4388" w:type="dxa"/>
            <w:vAlign w:val="center"/>
          </w:tcPr>
          <w:p w14:paraId="0995F7FA" w14:textId="77777777" w:rsidR="009233F8" w:rsidRPr="00C96B66" w:rsidRDefault="009233F8" w:rsidP="003F0A60">
            <w:pPr>
              <w:pStyle w:val="aff"/>
            </w:pPr>
            <w:r w:rsidRPr="00C96B66">
              <w:t>1.7.0</w:t>
            </w:r>
          </w:p>
        </w:tc>
      </w:tr>
    </w:tbl>
    <w:p w14:paraId="579A4CA2" w14:textId="1DFD5286" w:rsidR="00CE43B7" w:rsidRDefault="00D834B4" w:rsidP="003D3381">
      <w:pPr>
        <w:pStyle w:val="2"/>
        <w:spacing w:before="163" w:after="163"/>
      </w:pPr>
      <w:bookmarkStart w:id="192" w:name="_Toc100257523"/>
      <w:r>
        <w:t xml:space="preserve">5.2 </w:t>
      </w:r>
      <w:r w:rsidR="00751C6A">
        <w:t>RAGAT</w:t>
      </w:r>
      <w:r w:rsidR="00751C6A">
        <w:rPr>
          <w:rFonts w:hint="eastAsia"/>
        </w:rPr>
        <w:t>实验结果分析</w:t>
      </w:r>
      <w:bookmarkEnd w:id="192"/>
    </w:p>
    <w:p w14:paraId="480F1670" w14:textId="7D7E5881" w:rsidR="00C23F29" w:rsidRDefault="0085409F" w:rsidP="0000420F">
      <w:pPr>
        <w:pStyle w:val="3"/>
        <w:spacing w:before="163" w:after="163"/>
      </w:pPr>
      <w:bookmarkStart w:id="193" w:name="_Toc100257524"/>
      <w:r>
        <w:t>5.2</w:t>
      </w:r>
      <w:r>
        <w:rPr>
          <w:rFonts w:hint="eastAsia"/>
        </w:rPr>
        <w:t>.</w:t>
      </w:r>
      <w:r>
        <w:t xml:space="preserve">1 </w:t>
      </w:r>
      <w:r w:rsidR="00CC11FC">
        <w:rPr>
          <w:rFonts w:hint="eastAsia"/>
        </w:rPr>
        <w:t>超参</w:t>
      </w:r>
      <w:r w:rsidR="00C62FCF">
        <w:rPr>
          <w:rFonts w:hint="eastAsia"/>
        </w:rPr>
        <w:t>数</w:t>
      </w:r>
      <w:r w:rsidR="00CC11FC">
        <w:rPr>
          <w:rFonts w:hint="eastAsia"/>
        </w:rPr>
        <w:t>设置</w:t>
      </w:r>
      <w:bookmarkEnd w:id="193"/>
    </w:p>
    <w:p w14:paraId="339AB2AF" w14:textId="77777777" w:rsidR="0002200B" w:rsidRDefault="0002200B" w:rsidP="0002200B">
      <w:pPr>
        <w:ind w:firstLine="480"/>
        <w:rPr>
          <w:lang/>
        </w:rPr>
      </w:pPr>
      <w:r>
        <w:rPr>
          <w:rFonts w:hint="eastAsia"/>
          <w:lang/>
        </w:rPr>
        <w:t>R</w:t>
      </w:r>
      <w:r>
        <w:rPr>
          <w:lang/>
        </w:rPr>
        <w:t>AGAT</w:t>
      </w:r>
      <w:r>
        <w:rPr>
          <w:rFonts w:hint="eastAsia"/>
          <w:lang/>
        </w:rPr>
        <w:t>模型涉及到的超参数主要包括编码器消息构造函数的选择、图神经网络的层数、多头自注意力数量、初始表示的维度、输出维度、消息</w:t>
      </w:r>
      <w:r>
        <w:rPr>
          <w:lang/>
        </w:rPr>
        <w:t>D</w:t>
      </w:r>
      <w:r>
        <w:rPr>
          <w:rFonts w:hint="eastAsia"/>
          <w:lang/>
        </w:rPr>
        <w:t>ropout</w:t>
      </w:r>
      <w:r>
        <w:rPr>
          <w:rFonts w:hint="eastAsia"/>
          <w:lang/>
        </w:rPr>
        <w:t>、分批次训练的批次大小、损失函数的学习率、标签平滑比例、解码器卷积核数量等设置。</w:t>
      </w:r>
    </w:p>
    <w:p w14:paraId="50C5A390" w14:textId="1CA35965" w:rsidR="0002200B" w:rsidRDefault="0002200B" w:rsidP="0002200B">
      <w:pPr>
        <w:ind w:firstLine="480"/>
        <w:rPr>
          <w:lang/>
        </w:rPr>
      </w:pPr>
      <w:r>
        <w:rPr>
          <w:rFonts w:hint="eastAsia"/>
          <w:lang/>
        </w:rPr>
        <w:t>经过在验证集上的超参数调优，</w:t>
      </w:r>
      <w:r w:rsidR="00DF49C7">
        <w:rPr>
          <w:rFonts w:hint="eastAsia"/>
          <w:lang/>
        </w:rPr>
        <w:t>R</w:t>
      </w:r>
      <w:r w:rsidR="00DF49C7">
        <w:rPr>
          <w:lang/>
        </w:rPr>
        <w:t>AGAT</w:t>
      </w:r>
      <w:r w:rsidR="006B4948">
        <w:rPr>
          <w:rFonts w:hint="eastAsia"/>
          <w:lang/>
        </w:rPr>
        <w:t>模型</w:t>
      </w:r>
      <w:r>
        <w:rPr>
          <w:rFonts w:hint="eastAsia"/>
          <w:lang/>
        </w:rPr>
        <w:t>确定采用的超参数设置如</w:t>
      </w:r>
      <w:r>
        <w:rPr>
          <w:lang/>
        </w:rPr>
        <w:fldChar w:fldCharType="begin"/>
      </w:r>
      <w:r>
        <w:rPr>
          <w:lang/>
        </w:rPr>
        <w:instrText xml:space="preserve"> </w:instrText>
      </w:r>
      <w:r>
        <w:rPr>
          <w:rFonts w:hint="eastAsia"/>
          <w:lang/>
        </w:rPr>
        <w:instrText>REF _Ref74601054 \h</w:instrText>
      </w:r>
      <w:r>
        <w:rPr>
          <w:lang/>
        </w:rPr>
        <w:instrText xml:space="preserve"> </w:instrText>
      </w:r>
      <w:r>
        <w:rPr>
          <w:lang/>
        </w:rPr>
      </w:r>
      <w:r>
        <w:rPr>
          <w:lang/>
        </w:rPr>
        <w:fldChar w:fldCharType="separate"/>
      </w:r>
      <w:r w:rsidR="004D6817">
        <w:rPr>
          <w:rFonts w:hint="eastAsia"/>
        </w:rPr>
        <w:t>表</w:t>
      </w:r>
      <w:r w:rsidR="004D6817">
        <w:rPr>
          <w:noProof/>
        </w:rPr>
        <w:t>9</w:t>
      </w:r>
      <w:r>
        <w:rPr>
          <w:lang/>
        </w:rPr>
        <w:fldChar w:fldCharType="end"/>
      </w:r>
      <w:r>
        <w:rPr>
          <w:rFonts w:hint="eastAsia"/>
          <w:lang/>
        </w:rPr>
        <w:t>所示。</w:t>
      </w:r>
    </w:p>
    <w:p w14:paraId="2B46CCCF" w14:textId="25467CE0" w:rsidR="00BE6D6B" w:rsidRPr="00C952E6" w:rsidRDefault="00521A78" w:rsidP="00C952E6">
      <w:pPr>
        <w:pStyle w:val="3"/>
        <w:spacing w:before="163" w:after="163"/>
      </w:pPr>
      <w:bookmarkStart w:id="194" w:name="_Toc100257525"/>
      <w:r>
        <w:t xml:space="preserve">5.2.2 </w:t>
      </w:r>
      <w:r>
        <w:rPr>
          <w:rFonts w:hint="eastAsia"/>
        </w:rPr>
        <w:t>对比方法</w:t>
      </w:r>
      <w:bookmarkEnd w:id="194"/>
    </w:p>
    <w:p w14:paraId="13DD15D6" w14:textId="77777777" w:rsidR="000D530A" w:rsidRDefault="000D530A" w:rsidP="000D530A">
      <w:pPr>
        <w:ind w:firstLine="480"/>
      </w:pPr>
      <w:r>
        <w:rPr>
          <w:rFonts w:hint="eastAsia"/>
        </w:rPr>
        <w:t>为了评估</w:t>
      </w:r>
      <w:r>
        <w:rPr>
          <w:rFonts w:hint="eastAsia"/>
        </w:rPr>
        <w:t>R</w:t>
      </w:r>
      <w:r>
        <w:t>AGAT</w:t>
      </w:r>
      <w:r>
        <w:rPr>
          <w:rFonts w:hint="eastAsia"/>
        </w:rPr>
        <w:t>方法的性能，根据模型的设计思路，主要对比以下的方法：</w:t>
      </w:r>
    </w:p>
    <w:p w14:paraId="239B72BC" w14:textId="099126B5" w:rsidR="000D530A" w:rsidRPr="00D07FDD" w:rsidRDefault="000D530A" w:rsidP="000D530A">
      <w:pPr>
        <w:ind w:firstLine="480"/>
      </w:pPr>
      <w:r>
        <w:rPr>
          <w:rFonts w:hint="eastAsia"/>
        </w:rPr>
        <w:t>（</w:t>
      </w:r>
      <w:r>
        <w:rPr>
          <w:rFonts w:hint="eastAsia"/>
        </w:rPr>
        <w:t>1</w:t>
      </w:r>
      <w:r>
        <w:rPr>
          <w:rFonts w:hint="eastAsia"/>
        </w:rPr>
        <w:t>）基于翻译的模型，包括</w:t>
      </w:r>
      <w:proofErr w:type="spellStart"/>
      <w:r w:rsidRPr="004912CE">
        <w:t>TransE</w:t>
      </w:r>
      <w:proofErr w:type="spellEnd"/>
      <w:r>
        <w:fldChar w:fldCharType="begin"/>
      </w:r>
      <w:r w:rsidR="00DF30F1">
        <w:instrText xml:space="preserve"> ADDIN ZOTERO_ITEM CSL_CITATION {"citationID":"a68ope4nat","properties":{"formattedCitation":"\\super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fldChar w:fldCharType="separate"/>
      </w:r>
      <w:r w:rsidR="00DF30F1" w:rsidRPr="00DF30F1">
        <w:rPr>
          <w:vertAlign w:val="superscript"/>
        </w:rPr>
        <w:t>[1]</w:t>
      </w:r>
      <w:r>
        <w:fldChar w:fldCharType="end"/>
      </w:r>
      <w:r>
        <w:rPr>
          <w:rFonts w:hint="eastAsia"/>
        </w:rPr>
        <w:t>，</w:t>
      </w:r>
      <w:r w:rsidRPr="00D07FDD">
        <w:rPr>
          <w:rFonts w:hint="eastAsia"/>
        </w:rPr>
        <w:t>V</w:t>
      </w:r>
      <w:r w:rsidRPr="00D07FDD">
        <w:t>R-GCN</w:t>
      </w:r>
      <w:r>
        <w:fldChar w:fldCharType="begin"/>
      </w:r>
      <w:r w:rsidR="00DF30F1">
        <w:instrText xml:space="preserve"> ADDIN ZOTERO_ITEM CSL_CITATION {"citationID":"jySG0RPT","properties":{"formattedCitation":"\\super [33]\\nosupersub{}","plainCitation":"[33]","noteIndex":0},"citationItems":[{"id":795,"uris":["http://zotero.org/users/5779008/items/D5K29TIH"],"itemData":{"id":795,"type":"paper-conference","archive":"VR-GCN","archive_location":"IJCAI 2019","container-title":"Proceedings of the Twenty-Eighth International Joint Conference on Artificial Intelligence","DOI":"10.24963/ijcai.2019/574","event-place":"Macao, China","note":"27 citations (Semantic Scholar/DOI) [2021-04-19]\n9","page":"4135–4141","publisher":"ijcai.org","publisher-place":"Macao, China","title":"A Vectorized Relational Graph Convolutional Network for Multi-Relational Network Alignment","URL":"https://doi.org/10.24963/ijcai.2019/574","author":[{"family":"Ye","given":"Rui"},{"family":"Li","given":"Xin"},{"family":"Fang","given":"Yujie"},{"family":"Zang","given":"Hongyu"},{"family":"Wang","given":"Mingzhong"}],"editor":[{"family":"Kraus","given":"Sarit"}],"issued":{"date-parts":[["2019",8,10]]},"citation-key":"yeVectorizedRelationalGraph2019"}}],"schema":"https://github.com/citation-style-language/schema/raw/master/csl-citation.json"} </w:instrText>
      </w:r>
      <w:r>
        <w:fldChar w:fldCharType="separate"/>
      </w:r>
      <w:r w:rsidR="00DF30F1" w:rsidRPr="00DF30F1">
        <w:rPr>
          <w:vertAlign w:val="superscript"/>
        </w:rPr>
        <w:t>[33]</w:t>
      </w:r>
      <w:r>
        <w:fldChar w:fldCharType="end"/>
      </w:r>
      <w:r>
        <w:rPr>
          <w:rFonts w:hint="eastAsia"/>
        </w:rPr>
        <w:t>，</w:t>
      </w:r>
      <w:proofErr w:type="spellStart"/>
      <w:r w:rsidRPr="0039677E">
        <w:t>TransE</w:t>
      </w:r>
      <w:proofErr w:type="spellEnd"/>
      <w:r w:rsidRPr="0039677E">
        <w:t>-GCN</w:t>
      </w:r>
      <w:r>
        <w:fldChar w:fldCharType="begin"/>
      </w:r>
      <w:r w:rsidR="00DF30F1">
        <w:instrText xml:space="preserve"> ADDIN ZOTERO_ITEM CSL_CITATION {"citationID":"pXEJq6Zl","properties":{"formattedCitation":"\\super [34]\\nosupersub{}","plainCitation":"[34]","noteIndex":0},"citationItems":[{"id":703,"uris":["http://zotero.org/users/5779008/items/J2WQW4QM"],"itemData":{"id":703,"type":"paper-conference","archive":"TransGCN","archive_location":"K-CAP 2019","container-title":"Proceedings of the 10th International Conference on Knowledge Capture","DOI":"10.1145/3360901.3364441","event-place":"New York, NY, USA","note":"6 citations (Semantic Scholar/DOI) [2021-04-19]\n3","page":"131–138","publisher":"ACM","publisher-place":"New York, NY, USA","title":"TransGCN: Coupling Transformation Assumptions with Graph Convolutional Networks for Link Prediction","URL":"https://doi.org/10.1145/3360901.3364441","author":[{"family":"Cai","given":"Ling"},{"family":"Yan","given":"Bo"},{"family":"Mai","given":"Gengchen"},{"family":"Janowicz","given":"Krzysztof"},{"family":"Zhu","given":"Rui"}],"editor":[{"family":"Kejriwal","given":"Mayank"},{"family":"Szekely","given":"Pedro A."},{"family":"Troncy","given":"Raphaël"}],"issued":{"date-parts":[["2019",11,19]]},"citation-key":"caiTransGCNCouplingTransformation2019"}}],"schema":"https://github.com/citation-style-language/schema/raw/master/csl-citation.json"} </w:instrText>
      </w:r>
      <w:r>
        <w:fldChar w:fldCharType="separate"/>
      </w:r>
      <w:r w:rsidR="00DF30F1" w:rsidRPr="00DF30F1">
        <w:rPr>
          <w:vertAlign w:val="superscript"/>
        </w:rPr>
        <w:t>[34]</w:t>
      </w:r>
      <w:r>
        <w:fldChar w:fldCharType="end"/>
      </w:r>
      <w:r>
        <w:rPr>
          <w:rFonts w:hint="eastAsia"/>
        </w:rPr>
        <w:t>和</w:t>
      </w:r>
      <w:r>
        <w:rPr>
          <w:rFonts w:hint="eastAsia"/>
        </w:rPr>
        <w:t>C</w:t>
      </w:r>
      <w:r>
        <w:t>OMPGCN</w:t>
      </w:r>
      <w:r>
        <w:rPr>
          <w:rFonts w:hint="eastAsia"/>
        </w:rPr>
        <w:t>(</w:t>
      </w:r>
      <w:r>
        <w:t>Sub)</w:t>
      </w:r>
      <w:r>
        <w:fldChar w:fldCharType="begin"/>
      </w:r>
      <w:r w:rsidR="00DF30F1">
        <w:instrText xml:space="preserve"> ADDIN ZOTERO_ITEM CSL_CITATION {"citationID":"1w5lmCwd","properties":{"formattedCitation":"\\super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fldChar w:fldCharType="separate"/>
      </w:r>
      <w:r w:rsidR="00DF30F1" w:rsidRPr="00DF30F1">
        <w:rPr>
          <w:vertAlign w:val="superscript"/>
        </w:rPr>
        <w:t>[3]</w:t>
      </w:r>
      <w:r>
        <w:fldChar w:fldCharType="end"/>
      </w:r>
      <w:r w:rsidRPr="00D07FDD">
        <w:rPr>
          <w:rFonts w:hint="eastAsia"/>
        </w:rPr>
        <w:t>。</w:t>
      </w:r>
    </w:p>
    <w:p w14:paraId="1D8D4E6C" w14:textId="3218F303" w:rsidR="000D530A" w:rsidRDefault="000D530A" w:rsidP="000D530A">
      <w:pPr>
        <w:ind w:firstLine="480"/>
      </w:pPr>
      <w:r w:rsidRPr="00D07FDD">
        <w:rPr>
          <w:rFonts w:hint="eastAsia"/>
        </w:rPr>
        <w:t>（</w:t>
      </w:r>
      <w:r w:rsidRPr="00D07FDD">
        <w:rPr>
          <w:rFonts w:hint="eastAsia"/>
        </w:rPr>
        <w:t>2</w:t>
      </w:r>
      <w:r>
        <w:rPr>
          <w:rFonts w:hint="eastAsia"/>
        </w:rPr>
        <w:t>）</w:t>
      </w:r>
      <w:r w:rsidRPr="00D07FDD">
        <w:rPr>
          <w:rFonts w:hint="eastAsia"/>
        </w:rPr>
        <w:t>基于向量乘法的模型</w:t>
      </w:r>
      <w:r>
        <w:rPr>
          <w:rFonts w:hint="eastAsia"/>
        </w:rPr>
        <w:t>，</w:t>
      </w:r>
      <w:r w:rsidRPr="00D07FDD">
        <w:rPr>
          <w:rFonts w:hint="eastAsia"/>
        </w:rPr>
        <w:t>包括</w:t>
      </w:r>
      <w:proofErr w:type="spellStart"/>
      <w:r w:rsidR="00FC3F51">
        <w:t>DistMult</w:t>
      </w:r>
      <w:proofErr w:type="spellEnd"/>
      <w:r>
        <w:fldChar w:fldCharType="begin"/>
      </w:r>
      <w:r w:rsidR="00DF30F1">
        <w:instrText xml:space="preserve"> ADDIN ZOTERO_ITEM CSL_CITATION {"citationID":"ZjIes9Qk","properties":{"formattedCitation":"\\super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fldChar w:fldCharType="separate"/>
      </w:r>
      <w:r w:rsidR="00DF30F1" w:rsidRPr="00DF30F1">
        <w:rPr>
          <w:vertAlign w:val="superscript"/>
        </w:rPr>
        <w:t>[17]</w:t>
      </w:r>
      <w:r>
        <w:fldChar w:fldCharType="end"/>
      </w:r>
      <w:r>
        <w:rPr>
          <w:rFonts w:hint="eastAsia"/>
        </w:rPr>
        <w:t>和</w:t>
      </w:r>
      <w:r w:rsidRPr="0007021A">
        <w:rPr>
          <w:rFonts w:hint="eastAsia"/>
        </w:rPr>
        <w:t>C</w:t>
      </w:r>
      <w:r w:rsidRPr="0007021A">
        <w:t>OMPGCN</w:t>
      </w:r>
      <w:r w:rsidR="004C6813">
        <w:rPr>
          <w:rFonts w:hint="eastAsia"/>
        </w:rPr>
        <w:t>(</w:t>
      </w:r>
      <w:proofErr w:type="spellStart"/>
      <w:r w:rsidR="004C6813">
        <w:t>Mult</w:t>
      </w:r>
      <w:proofErr w:type="spellEnd"/>
      <w:r w:rsidR="004C6813">
        <w:t>)</w:t>
      </w:r>
      <w:r w:rsidR="004C6813">
        <w:fldChar w:fldCharType="begin"/>
      </w:r>
      <w:r w:rsidR="00DF30F1">
        <w:instrText xml:space="preserve"> ADDIN ZOTERO_ITEM CSL_CITATION {"citationID":"VlznDQIY","properties":{"formattedCitation":"\\super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4C6813">
        <w:fldChar w:fldCharType="separate"/>
      </w:r>
      <w:r w:rsidR="00DF30F1" w:rsidRPr="00DF30F1">
        <w:rPr>
          <w:vertAlign w:val="superscript"/>
        </w:rPr>
        <w:t>[3]</w:t>
      </w:r>
      <w:r w:rsidR="004C6813">
        <w:fldChar w:fldCharType="end"/>
      </w:r>
      <w:r>
        <w:rPr>
          <w:rFonts w:hint="eastAsia"/>
        </w:rPr>
        <w:t>。</w:t>
      </w:r>
    </w:p>
    <w:p w14:paraId="51063A95" w14:textId="5F4FDFE4" w:rsidR="000D530A" w:rsidRDefault="000D530A" w:rsidP="000D530A">
      <w:pPr>
        <w:ind w:firstLine="480"/>
      </w:pPr>
      <w:r>
        <w:rPr>
          <w:rFonts w:hint="eastAsia"/>
        </w:rPr>
        <w:t>（</w:t>
      </w:r>
      <w:r>
        <w:rPr>
          <w:rFonts w:hint="eastAsia"/>
        </w:rPr>
        <w:t>3</w:t>
      </w:r>
      <w:r>
        <w:rPr>
          <w:rFonts w:hint="eastAsia"/>
        </w:rPr>
        <w:t>）基于循环相关的模型，包括</w:t>
      </w:r>
      <w:proofErr w:type="spellStart"/>
      <w:r w:rsidR="00FC3F51">
        <w:rPr>
          <w:rFonts w:hint="eastAsia"/>
        </w:rPr>
        <w:t>Ho</w:t>
      </w:r>
      <w:r w:rsidR="00FC3F51">
        <w:t>lE</w:t>
      </w:r>
      <w:proofErr w:type="spellEnd"/>
      <w:r w:rsidR="00FC3F51">
        <w:fldChar w:fldCharType="begin"/>
      </w:r>
      <w:r w:rsidR="00DF30F1">
        <w:instrText xml:space="preserve"> ADDIN ZOTERO_ITEM CSL_CITATION {"citationID":"Up4XpQbY","properties":{"formattedCitation":"\\super [18]\\nosupersub{}","plainCitation":"[18]","noteIndex":0},"citationItems":[{"id":782,"uris":["http://zotero.org/users/5779008/items/H5A5MR88"],"itemData":{"id":782,"type":"paper-conference","archive":"HOLE","archive_location":"AAAI 2016","container-title":"Proceedings of the Thirtieth AAAI Conference on Artificial Intelligence","event-place":"Phoenix, Arizona, USA","note":"ZSCC: NoCitationData[s0]","page":"1955–1961","publisher":"AAAI Press","publisher-place":"Phoenix, Arizona, USA","title":"Holographic Embeddings of Knowledge Graphs","URL":"http://www.aaai.org/ocs/index.php/AAAI/AAAI16/paper/view/12484","author":[{"family":"Nickel","given":"Maximilian"},{"family":"Rosasco","given":"Lorenzo"},{"family":"Poggio","given":"Tomaso A."}],"editor":[{"family":"Schuurmans","given":"Dale"},{"family":"Wellman","given":"Michael P."}],"issued":{"date-parts":[["2016",2,12]]},"citation-key":"nickelHolographicEmbeddingsKnowledge2016"}}],"schema":"https://github.com/citation-style-language/schema/raw/master/csl-citation.json"} </w:instrText>
      </w:r>
      <w:r w:rsidR="00FC3F51">
        <w:fldChar w:fldCharType="separate"/>
      </w:r>
      <w:r w:rsidR="00DF30F1" w:rsidRPr="00DF30F1">
        <w:rPr>
          <w:vertAlign w:val="superscript"/>
        </w:rPr>
        <w:t>[18]</w:t>
      </w:r>
      <w:r w:rsidR="00FC3F51">
        <w:fldChar w:fldCharType="end"/>
      </w:r>
      <w:r>
        <w:rPr>
          <w:rFonts w:hint="eastAsia"/>
        </w:rPr>
        <w:t>和</w:t>
      </w:r>
      <w:r w:rsidRPr="0007021A">
        <w:rPr>
          <w:rFonts w:hint="eastAsia"/>
        </w:rPr>
        <w:t>C</w:t>
      </w:r>
      <w:r w:rsidRPr="0007021A">
        <w:t>OMPGCN</w:t>
      </w:r>
      <w:r w:rsidR="00255C9D">
        <w:rPr>
          <w:rFonts w:hint="eastAsia"/>
        </w:rPr>
        <w:t>(</w:t>
      </w:r>
      <w:proofErr w:type="spellStart"/>
      <w:r w:rsidR="00255C9D">
        <w:t>Corr</w:t>
      </w:r>
      <w:proofErr w:type="spellEnd"/>
      <w:r w:rsidR="00255C9D">
        <w:t>)</w:t>
      </w:r>
      <w:r w:rsidR="00255C9D">
        <w:fldChar w:fldCharType="begin"/>
      </w:r>
      <w:r w:rsidR="00DF30F1">
        <w:instrText xml:space="preserve"> ADDIN ZOTERO_ITEM CSL_CITATION {"citationID":"KmVwS3Jf","properties":{"formattedCitation":"\\super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255C9D">
        <w:fldChar w:fldCharType="separate"/>
      </w:r>
      <w:r w:rsidR="00DF30F1" w:rsidRPr="00DF30F1">
        <w:rPr>
          <w:vertAlign w:val="superscript"/>
        </w:rPr>
        <w:t>[3]</w:t>
      </w:r>
      <w:r w:rsidR="00255C9D">
        <w:fldChar w:fldCharType="end"/>
      </w:r>
      <w:r w:rsidR="00D47582">
        <w:rPr>
          <w:rFonts w:hint="eastAsia"/>
        </w:rPr>
        <w:t>。</w:t>
      </w:r>
    </w:p>
    <w:p w14:paraId="77024C8E" w14:textId="7EF99971" w:rsidR="000D530A" w:rsidRDefault="000D530A" w:rsidP="000D530A">
      <w:pPr>
        <w:ind w:firstLine="480"/>
      </w:pPr>
      <w:r>
        <w:rPr>
          <w:rFonts w:hint="eastAsia"/>
        </w:rPr>
        <w:lastRenderedPageBreak/>
        <w:t>（</w:t>
      </w:r>
      <w:r>
        <w:rPr>
          <w:rFonts w:hint="eastAsia"/>
        </w:rPr>
        <w:t>4</w:t>
      </w:r>
      <w:r>
        <w:rPr>
          <w:rFonts w:hint="eastAsia"/>
        </w:rPr>
        <w:t>）基于向量拼接的模型，包括</w:t>
      </w:r>
      <w:r w:rsidRPr="0039677E">
        <w:t>A2N</w:t>
      </w:r>
      <w:r>
        <w:fldChar w:fldCharType="begin"/>
      </w:r>
      <w:r w:rsidR="00DF30F1">
        <w:instrText xml:space="preserve"> ADDIN ZOTERO_ITEM CSL_CITATION {"citationID":"acugjpud3k","properties":{"formattedCitation":"\\super [52]\\nosupersub{}","plainCitation":"[52]","noteIndex":0},"citationItems":[{"id":699,"uris":["http://zotero.org/users/5779008/items/RWQ89PH8"],"itemData":{"id":699,"type":"paper-conference","abstract":"State-of-the-art models for knowledge graph completion aim at learning a fixed embedding representation of entities in a multi-relational graph which can generalize to infer unseen entity relationships at test time. This can be sub-optimal as it requires memorizing and generalizing to all possible entity relationships using these fixed representations. We thus propose a novel attention-based method to learn query-dependent representation of entities which adaptively combines the relevant graph neighborhood of an entity leading to more accurate KG completion. The proposed method is evaluated on two benchmark datasets for knowledge graph completion, and experimental results show that the proposed model performs competitively or better than existing state-of-the-art, including recent methods for explicit multi-hop reasoning. Qualitative probing offers insight into how the model can reason about facts involving multiple hops in the knowledge graph, through the use of neighborhood attention.","archive":"A2N","archive_location":"ACL 2019","container-title":"Proceedings of the 57th Annual Meeting of the Association for Computational Linguistics","DOI":"10.18653/v1/P19-1431","event-place":"Florence, Italy","note":"24 citations (Semantic Scholar/DOI) [2021-04-19]\n11","page":"4387–4392","publisher":"Association for Computational Linguistics","publisher-place":"Florence, Italy","title":"A2N: Attending to Neighbors for Knowledge Graph Inference","URL":"https://www.aclweb.org/anthology/P19-1431","author":[{"family":"Bansal","given":"Trapit"},{"family":"Juan","given":"Da-Cheng"},{"family":"Ravi","given":"Sujith"},{"family":"McCallum","given":"Andrew"}],"issued":{"date-parts":[["2019",7]]},"citation-key":"bansalA2NAttendingNeighbors2019"}}],"schema":"https://github.com/citation-style-language/schema/raw/master/csl-citation.json"} </w:instrText>
      </w:r>
      <w:r>
        <w:fldChar w:fldCharType="separate"/>
      </w:r>
      <w:r w:rsidR="00DF30F1" w:rsidRPr="00DF30F1">
        <w:rPr>
          <w:vertAlign w:val="superscript"/>
        </w:rPr>
        <w:t>[52]</w:t>
      </w:r>
      <w:r>
        <w:fldChar w:fldCharType="end"/>
      </w:r>
      <w:r>
        <w:rPr>
          <w:rFonts w:hint="eastAsia"/>
        </w:rPr>
        <w:t>，</w:t>
      </w:r>
      <w:r w:rsidRPr="0039677E">
        <w:t>KBGAT</w:t>
      </w:r>
      <w:r>
        <w:fldChar w:fldCharType="begin"/>
      </w:r>
      <w:r w:rsidR="00DF30F1">
        <w:instrText xml:space="preserve"> ADDIN ZOTERO_ITEM CSL_CITATION {"citationID":"a1k83vptjdt","properties":{"formattedCitation":"\\super [51]\\nosupersub{}","plainCitation":"[51]","noteIndex":0},"citationItems":[{"id":794,"uris":["http://zotero.org/users/5779008/items/ZHMKT9K7"],"itemData":{"id":794,"type":"paper-conference","abstract":"The recent proliferation of knowledge graphs (KGs) coupled with incomplete or partial information, in the form of missing relations (links) between entities, has fueled a lot of research on knowledge base completion (also known as relation prediction). Several recent works suggest that convolutional neural network (CNN) based models generate richer and more expressive feature embeddings and hence also perform well on relation prediction. However, we observe that these KG embeddings treat triples independently and thus fail to cover the complex and hidden information that is inherently implicit in the local neighborhood surrounding a triple. To this effect, our paper proposes a novel attention-based feature embedding that captures both entity and relation features in any given entity’s neighborhood. Additionally, we also encapsulate relation clusters and multi-hop relations in our model. Our empirical study offers insights into the efﬁcacy of our attention-based model and we show marked performance gains in comparison to state-of-the-art methods on all datasets.","archive":"KBGAT","archive_location":"ACL 2019","container-title":"Proceedings of the 57th Conference of the Association for Computational Linguistics","DOI":"10.18653/v1/p19-1466","event-place":"Florence, Italy","language":"en","note":"85 citations (Semantic Scholar/DOI) [2021-04-19]\n9","page":"4710–4723","publisher":"Association for Computational Linguistics","publisher-place":"Florence, Italy","title":"Learning Attention-based Embeddings for Relation Prediction in Knowledge Graphs","URL":"https://doi.org/10.18653/v1/p19-1466","volume":"Volume 1: Long Papers","author":[{"family":"Nathani","given":"Deepak"},{"family":"Chauhan","given":"Jatin"},{"family":"Sharma","given":"Charu"},{"family":"Kaul","given":"Manohar"}],"editor":[{"family":"Korhonen","given":"Anna"},{"family":"Traum","given":"David R."},{"family":"Màrquez","given":"Lluís"}],"issued":{"date-parts":[["2019",8,28]]},"citation-key":"nathaniLearningAttentionbasedEmbeddings28"}}],"schema":"https://github.com/citation-style-language/schema/raw/master/csl-citation.json"} </w:instrText>
      </w:r>
      <w:r>
        <w:fldChar w:fldCharType="separate"/>
      </w:r>
      <w:r w:rsidR="00DF30F1" w:rsidRPr="00DF30F1">
        <w:rPr>
          <w:vertAlign w:val="superscript"/>
        </w:rPr>
        <w:t>[51]</w:t>
      </w:r>
      <w:r>
        <w:fldChar w:fldCharType="end"/>
      </w:r>
      <w:r w:rsidR="00D47582">
        <w:rPr>
          <w:rFonts w:hint="eastAsia"/>
        </w:rPr>
        <w:t>。</w:t>
      </w:r>
    </w:p>
    <w:p w14:paraId="7D5A231B" w14:textId="1B1E2404" w:rsidR="00AB4B5A" w:rsidRDefault="000D530A" w:rsidP="000D530A">
      <w:pPr>
        <w:ind w:firstLine="480"/>
      </w:pPr>
      <w:r>
        <w:rPr>
          <w:rFonts w:hint="eastAsia"/>
        </w:rPr>
        <w:t>（</w:t>
      </w:r>
      <w:r>
        <w:rPr>
          <w:rFonts w:hint="eastAsia"/>
        </w:rPr>
        <w:t>5</w:t>
      </w:r>
      <w:r>
        <w:rPr>
          <w:rFonts w:hint="eastAsia"/>
        </w:rPr>
        <w:t>）基于交叉交互的模型</w:t>
      </w:r>
      <w:proofErr w:type="spellStart"/>
      <w:r w:rsidRPr="00AF4337">
        <w:rPr>
          <w:rFonts w:hint="eastAsia"/>
        </w:rPr>
        <w:t>CrossE</w:t>
      </w:r>
      <w:proofErr w:type="spellEnd"/>
      <w:r>
        <w:fldChar w:fldCharType="begin"/>
      </w:r>
      <w:r w:rsidR="00DF30F1">
        <w:instrText xml:space="preserve"> ADDIN ZOTERO_ITEM CSL_CITATION {"citationID":"arQQvhlr","properties":{"formattedCitation":"\\super [21]\\nosupersub{}","plainCitation":"[21]","noteIndex":0},"citationItems":[{"id":766,"uris":["http://zotero.org/users/5779008/items/4SWF7RNS"],"itemData":{"id":766,"type":"paper-conference","archive":"CrossE","archive_location":"WSDM 2019","container-title":"Proceedings of the Twelfth ACM International Conference on Web Search and Data Mining","DOI":"10.1145/3289600.3291014","event-place":"Melbourne, VIC, Australia","note":"39 citations (Semantic Scholar/DOI) [2021-04-19]\n16 citations (Crossref) [2021-04-19]\n15","page":"96–104","publisher":"ACM","publisher-place":"Melbourne, VIC, Australia","title":"Interaction Embeddings for Prediction and Explanation in Knowledge Graphs","URL":"https://doi.org/10.1145/3289600.3291014","author":[{"family":"Zhang","given":"Wen"},{"family":"Paudel","given":"Bibek"},{"family":"Zhang","given":"Wei"},{"family":"Bernstein","given":"Abraham"},{"family":"Chen","given":"Huajun"}],"editor":[{"family":"Culpepper","given":"J. Shane"},{"family":"Moffat","given":"Alistair"},{"family":"Bennett","given":"Paul N."},{"family":"Lerman","given":"Kristina"}],"issued":{"date-parts":[["2019",2,11]]},"citation-key":"zhangInteractionEmbeddingsPrediction2019"}}],"schema":"https://github.com/citation-style-language/schema/raw/master/csl-citation.json"} </w:instrText>
      </w:r>
      <w:r>
        <w:fldChar w:fldCharType="separate"/>
      </w:r>
      <w:r w:rsidR="00DF30F1" w:rsidRPr="00DF30F1">
        <w:rPr>
          <w:vertAlign w:val="superscript"/>
        </w:rPr>
        <w:t>[21]</w:t>
      </w:r>
      <w:r>
        <w:fldChar w:fldCharType="end"/>
      </w:r>
      <w:r w:rsidR="00D47582">
        <w:rPr>
          <w:rFonts w:hint="eastAsia"/>
        </w:rPr>
        <w:t>。</w:t>
      </w:r>
    </w:p>
    <w:p w14:paraId="5341AE4F" w14:textId="2FD5354E" w:rsidR="00804B75" w:rsidRPr="005207EC" w:rsidRDefault="00804B75" w:rsidP="005207EC">
      <w:pPr>
        <w:pStyle w:val="afc"/>
      </w:pPr>
      <w:bookmarkStart w:id="195" w:name="_Ref74601054"/>
      <w:bookmarkStart w:id="196" w:name="_Toc100254232"/>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9</w:t>
      </w:r>
      <w:r>
        <w:fldChar w:fldCharType="end"/>
      </w:r>
      <w:bookmarkEnd w:id="195"/>
      <w:r>
        <w:t xml:space="preserve">  RAGAT</w:t>
      </w:r>
      <w:r>
        <w:rPr>
          <w:rFonts w:hint="eastAsia"/>
        </w:rPr>
        <w:t>超参数设置</w:t>
      </w:r>
      <w:bookmarkEnd w:id="196"/>
    </w:p>
    <w:tbl>
      <w:tblPr>
        <w:tblStyle w:val="a4"/>
        <w:tblW w:w="8593" w:type="dxa"/>
        <w:jc w:val="center"/>
        <w:tblLook w:val="04A0" w:firstRow="1" w:lastRow="0" w:firstColumn="1" w:lastColumn="0" w:noHBand="0" w:noVBand="1"/>
      </w:tblPr>
      <w:tblGrid>
        <w:gridCol w:w="2561"/>
        <w:gridCol w:w="3016"/>
        <w:gridCol w:w="3016"/>
      </w:tblGrid>
      <w:tr w:rsidR="00804B75" w:rsidRPr="00584EF3" w14:paraId="01B0F80B" w14:textId="77777777" w:rsidTr="00002F1F">
        <w:trPr>
          <w:trHeight w:val="345"/>
          <w:jc w:val="center"/>
        </w:trPr>
        <w:tc>
          <w:tcPr>
            <w:tcW w:w="2561" w:type="dxa"/>
            <w:vAlign w:val="center"/>
          </w:tcPr>
          <w:p w14:paraId="19C8E4F8" w14:textId="77777777" w:rsidR="00804B75" w:rsidRPr="00C72833" w:rsidRDefault="00804B75" w:rsidP="00002F1F">
            <w:pPr>
              <w:spacing w:line="240" w:lineRule="auto"/>
              <w:ind w:firstLineChars="0" w:firstLine="0"/>
              <w:jc w:val="center"/>
              <w:rPr>
                <w:b/>
                <w:bCs/>
                <w:sz w:val="21"/>
                <w:szCs w:val="21"/>
                <w:lang/>
              </w:rPr>
            </w:pPr>
            <w:r w:rsidRPr="00C72833">
              <w:rPr>
                <w:rFonts w:hint="eastAsia"/>
                <w:b/>
                <w:bCs/>
                <w:sz w:val="21"/>
                <w:szCs w:val="21"/>
                <w:lang/>
              </w:rPr>
              <w:t>超参数</w:t>
            </w:r>
          </w:p>
        </w:tc>
        <w:tc>
          <w:tcPr>
            <w:tcW w:w="3016" w:type="dxa"/>
            <w:vAlign w:val="center"/>
          </w:tcPr>
          <w:p w14:paraId="4B04B085" w14:textId="77777777" w:rsidR="00804B75" w:rsidRPr="00C72833" w:rsidRDefault="00804B75" w:rsidP="00002F1F">
            <w:pPr>
              <w:spacing w:line="240" w:lineRule="auto"/>
              <w:ind w:firstLineChars="0" w:firstLine="0"/>
              <w:jc w:val="center"/>
              <w:rPr>
                <w:b/>
                <w:bCs/>
                <w:sz w:val="21"/>
                <w:szCs w:val="21"/>
                <w:lang/>
              </w:rPr>
            </w:pPr>
            <w:r w:rsidRPr="00C72833">
              <w:rPr>
                <w:rFonts w:hint="eastAsia"/>
                <w:b/>
                <w:bCs/>
                <w:sz w:val="21"/>
                <w:szCs w:val="21"/>
                <w:lang/>
              </w:rPr>
              <w:t>对于</w:t>
            </w:r>
            <w:r w:rsidRPr="00C72833">
              <w:rPr>
                <w:rFonts w:hint="eastAsia"/>
                <w:b/>
                <w:bCs/>
                <w:sz w:val="21"/>
                <w:szCs w:val="21"/>
                <w:lang/>
              </w:rPr>
              <w:t>F</w:t>
            </w:r>
            <w:r w:rsidRPr="00C72833">
              <w:rPr>
                <w:b/>
                <w:bCs/>
                <w:sz w:val="21"/>
                <w:szCs w:val="21"/>
                <w:lang/>
              </w:rPr>
              <w:t>B15</w:t>
            </w:r>
            <w:r w:rsidRPr="00C72833">
              <w:rPr>
                <w:rFonts w:hint="eastAsia"/>
                <w:b/>
                <w:bCs/>
                <w:sz w:val="21"/>
                <w:szCs w:val="21"/>
                <w:lang/>
              </w:rPr>
              <w:t>k</w:t>
            </w:r>
            <w:r w:rsidRPr="00C72833">
              <w:rPr>
                <w:b/>
                <w:bCs/>
                <w:sz w:val="21"/>
                <w:szCs w:val="21"/>
                <w:lang/>
              </w:rPr>
              <w:t>-237</w:t>
            </w:r>
          </w:p>
        </w:tc>
        <w:tc>
          <w:tcPr>
            <w:tcW w:w="3016" w:type="dxa"/>
            <w:vAlign w:val="center"/>
          </w:tcPr>
          <w:p w14:paraId="0DF4C186" w14:textId="77777777" w:rsidR="00804B75" w:rsidRPr="00C72833" w:rsidRDefault="00804B75" w:rsidP="00002F1F">
            <w:pPr>
              <w:spacing w:line="240" w:lineRule="auto"/>
              <w:ind w:firstLineChars="0" w:firstLine="0"/>
              <w:jc w:val="center"/>
              <w:rPr>
                <w:b/>
                <w:bCs/>
                <w:sz w:val="21"/>
                <w:szCs w:val="21"/>
                <w:lang/>
              </w:rPr>
            </w:pPr>
            <w:r w:rsidRPr="00C72833">
              <w:rPr>
                <w:rFonts w:hint="eastAsia"/>
                <w:b/>
                <w:bCs/>
                <w:sz w:val="21"/>
                <w:szCs w:val="21"/>
                <w:lang/>
              </w:rPr>
              <w:t>对于</w:t>
            </w:r>
            <w:r w:rsidRPr="00C72833">
              <w:rPr>
                <w:rFonts w:hint="eastAsia"/>
                <w:b/>
                <w:bCs/>
                <w:sz w:val="21"/>
                <w:szCs w:val="21"/>
                <w:lang/>
              </w:rPr>
              <w:t>W</w:t>
            </w:r>
            <w:r w:rsidRPr="00C72833">
              <w:rPr>
                <w:b/>
                <w:bCs/>
                <w:sz w:val="21"/>
                <w:szCs w:val="21"/>
                <w:lang/>
              </w:rPr>
              <w:t>N18RR</w:t>
            </w:r>
          </w:p>
        </w:tc>
      </w:tr>
      <w:tr w:rsidR="00804B75" w:rsidRPr="00584EF3" w14:paraId="30B8F5A4" w14:textId="77777777" w:rsidTr="00002F1F">
        <w:trPr>
          <w:trHeight w:val="345"/>
          <w:jc w:val="center"/>
        </w:trPr>
        <w:tc>
          <w:tcPr>
            <w:tcW w:w="2561" w:type="dxa"/>
            <w:vAlign w:val="center"/>
          </w:tcPr>
          <w:p w14:paraId="7D28609C" w14:textId="77777777" w:rsidR="00804B75" w:rsidRPr="00BC2154" w:rsidRDefault="00804B75" w:rsidP="00002F1F">
            <w:pPr>
              <w:spacing w:line="240" w:lineRule="auto"/>
              <w:ind w:firstLineChars="0" w:firstLine="0"/>
              <w:jc w:val="center"/>
              <w:rPr>
                <w:sz w:val="21"/>
                <w:szCs w:val="21"/>
                <w:lang/>
              </w:rPr>
            </w:pPr>
            <w:r>
              <w:rPr>
                <w:rFonts w:hint="eastAsia"/>
                <w:sz w:val="21"/>
                <w:szCs w:val="21"/>
                <w:lang/>
              </w:rPr>
              <w:t>消息构造函数</w:t>
            </w:r>
          </w:p>
        </w:tc>
        <w:tc>
          <w:tcPr>
            <w:tcW w:w="3016" w:type="dxa"/>
            <w:vAlign w:val="center"/>
          </w:tcPr>
          <w:p w14:paraId="110F3DBC" w14:textId="77777777" w:rsidR="00804B75" w:rsidRPr="00BC2154" w:rsidRDefault="00804B75" w:rsidP="00002F1F">
            <w:pPr>
              <w:spacing w:line="240" w:lineRule="auto"/>
              <w:ind w:firstLineChars="0" w:firstLine="0"/>
              <w:jc w:val="center"/>
              <w:rPr>
                <w:sz w:val="21"/>
                <w:szCs w:val="21"/>
                <w:lang/>
              </w:rPr>
            </w:pPr>
            <w:r>
              <w:rPr>
                <w:rFonts w:hint="eastAsia"/>
                <w:sz w:val="21"/>
                <w:szCs w:val="21"/>
                <w:lang/>
              </w:rPr>
              <w:t>基于交叉交互</w:t>
            </w:r>
          </w:p>
        </w:tc>
        <w:tc>
          <w:tcPr>
            <w:tcW w:w="3016" w:type="dxa"/>
            <w:vAlign w:val="center"/>
          </w:tcPr>
          <w:p w14:paraId="10BFFF7C" w14:textId="77777777" w:rsidR="00804B75" w:rsidRPr="00BC2154" w:rsidRDefault="00804B75" w:rsidP="00002F1F">
            <w:pPr>
              <w:spacing w:line="240" w:lineRule="auto"/>
              <w:ind w:firstLineChars="0" w:firstLine="0"/>
              <w:jc w:val="center"/>
              <w:rPr>
                <w:sz w:val="21"/>
                <w:szCs w:val="21"/>
                <w:lang/>
              </w:rPr>
            </w:pPr>
            <w:r>
              <w:rPr>
                <w:rFonts w:hint="eastAsia"/>
                <w:sz w:val="21"/>
                <w:szCs w:val="21"/>
                <w:lang/>
              </w:rPr>
              <w:t>基于交叉交互</w:t>
            </w:r>
          </w:p>
        </w:tc>
      </w:tr>
      <w:tr w:rsidR="00804B75" w:rsidRPr="00584EF3" w14:paraId="10A113EA" w14:textId="77777777" w:rsidTr="00002F1F">
        <w:trPr>
          <w:trHeight w:val="409"/>
          <w:jc w:val="center"/>
        </w:trPr>
        <w:tc>
          <w:tcPr>
            <w:tcW w:w="2561" w:type="dxa"/>
            <w:vAlign w:val="center"/>
          </w:tcPr>
          <w:p w14:paraId="42B453E5"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图神经网络层数</w:t>
            </w:r>
          </w:p>
        </w:tc>
        <w:tc>
          <w:tcPr>
            <w:tcW w:w="3016" w:type="dxa"/>
            <w:vAlign w:val="center"/>
          </w:tcPr>
          <w:p w14:paraId="1B033E54"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1</w:t>
            </w:r>
          </w:p>
        </w:tc>
        <w:tc>
          <w:tcPr>
            <w:tcW w:w="3016" w:type="dxa"/>
            <w:vAlign w:val="center"/>
          </w:tcPr>
          <w:p w14:paraId="667AD097"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1</w:t>
            </w:r>
          </w:p>
        </w:tc>
      </w:tr>
      <w:tr w:rsidR="00804B75" w:rsidRPr="00584EF3" w14:paraId="0DA32268" w14:textId="77777777" w:rsidTr="00002F1F">
        <w:trPr>
          <w:jc w:val="center"/>
        </w:trPr>
        <w:tc>
          <w:tcPr>
            <w:tcW w:w="2561" w:type="dxa"/>
            <w:vAlign w:val="center"/>
          </w:tcPr>
          <w:p w14:paraId="0E85B06F"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多头自注意力数量</w:t>
            </w:r>
          </w:p>
        </w:tc>
        <w:tc>
          <w:tcPr>
            <w:tcW w:w="3016" w:type="dxa"/>
            <w:vAlign w:val="center"/>
          </w:tcPr>
          <w:p w14:paraId="39CE3D2F"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2</w:t>
            </w:r>
          </w:p>
        </w:tc>
        <w:tc>
          <w:tcPr>
            <w:tcW w:w="3016" w:type="dxa"/>
            <w:vAlign w:val="center"/>
          </w:tcPr>
          <w:p w14:paraId="380E0A05"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1</w:t>
            </w:r>
          </w:p>
        </w:tc>
      </w:tr>
      <w:tr w:rsidR="00804B75" w:rsidRPr="00584EF3" w14:paraId="3EDD1781" w14:textId="77777777" w:rsidTr="00002F1F">
        <w:trPr>
          <w:trHeight w:val="267"/>
          <w:jc w:val="center"/>
        </w:trPr>
        <w:tc>
          <w:tcPr>
            <w:tcW w:w="2561" w:type="dxa"/>
            <w:vAlign w:val="center"/>
          </w:tcPr>
          <w:p w14:paraId="466BB949"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初始维度</w:t>
            </w:r>
          </w:p>
        </w:tc>
        <w:tc>
          <w:tcPr>
            <w:tcW w:w="3016" w:type="dxa"/>
            <w:vAlign w:val="center"/>
          </w:tcPr>
          <w:p w14:paraId="2DB006A1"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100</w:t>
            </w:r>
          </w:p>
        </w:tc>
        <w:tc>
          <w:tcPr>
            <w:tcW w:w="3016" w:type="dxa"/>
            <w:vAlign w:val="center"/>
          </w:tcPr>
          <w:p w14:paraId="54FB118C"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100</w:t>
            </w:r>
          </w:p>
        </w:tc>
      </w:tr>
      <w:tr w:rsidR="00804B75" w:rsidRPr="00584EF3" w14:paraId="3F26874A" w14:textId="77777777" w:rsidTr="00002F1F">
        <w:trPr>
          <w:trHeight w:val="331"/>
          <w:jc w:val="center"/>
        </w:trPr>
        <w:tc>
          <w:tcPr>
            <w:tcW w:w="2561" w:type="dxa"/>
            <w:vAlign w:val="center"/>
          </w:tcPr>
          <w:p w14:paraId="42DB7C11"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输出维度</w:t>
            </w:r>
          </w:p>
        </w:tc>
        <w:tc>
          <w:tcPr>
            <w:tcW w:w="3016" w:type="dxa"/>
            <w:vAlign w:val="center"/>
          </w:tcPr>
          <w:p w14:paraId="79336799"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200</w:t>
            </w:r>
          </w:p>
        </w:tc>
        <w:tc>
          <w:tcPr>
            <w:tcW w:w="3016" w:type="dxa"/>
            <w:vAlign w:val="center"/>
          </w:tcPr>
          <w:p w14:paraId="441A471A"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200</w:t>
            </w:r>
          </w:p>
        </w:tc>
      </w:tr>
      <w:tr w:rsidR="00804B75" w:rsidRPr="00584EF3" w14:paraId="6FA0D358" w14:textId="77777777" w:rsidTr="00002F1F">
        <w:trPr>
          <w:trHeight w:val="679"/>
          <w:jc w:val="center"/>
        </w:trPr>
        <w:tc>
          <w:tcPr>
            <w:tcW w:w="2561" w:type="dxa"/>
            <w:vAlign w:val="center"/>
          </w:tcPr>
          <w:p w14:paraId="4420E95D"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D</w:t>
            </w:r>
            <w:r w:rsidRPr="00584EF3">
              <w:rPr>
                <w:rFonts w:hint="eastAsia"/>
                <w:sz w:val="21"/>
                <w:szCs w:val="21"/>
                <w:lang/>
              </w:rPr>
              <w:t>ropout</w:t>
            </w:r>
          </w:p>
        </w:tc>
        <w:tc>
          <w:tcPr>
            <w:tcW w:w="3016" w:type="dxa"/>
            <w:vAlign w:val="center"/>
          </w:tcPr>
          <w:p w14:paraId="3DA57990"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消息</w:t>
            </w:r>
            <w:r w:rsidRPr="00584EF3">
              <w:rPr>
                <w:sz w:val="21"/>
                <w:szCs w:val="21"/>
                <w:lang/>
              </w:rPr>
              <w:t>D</w:t>
            </w:r>
            <w:r w:rsidRPr="00584EF3">
              <w:rPr>
                <w:rFonts w:hint="eastAsia"/>
                <w:sz w:val="21"/>
                <w:szCs w:val="21"/>
                <w:lang/>
              </w:rPr>
              <w:t>ropout</w:t>
            </w:r>
            <w:r w:rsidRPr="00584EF3">
              <w:rPr>
                <w:rFonts w:hint="eastAsia"/>
                <w:sz w:val="21"/>
                <w:szCs w:val="21"/>
                <w:lang/>
              </w:rPr>
              <w:t>：</w:t>
            </w:r>
            <w:r w:rsidRPr="00584EF3">
              <w:rPr>
                <w:sz w:val="21"/>
                <w:szCs w:val="21"/>
                <w:lang/>
              </w:rPr>
              <w:t>0.4</w:t>
            </w:r>
          </w:p>
          <w:p w14:paraId="10356EEB"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解码器输入特征</w:t>
            </w:r>
            <w:r w:rsidRPr="00584EF3">
              <w:rPr>
                <w:sz w:val="21"/>
                <w:szCs w:val="21"/>
                <w:lang/>
              </w:rPr>
              <w:t>D</w:t>
            </w:r>
            <w:r w:rsidRPr="00584EF3">
              <w:rPr>
                <w:rFonts w:hint="eastAsia"/>
                <w:sz w:val="21"/>
                <w:szCs w:val="21"/>
                <w:lang/>
              </w:rPr>
              <w:t>ropout</w:t>
            </w:r>
            <w:r w:rsidRPr="00584EF3">
              <w:rPr>
                <w:rFonts w:hint="eastAsia"/>
                <w:sz w:val="21"/>
                <w:szCs w:val="21"/>
                <w:lang/>
              </w:rPr>
              <w:t>：</w:t>
            </w:r>
            <w:r w:rsidRPr="00584EF3">
              <w:rPr>
                <w:sz w:val="21"/>
                <w:szCs w:val="21"/>
                <w:lang/>
              </w:rPr>
              <w:t>0.4</w:t>
            </w:r>
          </w:p>
        </w:tc>
        <w:tc>
          <w:tcPr>
            <w:tcW w:w="3016" w:type="dxa"/>
            <w:vAlign w:val="center"/>
          </w:tcPr>
          <w:p w14:paraId="6CECEC89"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消息</w:t>
            </w:r>
            <w:r w:rsidRPr="00584EF3">
              <w:rPr>
                <w:sz w:val="21"/>
                <w:szCs w:val="21"/>
                <w:lang/>
              </w:rPr>
              <w:t>D</w:t>
            </w:r>
            <w:r w:rsidRPr="00584EF3">
              <w:rPr>
                <w:rFonts w:hint="eastAsia"/>
                <w:sz w:val="21"/>
                <w:szCs w:val="21"/>
                <w:lang/>
              </w:rPr>
              <w:t>ropout</w:t>
            </w:r>
            <w:r w:rsidRPr="00584EF3">
              <w:rPr>
                <w:rFonts w:hint="eastAsia"/>
                <w:sz w:val="21"/>
                <w:szCs w:val="21"/>
                <w:lang/>
              </w:rPr>
              <w:t>：</w:t>
            </w:r>
            <w:r w:rsidRPr="00584EF3">
              <w:rPr>
                <w:sz w:val="21"/>
                <w:szCs w:val="21"/>
                <w:lang/>
              </w:rPr>
              <w:t>0.4</w:t>
            </w:r>
          </w:p>
          <w:p w14:paraId="583B2254"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解码器输入特征</w:t>
            </w:r>
            <w:r w:rsidRPr="00584EF3">
              <w:rPr>
                <w:sz w:val="21"/>
                <w:szCs w:val="21"/>
                <w:lang/>
              </w:rPr>
              <w:t>D</w:t>
            </w:r>
            <w:r w:rsidRPr="00584EF3">
              <w:rPr>
                <w:rFonts w:hint="eastAsia"/>
                <w:sz w:val="21"/>
                <w:szCs w:val="21"/>
                <w:lang/>
              </w:rPr>
              <w:t>ropout</w:t>
            </w:r>
            <w:r w:rsidRPr="00584EF3">
              <w:rPr>
                <w:rFonts w:hint="eastAsia"/>
                <w:sz w:val="21"/>
                <w:szCs w:val="21"/>
                <w:lang/>
              </w:rPr>
              <w:t>：</w:t>
            </w:r>
            <w:r w:rsidRPr="00584EF3">
              <w:rPr>
                <w:sz w:val="21"/>
                <w:szCs w:val="21"/>
                <w:lang/>
              </w:rPr>
              <w:t>0.2</w:t>
            </w:r>
          </w:p>
        </w:tc>
      </w:tr>
      <w:tr w:rsidR="00804B75" w:rsidRPr="00584EF3" w14:paraId="6CD5E80D" w14:textId="77777777" w:rsidTr="00002F1F">
        <w:trPr>
          <w:jc w:val="center"/>
        </w:trPr>
        <w:tc>
          <w:tcPr>
            <w:tcW w:w="2561" w:type="dxa"/>
            <w:vAlign w:val="center"/>
          </w:tcPr>
          <w:p w14:paraId="07D8C737"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分批次训练的批次大小</w:t>
            </w:r>
          </w:p>
        </w:tc>
        <w:tc>
          <w:tcPr>
            <w:tcW w:w="3016" w:type="dxa"/>
            <w:vAlign w:val="center"/>
          </w:tcPr>
          <w:p w14:paraId="225F405B"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1024</w:t>
            </w:r>
          </w:p>
        </w:tc>
        <w:tc>
          <w:tcPr>
            <w:tcW w:w="3016" w:type="dxa"/>
            <w:vAlign w:val="center"/>
          </w:tcPr>
          <w:p w14:paraId="3B349F74"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256</w:t>
            </w:r>
          </w:p>
        </w:tc>
      </w:tr>
      <w:tr w:rsidR="00804B75" w:rsidRPr="00584EF3" w14:paraId="0D3F07B5" w14:textId="77777777" w:rsidTr="00002F1F">
        <w:trPr>
          <w:jc w:val="center"/>
        </w:trPr>
        <w:tc>
          <w:tcPr>
            <w:tcW w:w="2561" w:type="dxa"/>
            <w:vAlign w:val="center"/>
          </w:tcPr>
          <w:p w14:paraId="65341C6D"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损失函数学习率</w:t>
            </w:r>
          </w:p>
        </w:tc>
        <w:tc>
          <w:tcPr>
            <w:tcW w:w="3016" w:type="dxa"/>
            <w:vAlign w:val="center"/>
          </w:tcPr>
          <w:p w14:paraId="1B337C68"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0.001</w:t>
            </w:r>
          </w:p>
        </w:tc>
        <w:tc>
          <w:tcPr>
            <w:tcW w:w="3016" w:type="dxa"/>
            <w:vAlign w:val="center"/>
          </w:tcPr>
          <w:p w14:paraId="21387075"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0.001</w:t>
            </w:r>
          </w:p>
        </w:tc>
      </w:tr>
      <w:tr w:rsidR="00804B75" w:rsidRPr="00584EF3" w14:paraId="5AFC3A25" w14:textId="77777777" w:rsidTr="00002F1F">
        <w:trPr>
          <w:jc w:val="center"/>
        </w:trPr>
        <w:tc>
          <w:tcPr>
            <w:tcW w:w="2561" w:type="dxa"/>
            <w:vAlign w:val="center"/>
          </w:tcPr>
          <w:p w14:paraId="46175E01"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标签平滑比例</w:t>
            </w:r>
          </w:p>
        </w:tc>
        <w:tc>
          <w:tcPr>
            <w:tcW w:w="3016" w:type="dxa"/>
            <w:vAlign w:val="center"/>
          </w:tcPr>
          <w:p w14:paraId="097E2F7F"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0.1</w:t>
            </w:r>
          </w:p>
        </w:tc>
        <w:tc>
          <w:tcPr>
            <w:tcW w:w="3016" w:type="dxa"/>
            <w:vAlign w:val="center"/>
          </w:tcPr>
          <w:p w14:paraId="48F0DA87"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0.1</w:t>
            </w:r>
          </w:p>
        </w:tc>
      </w:tr>
      <w:tr w:rsidR="00804B75" w:rsidRPr="00584EF3" w14:paraId="7F401679" w14:textId="77777777" w:rsidTr="00002F1F">
        <w:trPr>
          <w:jc w:val="center"/>
        </w:trPr>
        <w:tc>
          <w:tcPr>
            <w:tcW w:w="2561" w:type="dxa"/>
            <w:vAlign w:val="center"/>
          </w:tcPr>
          <w:p w14:paraId="194F73C3"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卷积核大小（</w:t>
            </w:r>
            <w:r w:rsidRPr="00584EF3">
              <w:rPr>
                <w:rFonts w:hint="eastAsia"/>
                <w:sz w:val="21"/>
                <w:szCs w:val="21"/>
                <w:lang/>
              </w:rPr>
              <w:t>InteractE</w:t>
            </w:r>
            <w:r w:rsidRPr="00584EF3">
              <w:rPr>
                <w:rFonts w:hint="eastAsia"/>
                <w:sz w:val="21"/>
                <w:szCs w:val="21"/>
                <w:lang/>
              </w:rPr>
              <w:t>）</w:t>
            </w:r>
          </w:p>
        </w:tc>
        <w:tc>
          <w:tcPr>
            <w:tcW w:w="3016" w:type="dxa"/>
            <w:vAlign w:val="center"/>
          </w:tcPr>
          <w:p w14:paraId="1818BCE9"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 xml:space="preserve">9 </w:t>
            </w:r>
            <w:r w:rsidRPr="00584EF3">
              <w:rPr>
                <w:rFonts w:hint="eastAsia"/>
                <w:sz w:val="21"/>
                <w:szCs w:val="21"/>
                <w:lang/>
              </w:rPr>
              <w:t>x</w:t>
            </w:r>
            <w:r w:rsidRPr="00584EF3">
              <w:rPr>
                <w:sz w:val="21"/>
                <w:szCs w:val="21"/>
                <w:lang/>
              </w:rPr>
              <w:t xml:space="preserve"> 9</w:t>
            </w:r>
          </w:p>
        </w:tc>
        <w:tc>
          <w:tcPr>
            <w:tcW w:w="3016" w:type="dxa"/>
            <w:vAlign w:val="center"/>
          </w:tcPr>
          <w:p w14:paraId="0813EB8C"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 xml:space="preserve">11 </w:t>
            </w:r>
            <w:r w:rsidRPr="00584EF3">
              <w:rPr>
                <w:rFonts w:hint="eastAsia"/>
                <w:sz w:val="21"/>
                <w:szCs w:val="21"/>
                <w:lang/>
              </w:rPr>
              <w:t>x</w:t>
            </w:r>
            <w:r w:rsidRPr="00584EF3">
              <w:rPr>
                <w:sz w:val="21"/>
                <w:szCs w:val="21"/>
                <w:lang/>
              </w:rPr>
              <w:t xml:space="preserve"> 11</w:t>
            </w:r>
          </w:p>
        </w:tc>
      </w:tr>
      <w:tr w:rsidR="00804B75" w:rsidRPr="00584EF3" w14:paraId="57636EED" w14:textId="77777777" w:rsidTr="00002F1F">
        <w:trPr>
          <w:jc w:val="center"/>
        </w:trPr>
        <w:tc>
          <w:tcPr>
            <w:tcW w:w="2561" w:type="dxa"/>
            <w:vAlign w:val="center"/>
          </w:tcPr>
          <w:p w14:paraId="58AB1E23" w14:textId="77777777" w:rsidR="00804B75" w:rsidRPr="00584EF3" w:rsidRDefault="00804B75" w:rsidP="00002F1F">
            <w:pPr>
              <w:spacing w:line="240" w:lineRule="auto"/>
              <w:ind w:firstLineChars="0" w:firstLine="0"/>
              <w:jc w:val="center"/>
              <w:rPr>
                <w:sz w:val="21"/>
                <w:szCs w:val="21"/>
                <w:lang/>
              </w:rPr>
            </w:pPr>
            <w:r w:rsidRPr="00584EF3">
              <w:rPr>
                <w:rFonts w:hint="eastAsia"/>
                <w:sz w:val="21"/>
                <w:szCs w:val="21"/>
                <w:lang/>
              </w:rPr>
              <w:t>卷积核数量</w:t>
            </w:r>
          </w:p>
        </w:tc>
        <w:tc>
          <w:tcPr>
            <w:tcW w:w="3016" w:type="dxa"/>
            <w:vAlign w:val="center"/>
          </w:tcPr>
          <w:p w14:paraId="37AFFA0F"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 xml:space="preserve">200 </w:t>
            </w:r>
            <w:r w:rsidRPr="00584EF3">
              <w:rPr>
                <w:rFonts w:hint="eastAsia"/>
                <w:sz w:val="21"/>
                <w:szCs w:val="21"/>
                <w:lang/>
              </w:rPr>
              <w:t>x</w:t>
            </w:r>
            <w:r w:rsidRPr="00584EF3">
              <w:rPr>
                <w:sz w:val="21"/>
                <w:szCs w:val="21"/>
                <w:lang/>
              </w:rPr>
              <w:t xml:space="preserve"> 1</w:t>
            </w:r>
          </w:p>
        </w:tc>
        <w:tc>
          <w:tcPr>
            <w:tcW w:w="3016" w:type="dxa"/>
            <w:vAlign w:val="center"/>
          </w:tcPr>
          <w:p w14:paraId="7518E704" w14:textId="77777777" w:rsidR="00804B75" w:rsidRPr="00584EF3" w:rsidRDefault="00804B75" w:rsidP="00002F1F">
            <w:pPr>
              <w:spacing w:line="240" w:lineRule="auto"/>
              <w:ind w:firstLineChars="0" w:firstLine="0"/>
              <w:jc w:val="center"/>
              <w:rPr>
                <w:sz w:val="21"/>
                <w:szCs w:val="21"/>
                <w:lang/>
              </w:rPr>
            </w:pPr>
            <w:r w:rsidRPr="00584EF3">
              <w:rPr>
                <w:sz w:val="21"/>
                <w:szCs w:val="21"/>
                <w:lang/>
              </w:rPr>
              <w:t>200 x 4</w:t>
            </w:r>
          </w:p>
        </w:tc>
      </w:tr>
      <w:tr w:rsidR="00804B75" w:rsidRPr="00584EF3" w14:paraId="2D0B8B0D" w14:textId="77777777" w:rsidTr="00002F1F">
        <w:trPr>
          <w:jc w:val="center"/>
        </w:trPr>
        <w:tc>
          <w:tcPr>
            <w:tcW w:w="2561" w:type="dxa"/>
            <w:vAlign w:val="center"/>
          </w:tcPr>
          <w:p w14:paraId="1CA35849" w14:textId="77777777" w:rsidR="00804B75" w:rsidRPr="00584EF3" w:rsidRDefault="00804B75" w:rsidP="00002F1F">
            <w:pPr>
              <w:ind w:firstLineChars="0" w:firstLine="0"/>
              <w:jc w:val="center"/>
              <w:rPr>
                <w:sz w:val="21"/>
                <w:szCs w:val="21"/>
                <w:lang/>
              </w:rPr>
            </w:pPr>
            <w:r w:rsidRPr="00584EF3">
              <w:rPr>
                <w:rFonts w:hint="eastAsia"/>
                <w:sz w:val="21"/>
                <w:szCs w:val="21"/>
                <w:lang/>
              </w:rPr>
              <w:t>随机排列数量</w:t>
            </w:r>
          </w:p>
        </w:tc>
        <w:tc>
          <w:tcPr>
            <w:tcW w:w="3016" w:type="dxa"/>
            <w:vAlign w:val="center"/>
          </w:tcPr>
          <w:p w14:paraId="417EA85C" w14:textId="77777777" w:rsidR="00804B75" w:rsidRPr="00584EF3" w:rsidRDefault="00804B75" w:rsidP="00002F1F">
            <w:pPr>
              <w:ind w:firstLineChars="0" w:firstLine="0"/>
              <w:jc w:val="center"/>
              <w:rPr>
                <w:sz w:val="21"/>
                <w:szCs w:val="21"/>
                <w:lang/>
              </w:rPr>
            </w:pPr>
            <w:r>
              <w:rPr>
                <w:sz w:val="21"/>
                <w:szCs w:val="21"/>
                <w:lang/>
              </w:rPr>
              <w:t>1</w:t>
            </w:r>
          </w:p>
        </w:tc>
        <w:tc>
          <w:tcPr>
            <w:tcW w:w="3016" w:type="dxa"/>
            <w:vAlign w:val="center"/>
          </w:tcPr>
          <w:p w14:paraId="330DA1F9" w14:textId="77777777" w:rsidR="00804B75" w:rsidRPr="00584EF3" w:rsidRDefault="00804B75" w:rsidP="00002F1F">
            <w:pPr>
              <w:ind w:firstLineChars="0" w:firstLine="0"/>
              <w:jc w:val="center"/>
              <w:rPr>
                <w:sz w:val="21"/>
                <w:szCs w:val="21"/>
                <w:lang/>
              </w:rPr>
            </w:pPr>
            <w:r>
              <w:rPr>
                <w:sz w:val="21"/>
                <w:szCs w:val="21"/>
                <w:lang/>
              </w:rPr>
              <w:t>4</w:t>
            </w:r>
          </w:p>
        </w:tc>
      </w:tr>
    </w:tbl>
    <w:p w14:paraId="1B28BFBC" w14:textId="4A0C45D0" w:rsidR="00CC11FC" w:rsidRDefault="00C03901" w:rsidP="0000420F">
      <w:pPr>
        <w:pStyle w:val="3"/>
        <w:spacing w:before="163" w:after="163"/>
      </w:pPr>
      <w:bookmarkStart w:id="197" w:name="_Toc100257526"/>
      <w:r>
        <w:t>5.2.</w:t>
      </w:r>
      <w:r w:rsidR="00C952E6">
        <w:t>3</w:t>
      </w:r>
      <w:r>
        <w:t xml:space="preserve"> </w:t>
      </w:r>
      <w:r w:rsidR="000D7D1D">
        <w:rPr>
          <w:rFonts w:hint="eastAsia"/>
        </w:rPr>
        <w:t>整体性能</w:t>
      </w:r>
      <w:r w:rsidR="0048141C">
        <w:rPr>
          <w:rFonts w:hint="eastAsia"/>
        </w:rPr>
        <w:t>分析</w:t>
      </w:r>
      <w:bookmarkEnd w:id="197"/>
    </w:p>
    <w:p w14:paraId="60215B10" w14:textId="2CE6C115" w:rsidR="00666F99" w:rsidRDefault="00A7400D" w:rsidP="00666F99">
      <w:pPr>
        <w:ind w:firstLine="480"/>
        <w:rPr>
          <w:lang/>
        </w:rPr>
      </w:pPr>
      <w:r>
        <w:fldChar w:fldCharType="begin"/>
      </w:r>
      <w:r>
        <w:instrText xml:space="preserve"> </w:instrText>
      </w:r>
      <w:r>
        <w:rPr>
          <w:rFonts w:hint="eastAsia"/>
        </w:rPr>
        <w:instrText>REF _Ref74604639 \h</w:instrText>
      </w:r>
      <w:r>
        <w:instrText xml:space="preserve"> </w:instrText>
      </w:r>
      <w:r>
        <w:fldChar w:fldCharType="separate"/>
      </w:r>
      <w:r w:rsidR="004D6817">
        <w:rPr>
          <w:rFonts w:hint="eastAsia"/>
        </w:rPr>
        <w:t>表</w:t>
      </w:r>
      <w:r w:rsidR="004D6817">
        <w:rPr>
          <w:noProof/>
        </w:rPr>
        <w:t>10</w:t>
      </w:r>
      <w:r>
        <w:fldChar w:fldCharType="end"/>
      </w:r>
      <w:r>
        <w:rPr>
          <w:rFonts w:hint="eastAsia"/>
        </w:rPr>
        <w:t>展示了</w:t>
      </w:r>
      <w:r>
        <w:rPr>
          <w:rFonts w:hint="eastAsia"/>
        </w:rPr>
        <w:t>R</w:t>
      </w:r>
      <w:r>
        <w:t>AGAT</w:t>
      </w:r>
      <w:r>
        <w:rPr>
          <w:rFonts w:hint="eastAsia"/>
        </w:rPr>
        <w:t>与对比方法在</w:t>
      </w:r>
      <w:r>
        <w:rPr>
          <w:rFonts w:hint="eastAsia"/>
        </w:rPr>
        <w:t>F</w:t>
      </w:r>
      <w:r>
        <w:t>B15</w:t>
      </w:r>
      <w:r>
        <w:rPr>
          <w:rFonts w:hint="eastAsia"/>
        </w:rPr>
        <w:t>k</w:t>
      </w:r>
      <w:r>
        <w:t>-237</w:t>
      </w:r>
      <w:r>
        <w:rPr>
          <w:rFonts w:hint="eastAsia"/>
        </w:rPr>
        <w:t>和</w:t>
      </w:r>
      <w:r>
        <w:rPr>
          <w:rFonts w:hint="eastAsia"/>
        </w:rPr>
        <w:t>W</w:t>
      </w:r>
      <w:r>
        <w:t>N18RR</w:t>
      </w:r>
      <w:r>
        <w:rPr>
          <w:rFonts w:hint="eastAsia"/>
        </w:rPr>
        <w:t>两个数据集下的实验结果。表格中的对比模型的实验结果都是来自于之前发表的学术论文中提供的数据。其中，</w:t>
      </w:r>
      <w:r w:rsidR="00FA4D51" w:rsidRPr="00240027">
        <w:rPr>
          <w:lang/>
        </w:rPr>
        <w:t>Rufﬁnelli</w:t>
      </w:r>
      <w:r w:rsidR="00FA4D51">
        <w:rPr>
          <w:rFonts w:hint="eastAsia"/>
          <w:lang/>
        </w:rPr>
        <w:t>等人最近对之前的浅层知识图谱表示学习算法从模型架构、训练策略等方面进行了大量的超参调优实验，他们发现如果如果选择合适的超参，很多浅层的方法也可以达到很好的性能</w:t>
      </w:r>
      <w:r w:rsidR="00FA4D51">
        <w:rPr>
          <w:lang/>
        </w:rPr>
        <w:fldChar w:fldCharType="begin"/>
      </w:r>
      <w:r w:rsidR="00D174F5">
        <w:rPr>
          <w:lang/>
        </w:rPr>
        <w:instrText xml:space="preserve"> ADDIN ZOTERO_ITEM CSL_CITATION {"citationID":"ap6f0ek4e0","properties":{"formattedCitation":"\\super [77]\\nosupersub{}","plainCitation":"[77]","noteIndex":0},"citationItems":[{"id":828,"uris":["http://zotero.org/users/5779008/items/GT72IFNT"],"itemData":{"id":828,"type":"paper-conference","archive_location":"ICLR 2020","container-title":"8th International Conference on Learning Representations","note":"10","publisher":"OpenReview.net","title":"You CAN Teach an Old Dog New Tricks! On Training Knowledge Graph Embeddings","URL":"https://openreview.net/forum?id=BkxSmlBFvr","author":[{"family":"Ruffinelli","given":"Daniel"},{"family":"Broscheit","given":"Samuel"},{"family":"Gemulla","given":"Rainer"}],"issued":{"date-parts":[["2020",4]]},"citation-key":"ruffinelliYouCANTeach2020"}}],"schema":"https://github.com/citation-style-language/schema/raw/master/csl-citation.json"} </w:instrText>
      </w:r>
      <w:r w:rsidR="00FA4D51">
        <w:rPr>
          <w:lang/>
        </w:rPr>
        <w:fldChar w:fldCharType="separate"/>
      </w:r>
      <w:r w:rsidR="00DF30F1" w:rsidRPr="00DF30F1">
        <w:rPr>
          <w:vertAlign w:val="superscript"/>
        </w:rPr>
        <w:t>[77]</w:t>
      </w:r>
      <w:r w:rsidR="00FA4D51">
        <w:rPr>
          <w:lang/>
        </w:rPr>
        <w:fldChar w:fldCharType="end"/>
      </w:r>
      <w:r w:rsidR="00FA4D51">
        <w:rPr>
          <w:rFonts w:hint="eastAsia"/>
          <w:lang/>
        </w:rPr>
        <w:t>。在</w:t>
      </w:r>
      <w:r w:rsidR="00943294">
        <w:rPr>
          <w:lang/>
        </w:rPr>
        <w:fldChar w:fldCharType="begin"/>
      </w:r>
      <w:r w:rsidR="00943294">
        <w:rPr>
          <w:lang/>
        </w:rPr>
        <w:instrText xml:space="preserve"> </w:instrText>
      </w:r>
      <w:r w:rsidR="00943294">
        <w:rPr>
          <w:rFonts w:hint="eastAsia"/>
          <w:lang/>
        </w:rPr>
        <w:instrText>REF _Ref74604639 \h</w:instrText>
      </w:r>
      <w:r w:rsidR="00943294">
        <w:rPr>
          <w:lang/>
        </w:rPr>
        <w:instrText xml:space="preserve"> </w:instrText>
      </w:r>
      <w:r w:rsidR="00943294">
        <w:rPr>
          <w:lang/>
        </w:rPr>
      </w:r>
      <w:r w:rsidR="00943294">
        <w:rPr>
          <w:lang/>
        </w:rPr>
        <w:fldChar w:fldCharType="separate"/>
      </w:r>
      <w:r w:rsidR="004D6817">
        <w:rPr>
          <w:rFonts w:hint="eastAsia"/>
        </w:rPr>
        <w:t>表</w:t>
      </w:r>
      <w:r w:rsidR="004D6817">
        <w:rPr>
          <w:noProof/>
        </w:rPr>
        <w:t>10</w:t>
      </w:r>
      <w:r w:rsidR="00943294">
        <w:rPr>
          <w:lang/>
        </w:rPr>
        <w:fldChar w:fldCharType="end"/>
      </w:r>
      <w:r w:rsidR="00FA4D51">
        <w:rPr>
          <w:rFonts w:hint="eastAsia"/>
          <w:lang/>
        </w:rPr>
        <w:t>中，</w:t>
      </w:r>
      <w:r w:rsidR="00FA4D51">
        <w:rPr>
          <w:rFonts w:hint="eastAsia"/>
          <w:lang/>
        </w:rPr>
        <w:t>TransE</w:t>
      </w:r>
      <w:r w:rsidR="00943294">
        <w:rPr>
          <w:rFonts w:hint="eastAsia"/>
          <w:lang/>
        </w:rPr>
        <w:t>和</w:t>
      </w:r>
      <w:r w:rsidR="00FA4D51">
        <w:rPr>
          <w:rFonts w:hint="eastAsia"/>
          <w:lang/>
        </w:rPr>
        <w:t>DistMult</w:t>
      </w:r>
      <w:r w:rsidR="00FA4D51">
        <w:rPr>
          <w:rFonts w:hint="eastAsia"/>
          <w:lang/>
        </w:rPr>
        <w:t>的结果直接选自</w:t>
      </w:r>
      <w:r w:rsidR="00FA4D51" w:rsidRPr="00240027">
        <w:rPr>
          <w:lang/>
        </w:rPr>
        <w:t>Rufﬁnelli</w:t>
      </w:r>
      <w:r w:rsidR="00FA4D51">
        <w:rPr>
          <w:rFonts w:hint="eastAsia"/>
          <w:lang/>
        </w:rPr>
        <w:t>等人报告的结果</w:t>
      </w:r>
      <w:r w:rsidR="00FA4D51">
        <w:rPr>
          <w:lang/>
        </w:rPr>
        <w:fldChar w:fldCharType="begin"/>
      </w:r>
      <w:r w:rsidR="00D174F5">
        <w:rPr>
          <w:lang/>
        </w:rPr>
        <w:instrText xml:space="preserve"> ADDIN ZOTERO_ITEM CSL_CITATION {"citationID":"apdsh6vutb","properties":{"formattedCitation":"\\super [77]\\nosupersub{}","plainCitation":"[77]","noteIndex":0},"citationItems":[{"id":828,"uris":["http://zotero.org/users/5779008/items/GT72IFNT"],"itemData":{"id":828,"type":"paper-conference","archive_location":"ICLR 2020","container-title":"8th International Conference on Learning Representations","note":"10","publisher":"OpenReview.net","title":"You CAN Teach an Old Dog New Tricks! On Training Knowledge Graph Embeddings","URL":"https://openreview.net/forum?id=BkxSmlBFvr","author":[{"family":"Ruffinelli","given":"Daniel"},{"family":"Broscheit","given":"Samuel"},{"family":"Gemulla","given":"Rainer"}],"issued":{"date-parts":[["2020",4]]},"citation-key":"ruffinelliYouCANTeach2020"}}],"schema":"https://github.com/citation-style-language/schema/raw/master/csl-citation.json"} </w:instrText>
      </w:r>
      <w:r w:rsidR="00FA4D51">
        <w:rPr>
          <w:lang/>
        </w:rPr>
        <w:fldChar w:fldCharType="separate"/>
      </w:r>
      <w:r w:rsidR="00DF30F1" w:rsidRPr="00DF30F1">
        <w:rPr>
          <w:vertAlign w:val="superscript"/>
        </w:rPr>
        <w:t>[77]</w:t>
      </w:r>
      <w:r w:rsidR="00FA4D51">
        <w:rPr>
          <w:lang/>
        </w:rPr>
        <w:fldChar w:fldCharType="end"/>
      </w:r>
      <w:r w:rsidR="00FA4D51">
        <w:rPr>
          <w:rFonts w:hint="eastAsia"/>
          <w:lang/>
        </w:rPr>
        <w:t>。</w:t>
      </w:r>
      <w:r>
        <w:rPr>
          <w:rFonts w:hint="eastAsia"/>
        </w:rPr>
        <w:t>K</w:t>
      </w:r>
      <w:r>
        <w:t>BGAT</w:t>
      </w:r>
      <w:r>
        <w:rPr>
          <w:rFonts w:hint="eastAsia"/>
        </w:rPr>
        <w:t>的数据是来自于</w:t>
      </w:r>
      <w:r w:rsidRPr="00E02A49">
        <w:t>Sun</w:t>
      </w:r>
      <w:r>
        <w:rPr>
          <w:rFonts w:hint="eastAsia"/>
        </w:rPr>
        <w:t>等人的论文</w:t>
      </w:r>
      <w:r w:rsidR="009B5D3F">
        <w:fldChar w:fldCharType="begin"/>
      </w:r>
      <w:r w:rsidR="00DF30F1">
        <w:instrText xml:space="preserve"> ADDIN ZOTERO_ITEM CSL_CITATION {"citationID":"a1v8br55n0s","properties":{"formattedCitation":"\\super [78]\\nosupersub{}","plainCitation":"[78]","noteIndex":0},"citationItems":[{"id":693,"uris":["http://zotero.org/users/5779008/items/T5E2MRZI"],"itemData":{"id":693,"type":"paper-conference","archive_location":"ACL 2020","container-title":"Proceedings of the 58th Annual Meeting of the Association for Computational Linguistics","note":"ZSCC: NoCitationData[s0]","page":"5516–5522","publisher":"Association for Computational Linguistics","title":"A Re-evaluation of Knowledge Graph Completion Methods","URL":"https://www.aclweb.org/anthology/2020.acl-main.489/","author":[{"family":"Sun","given":"Zhiqing"},{"family":"Vashishth","given":"Shikhar"},{"family":"Sanyal","given":"Soumya"},{"family":"Talukdar","given":"Partha P."},{"family":"Yang","given":"Yiming"}],"editor":[{"family":"Jurafsky","given":"Dan"},{"family":"Chai","given":"Joyce"},{"family":"Schluter","given":"Natalie"},{"family":"Tetreault","given":"Joel R."}],"issued":{"date-parts":[["2020",7]]},"citation-key":"sunReevaluationKnowledgeGraph2020"}}],"schema":"https://github.com/citation-style-language/schema/raw/master/csl-citation.json"} </w:instrText>
      </w:r>
      <w:r w:rsidR="009B5D3F">
        <w:fldChar w:fldCharType="separate"/>
      </w:r>
      <w:r w:rsidR="00DF30F1" w:rsidRPr="00DF30F1">
        <w:rPr>
          <w:vertAlign w:val="superscript"/>
        </w:rPr>
        <w:t>[78]</w:t>
      </w:r>
      <w:r w:rsidR="009B5D3F">
        <w:fldChar w:fldCharType="end"/>
      </w:r>
      <w:r>
        <w:rPr>
          <w:rFonts w:hint="eastAsia"/>
        </w:rPr>
        <w:t>，在该论文中，作者指出</w:t>
      </w:r>
      <w:r>
        <w:rPr>
          <w:rFonts w:hint="eastAsia"/>
        </w:rPr>
        <w:t>K</w:t>
      </w:r>
      <w:r>
        <w:t>BGAT</w:t>
      </w:r>
      <w:r>
        <w:rPr>
          <w:rFonts w:hint="eastAsia"/>
        </w:rPr>
        <w:t>的评估方法存在评估不严谨，隐性地取优等问题，因此本文直接采用该论文中提供的</w:t>
      </w:r>
      <w:r>
        <w:rPr>
          <w:rFonts w:hint="eastAsia"/>
        </w:rPr>
        <w:t>K</w:t>
      </w:r>
      <w:r>
        <w:t>BGAT</w:t>
      </w:r>
      <w:r>
        <w:rPr>
          <w:rFonts w:hint="eastAsia"/>
        </w:rPr>
        <w:t>实验数据，而非</w:t>
      </w:r>
      <w:r>
        <w:rPr>
          <w:rFonts w:hint="eastAsia"/>
        </w:rPr>
        <w:t>K</w:t>
      </w:r>
      <w:r>
        <w:t>BGAT</w:t>
      </w:r>
      <w:r>
        <w:rPr>
          <w:rFonts w:hint="eastAsia"/>
        </w:rPr>
        <w:t>原始论文中的实验结果。从总体来看，</w:t>
      </w:r>
      <w:r>
        <w:rPr>
          <w:rFonts w:hint="eastAsia"/>
        </w:rPr>
        <w:t>R</w:t>
      </w:r>
      <w:r>
        <w:t>AGAT</w:t>
      </w:r>
      <w:r>
        <w:rPr>
          <w:rFonts w:hint="eastAsia"/>
        </w:rPr>
        <w:t>方法在</w:t>
      </w:r>
      <w:r>
        <w:rPr>
          <w:rFonts w:hint="eastAsia"/>
        </w:rPr>
        <w:t>F</w:t>
      </w:r>
      <w:r>
        <w:t>B15</w:t>
      </w:r>
      <w:r>
        <w:rPr>
          <w:rFonts w:hint="eastAsia"/>
        </w:rPr>
        <w:t>k</w:t>
      </w:r>
      <w:r>
        <w:t>-237</w:t>
      </w:r>
      <w:r>
        <w:rPr>
          <w:rFonts w:hint="eastAsia"/>
        </w:rPr>
        <w:t>数据集上，五个指标中的四个指标（</w:t>
      </w:r>
      <w:r>
        <w:rPr>
          <w:rFonts w:hint="eastAsia"/>
        </w:rPr>
        <w:t>M</w:t>
      </w:r>
      <w:r>
        <w:t>RR</w:t>
      </w:r>
      <w:r>
        <w:rPr>
          <w:rFonts w:hint="eastAsia"/>
        </w:rPr>
        <w:t>，</w:t>
      </w:r>
      <w:r>
        <w:rPr>
          <w:rFonts w:hint="eastAsia"/>
        </w:rPr>
        <w:t>Hit</w:t>
      </w:r>
      <w:r>
        <w:t>@1</w:t>
      </w:r>
      <w:r>
        <w:rPr>
          <w:rFonts w:hint="eastAsia"/>
        </w:rPr>
        <w:t>，</w:t>
      </w:r>
      <w:r>
        <w:rPr>
          <w:rFonts w:hint="eastAsia"/>
        </w:rPr>
        <w:t>Hit</w:t>
      </w:r>
      <w:r>
        <w:t>@3</w:t>
      </w:r>
      <w:r>
        <w:rPr>
          <w:rFonts w:hint="eastAsia"/>
        </w:rPr>
        <w:t>，</w:t>
      </w:r>
      <w:r>
        <w:rPr>
          <w:rFonts w:hint="eastAsia"/>
        </w:rPr>
        <w:t>Hit</w:t>
      </w:r>
      <w:r>
        <w:t>@10</w:t>
      </w:r>
      <w:r>
        <w:rPr>
          <w:rFonts w:hint="eastAsia"/>
        </w:rPr>
        <w:t>）取得了最好的结果；对于</w:t>
      </w:r>
      <w:r>
        <w:rPr>
          <w:rFonts w:hint="eastAsia"/>
        </w:rPr>
        <w:t>W</w:t>
      </w:r>
      <w:r>
        <w:t>N18RR</w:t>
      </w:r>
      <w:r>
        <w:rPr>
          <w:rFonts w:hint="eastAsia"/>
        </w:rPr>
        <w:t>数据集，在五个指标中的三个指标（</w:t>
      </w:r>
      <w:r>
        <w:rPr>
          <w:rFonts w:hint="eastAsia"/>
        </w:rPr>
        <w:t>M</w:t>
      </w:r>
      <w:r>
        <w:t>RR</w:t>
      </w:r>
      <w:r>
        <w:rPr>
          <w:rFonts w:hint="eastAsia"/>
        </w:rPr>
        <w:t>，</w:t>
      </w:r>
      <w:r>
        <w:rPr>
          <w:rFonts w:hint="eastAsia"/>
        </w:rPr>
        <w:t>Hit</w:t>
      </w:r>
      <w:r>
        <w:t>@1</w:t>
      </w:r>
      <w:r>
        <w:rPr>
          <w:rFonts w:hint="eastAsia"/>
        </w:rPr>
        <w:t>，</w:t>
      </w:r>
      <w:r>
        <w:rPr>
          <w:rFonts w:hint="eastAsia"/>
        </w:rPr>
        <w:t>Hit</w:t>
      </w:r>
      <w:r>
        <w:t>@3</w:t>
      </w:r>
      <w:r>
        <w:rPr>
          <w:rFonts w:hint="eastAsia"/>
        </w:rPr>
        <w:t>）取得了最好结果。这说明了</w:t>
      </w:r>
      <w:r>
        <w:rPr>
          <w:rFonts w:hint="eastAsia"/>
        </w:rPr>
        <w:t>R</w:t>
      </w:r>
      <w:r>
        <w:t>AGAT</w:t>
      </w:r>
      <w:r>
        <w:rPr>
          <w:rFonts w:hint="eastAsia"/>
        </w:rPr>
        <w:t>模型的整体效果。相比较于</w:t>
      </w:r>
      <w:r>
        <w:rPr>
          <w:rFonts w:hint="eastAsia"/>
        </w:rPr>
        <w:t>K</w:t>
      </w:r>
      <w:r>
        <w:t>GBAT</w:t>
      </w:r>
      <w:r>
        <w:rPr>
          <w:rFonts w:hint="eastAsia"/>
        </w:rPr>
        <w:t>，</w:t>
      </w:r>
      <w:r>
        <w:rPr>
          <w:rFonts w:hint="eastAsia"/>
        </w:rPr>
        <w:t>A</w:t>
      </w:r>
      <w:r>
        <w:t>2N</w:t>
      </w:r>
      <w:r>
        <w:rPr>
          <w:rFonts w:hint="eastAsia"/>
        </w:rPr>
        <w:t>这些同样使用了注意力机制的模型，</w:t>
      </w:r>
      <w:r>
        <w:rPr>
          <w:rFonts w:hint="eastAsia"/>
        </w:rPr>
        <w:t>R</w:t>
      </w:r>
      <w:r>
        <w:t>AGAT</w:t>
      </w:r>
      <w:r>
        <w:rPr>
          <w:rFonts w:hint="eastAsia"/>
        </w:rPr>
        <w:t>取得了更好的结果，这说明了总体上</w:t>
      </w:r>
      <w:r>
        <w:rPr>
          <w:rFonts w:hint="eastAsia"/>
        </w:rPr>
        <w:t>R</w:t>
      </w:r>
      <w:r>
        <w:t>AGAT</w:t>
      </w:r>
      <w:r>
        <w:rPr>
          <w:rFonts w:hint="eastAsia"/>
        </w:rPr>
        <w:t>关键设计的效果。同样，由于</w:t>
      </w:r>
      <w:r>
        <w:fldChar w:fldCharType="begin"/>
      </w:r>
      <w:r>
        <w:instrText xml:space="preserve"> </w:instrText>
      </w:r>
      <w:r>
        <w:rPr>
          <w:rFonts w:hint="eastAsia"/>
        </w:rPr>
        <w:instrText>REF _Ref74604639 \h</w:instrText>
      </w:r>
      <w:r>
        <w:instrText xml:space="preserve"> </w:instrText>
      </w:r>
      <w:r>
        <w:fldChar w:fldCharType="separate"/>
      </w:r>
      <w:r w:rsidR="004D6817">
        <w:rPr>
          <w:rFonts w:hint="eastAsia"/>
        </w:rPr>
        <w:t>表</w:t>
      </w:r>
      <w:r w:rsidR="004D6817">
        <w:rPr>
          <w:noProof/>
        </w:rPr>
        <w:t>10</w:t>
      </w:r>
      <w:r>
        <w:fldChar w:fldCharType="end"/>
      </w:r>
      <w:r>
        <w:rPr>
          <w:rFonts w:hint="eastAsia"/>
        </w:rPr>
        <w:t>中</w:t>
      </w:r>
      <w:r>
        <w:rPr>
          <w:rFonts w:hint="eastAsia"/>
        </w:rPr>
        <w:t>R</w:t>
      </w:r>
      <w:r>
        <w:t>AGAT</w:t>
      </w:r>
      <w:r>
        <w:rPr>
          <w:rFonts w:hint="eastAsia"/>
        </w:rPr>
        <w:t>采用了</w:t>
      </w:r>
      <w:proofErr w:type="spellStart"/>
      <w:r>
        <w:rPr>
          <w:rFonts w:hint="eastAsia"/>
        </w:rPr>
        <w:t>CrossE</w:t>
      </w:r>
      <w:proofErr w:type="spellEnd"/>
      <w:r>
        <w:rPr>
          <w:rFonts w:hint="eastAsia"/>
        </w:rPr>
        <w:t>提出的交叉交互概念，</w:t>
      </w:r>
      <w:r>
        <w:rPr>
          <w:rFonts w:hint="eastAsia"/>
        </w:rPr>
        <w:t>R</w:t>
      </w:r>
      <w:r>
        <w:t>AGAT</w:t>
      </w:r>
      <w:r>
        <w:rPr>
          <w:rFonts w:hint="eastAsia"/>
        </w:rPr>
        <w:t>和</w:t>
      </w:r>
      <w:proofErr w:type="spellStart"/>
      <w:r>
        <w:rPr>
          <w:rFonts w:hint="eastAsia"/>
        </w:rPr>
        <w:t>CrossE</w:t>
      </w:r>
      <w:proofErr w:type="spellEnd"/>
      <w:r>
        <w:rPr>
          <w:rFonts w:hint="eastAsia"/>
        </w:rPr>
        <w:t>相比较起来取得了显著的提升，这说明了学习知识图谱</w:t>
      </w:r>
      <w:proofErr w:type="gramStart"/>
      <w:r>
        <w:rPr>
          <w:rFonts w:hint="eastAsia"/>
        </w:rPr>
        <w:t>图结构</w:t>
      </w:r>
      <w:proofErr w:type="gramEnd"/>
      <w:r>
        <w:rPr>
          <w:rFonts w:hint="eastAsia"/>
        </w:rPr>
        <w:t>的有效</w:t>
      </w:r>
      <w:r w:rsidR="00CD7008">
        <w:rPr>
          <w:rFonts w:hint="eastAsia"/>
        </w:rPr>
        <w:t>性</w:t>
      </w:r>
      <w:r w:rsidR="00666F99">
        <w:rPr>
          <w:rFonts w:hint="eastAsia"/>
          <w:lang/>
        </w:rPr>
        <w:t>。</w:t>
      </w:r>
    </w:p>
    <w:p w14:paraId="7AAF56F7" w14:textId="6837A464" w:rsidR="00666F99" w:rsidRDefault="00666F99" w:rsidP="00666F99">
      <w:pPr>
        <w:pStyle w:val="afc"/>
      </w:pPr>
      <w:bookmarkStart w:id="198" w:name="_Ref74604639"/>
      <w:bookmarkStart w:id="199" w:name="_Toc100254233"/>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10</w:t>
      </w:r>
      <w:r>
        <w:fldChar w:fldCharType="end"/>
      </w:r>
      <w:bookmarkEnd w:id="198"/>
      <w:r>
        <w:t xml:space="preserve">  </w:t>
      </w:r>
      <w:r w:rsidR="007566CF">
        <w:rPr>
          <w:rFonts w:hint="eastAsia"/>
        </w:rPr>
        <w:t>R</w:t>
      </w:r>
      <w:r w:rsidR="007566CF">
        <w:t>AGAT</w:t>
      </w:r>
      <w:r w:rsidR="007566CF">
        <w:rPr>
          <w:rFonts w:hint="eastAsia"/>
        </w:rPr>
        <w:t>整体性能</w:t>
      </w:r>
      <w:bookmarkEnd w:id="199"/>
    </w:p>
    <w:tbl>
      <w:tblPr>
        <w:tblStyle w:val="a4"/>
        <w:tblW w:w="9622" w:type="dxa"/>
        <w:jc w:val="center"/>
        <w:tblLook w:val="04A0" w:firstRow="1" w:lastRow="0" w:firstColumn="1" w:lastColumn="0" w:noHBand="0" w:noVBand="1"/>
      </w:tblPr>
      <w:tblGrid>
        <w:gridCol w:w="1803"/>
        <w:gridCol w:w="777"/>
        <w:gridCol w:w="671"/>
        <w:gridCol w:w="783"/>
        <w:gridCol w:w="783"/>
        <w:gridCol w:w="991"/>
        <w:gridCol w:w="689"/>
        <w:gridCol w:w="671"/>
        <w:gridCol w:w="783"/>
        <w:gridCol w:w="783"/>
        <w:gridCol w:w="888"/>
      </w:tblGrid>
      <w:tr w:rsidR="00000F05" w:rsidRPr="00316668" w14:paraId="39FFB649" w14:textId="77777777" w:rsidTr="0010722D">
        <w:trPr>
          <w:trHeight w:val="280"/>
          <w:jc w:val="center"/>
        </w:trPr>
        <w:tc>
          <w:tcPr>
            <w:tcW w:w="1803" w:type="dxa"/>
            <w:vMerge w:val="restart"/>
            <w:noWrap/>
            <w:vAlign w:val="center"/>
            <w:hideMark/>
          </w:tcPr>
          <w:p w14:paraId="5D054419" w14:textId="77777777" w:rsidR="00000F05" w:rsidRPr="00316668" w:rsidRDefault="00000F05" w:rsidP="0010722D">
            <w:pPr>
              <w:pStyle w:val="aff"/>
            </w:pPr>
            <w:r>
              <w:rPr>
                <w:rFonts w:hint="eastAsia"/>
              </w:rPr>
              <w:t>模型</w:t>
            </w:r>
          </w:p>
        </w:tc>
        <w:tc>
          <w:tcPr>
            <w:tcW w:w="4005" w:type="dxa"/>
            <w:gridSpan w:val="5"/>
            <w:noWrap/>
            <w:vAlign w:val="center"/>
            <w:hideMark/>
          </w:tcPr>
          <w:p w14:paraId="2E125670" w14:textId="77777777" w:rsidR="00000F05" w:rsidRPr="00316668" w:rsidRDefault="00000F05" w:rsidP="0010722D">
            <w:pPr>
              <w:pStyle w:val="aff"/>
              <w:rPr>
                <w:lang w:val="en-US"/>
              </w:rPr>
            </w:pPr>
            <w:r w:rsidRPr="00316668">
              <w:rPr>
                <w:rFonts w:hint="eastAsia"/>
                <w:lang w:val="en-US"/>
              </w:rPr>
              <w:t>FB15k-237</w:t>
            </w:r>
          </w:p>
        </w:tc>
        <w:tc>
          <w:tcPr>
            <w:tcW w:w="3814" w:type="dxa"/>
            <w:gridSpan w:val="5"/>
            <w:noWrap/>
            <w:vAlign w:val="center"/>
            <w:hideMark/>
          </w:tcPr>
          <w:p w14:paraId="108ADAFC" w14:textId="77777777" w:rsidR="00000F05" w:rsidRPr="00316668" w:rsidRDefault="00000F05" w:rsidP="0010722D">
            <w:pPr>
              <w:pStyle w:val="aff"/>
              <w:rPr>
                <w:lang w:val="en-US"/>
              </w:rPr>
            </w:pPr>
            <w:r w:rsidRPr="00316668">
              <w:rPr>
                <w:rFonts w:hint="eastAsia"/>
                <w:lang w:val="en-US"/>
              </w:rPr>
              <w:t>WN18RR</w:t>
            </w:r>
          </w:p>
        </w:tc>
      </w:tr>
      <w:tr w:rsidR="00000F05" w:rsidRPr="00316668" w14:paraId="76E49C41" w14:textId="77777777" w:rsidTr="0010722D">
        <w:trPr>
          <w:trHeight w:val="280"/>
          <w:jc w:val="center"/>
        </w:trPr>
        <w:tc>
          <w:tcPr>
            <w:tcW w:w="1803" w:type="dxa"/>
            <w:vMerge/>
            <w:noWrap/>
            <w:vAlign w:val="center"/>
            <w:hideMark/>
          </w:tcPr>
          <w:p w14:paraId="2200E5F7" w14:textId="77777777" w:rsidR="00000F05" w:rsidRPr="00316668" w:rsidRDefault="00000F05" w:rsidP="0010722D">
            <w:pPr>
              <w:pStyle w:val="aff"/>
              <w:rPr>
                <w:lang w:val="en-US"/>
              </w:rPr>
            </w:pPr>
          </w:p>
        </w:tc>
        <w:tc>
          <w:tcPr>
            <w:tcW w:w="777" w:type="dxa"/>
            <w:noWrap/>
            <w:vAlign w:val="center"/>
            <w:hideMark/>
          </w:tcPr>
          <w:p w14:paraId="1782E73C" w14:textId="77777777" w:rsidR="00000F05" w:rsidRPr="00316668" w:rsidRDefault="00000F05" w:rsidP="0010722D">
            <w:pPr>
              <w:pStyle w:val="aff"/>
              <w:rPr>
                <w:lang w:val="en-US"/>
              </w:rPr>
            </w:pPr>
            <w:r w:rsidRPr="00316668">
              <w:rPr>
                <w:rFonts w:hint="eastAsia"/>
                <w:lang w:val="en-US"/>
              </w:rPr>
              <w:t>MRR</w:t>
            </w:r>
          </w:p>
        </w:tc>
        <w:tc>
          <w:tcPr>
            <w:tcW w:w="671" w:type="dxa"/>
            <w:noWrap/>
            <w:vAlign w:val="center"/>
            <w:hideMark/>
          </w:tcPr>
          <w:p w14:paraId="13EDAC9C" w14:textId="77777777" w:rsidR="00000F05" w:rsidRPr="00316668" w:rsidRDefault="00000F05" w:rsidP="0010722D">
            <w:pPr>
              <w:pStyle w:val="aff"/>
              <w:rPr>
                <w:lang w:val="en-US"/>
              </w:rPr>
            </w:pPr>
            <w:r w:rsidRPr="00316668">
              <w:rPr>
                <w:rFonts w:hint="eastAsia"/>
                <w:lang w:val="en-US"/>
              </w:rPr>
              <w:t>MR</w:t>
            </w:r>
          </w:p>
        </w:tc>
        <w:tc>
          <w:tcPr>
            <w:tcW w:w="783" w:type="dxa"/>
            <w:noWrap/>
            <w:vAlign w:val="center"/>
            <w:hideMark/>
          </w:tcPr>
          <w:p w14:paraId="20039EE9" w14:textId="77777777" w:rsidR="00000F05" w:rsidRPr="00316668" w:rsidRDefault="00000F05" w:rsidP="0010722D">
            <w:pPr>
              <w:pStyle w:val="aff"/>
              <w:rPr>
                <w:lang w:val="en-US"/>
              </w:rPr>
            </w:pPr>
            <w:r w:rsidRPr="00316668">
              <w:rPr>
                <w:rFonts w:hint="eastAsia"/>
                <w:lang w:val="en-US"/>
              </w:rPr>
              <w:t>Hit@1</w:t>
            </w:r>
          </w:p>
        </w:tc>
        <w:tc>
          <w:tcPr>
            <w:tcW w:w="783" w:type="dxa"/>
            <w:noWrap/>
            <w:vAlign w:val="center"/>
            <w:hideMark/>
          </w:tcPr>
          <w:p w14:paraId="45F41A00" w14:textId="77777777" w:rsidR="00000F05" w:rsidRPr="00316668" w:rsidRDefault="00000F05" w:rsidP="0010722D">
            <w:pPr>
              <w:pStyle w:val="aff"/>
              <w:rPr>
                <w:lang w:val="en-US"/>
              </w:rPr>
            </w:pPr>
            <w:r w:rsidRPr="00316668">
              <w:rPr>
                <w:rFonts w:hint="eastAsia"/>
                <w:lang w:val="en-US"/>
              </w:rPr>
              <w:t>Hit@3</w:t>
            </w:r>
          </w:p>
        </w:tc>
        <w:tc>
          <w:tcPr>
            <w:tcW w:w="991" w:type="dxa"/>
            <w:noWrap/>
            <w:vAlign w:val="center"/>
            <w:hideMark/>
          </w:tcPr>
          <w:p w14:paraId="4096452C" w14:textId="77777777" w:rsidR="00000F05" w:rsidRPr="00316668" w:rsidRDefault="00000F05" w:rsidP="0010722D">
            <w:pPr>
              <w:pStyle w:val="aff"/>
              <w:rPr>
                <w:lang w:val="en-US"/>
              </w:rPr>
            </w:pPr>
            <w:r w:rsidRPr="00316668">
              <w:rPr>
                <w:rFonts w:hint="eastAsia"/>
                <w:lang w:val="en-US"/>
              </w:rPr>
              <w:t>Hit@10</w:t>
            </w:r>
          </w:p>
        </w:tc>
        <w:tc>
          <w:tcPr>
            <w:tcW w:w="689" w:type="dxa"/>
            <w:noWrap/>
            <w:vAlign w:val="center"/>
            <w:hideMark/>
          </w:tcPr>
          <w:p w14:paraId="5FE87449" w14:textId="77777777" w:rsidR="00000F05" w:rsidRPr="00316668" w:rsidRDefault="00000F05" w:rsidP="0010722D">
            <w:pPr>
              <w:pStyle w:val="aff"/>
              <w:rPr>
                <w:lang w:val="en-US"/>
              </w:rPr>
            </w:pPr>
            <w:r w:rsidRPr="00316668">
              <w:rPr>
                <w:rFonts w:hint="eastAsia"/>
                <w:lang w:val="en-US"/>
              </w:rPr>
              <w:t>MRR</w:t>
            </w:r>
          </w:p>
        </w:tc>
        <w:tc>
          <w:tcPr>
            <w:tcW w:w="671" w:type="dxa"/>
            <w:noWrap/>
            <w:vAlign w:val="center"/>
            <w:hideMark/>
          </w:tcPr>
          <w:p w14:paraId="73C20369" w14:textId="77777777" w:rsidR="00000F05" w:rsidRPr="00316668" w:rsidRDefault="00000F05" w:rsidP="0010722D">
            <w:pPr>
              <w:pStyle w:val="aff"/>
              <w:rPr>
                <w:lang w:val="en-US"/>
              </w:rPr>
            </w:pPr>
            <w:r w:rsidRPr="00316668">
              <w:rPr>
                <w:rFonts w:hint="eastAsia"/>
                <w:lang w:val="en-US"/>
              </w:rPr>
              <w:t>MR</w:t>
            </w:r>
          </w:p>
        </w:tc>
        <w:tc>
          <w:tcPr>
            <w:tcW w:w="783" w:type="dxa"/>
            <w:noWrap/>
            <w:vAlign w:val="center"/>
            <w:hideMark/>
          </w:tcPr>
          <w:p w14:paraId="7509CCC0" w14:textId="77777777" w:rsidR="00000F05" w:rsidRPr="00316668" w:rsidRDefault="00000F05" w:rsidP="0010722D">
            <w:pPr>
              <w:pStyle w:val="aff"/>
              <w:rPr>
                <w:lang w:val="en-US"/>
              </w:rPr>
            </w:pPr>
            <w:r w:rsidRPr="00316668">
              <w:rPr>
                <w:rFonts w:hint="eastAsia"/>
                <w:lang w:val="en-US"/>
              </w:rPr>
              <w:t>Hit@1</w:t>
            </w:r>
          </w:p>
        </w:tc>
        <w:tc>
          <w:tcPr>
            <w:tcW w:w="783" w:type="dxa"/>
            <w:noWrap/>
            <w:vAlign w:val="center"/>
            <w:hideMark/>
          </w:tcPr>
          <w:p w14:paraId="1400DA76" w14:textId="77777777" w:rsidR="00000F05" w:rsidRPr="00316668" w:rsidRDefault="00000F05" w:rsidP="0010722D">
            <w:pPr>
              <w:pStyle w:val="aff"/>
              <w:rPr>
                <w:lang w:val="en-US"/>
              </w:rPr>
            </w:pPr>
            <w:r w:rsidRPr="00316668">
              <w:rPr>
                <w:rFonts w:hint="eastAsia"/>
                <w:lang w:val="en-US"/>
              </w:rPr>
              <w:t>Hit@3</w:t>
            </w:r>
          </w:p>
        </w:tc>
        <w:tc>
          <w:tcPr>
            <w:tcW w:w="888" w:type="dxa"/>
            <w:noWrap/>
            <w:vAlign w:val="center"/>
            <w:hideMark/>
          </w:tcPr>
          <w:p w14:paraId="7FC9AC51" w14:textId="77777777" w:rsidR="00000F05" w:rsidRPr="00316668" w:rsidRDefault="00000F05" w:rsidP="0010722D">
            <w:pPr>
              <w:pStyle w:val="aff"/>
              <w:rPr>
                <w:lang w:val="en-US"/>
              </w:rPr>
            </w:pPr>
            <w:r w:rsidRPr="00316668">
              <w:rPr>
                <w:rFonts w:hint="eastAsia"/>
                <w:lang w:val="en-US"/>
              </w:rPr>
              <w:t>Hit@10</w:t>
            </w:r>
          </w:p>
        </w:tc>
      </w:tr>
      <w:tr w:rsidR="00F322AE" w:rsidRPr="00316668" w14:paraId="5A80A887" w14:textId="77777777" w:rsidTr="008E78EF">
        <w:trPr>
          <w:trHeight w:val="280"/>
          <w:jc w:val="center"/>
        </w:trPr>
        <w:tc>
          <w:tcPr>
            <w:tcW w:w="1803" w:type="dxa"/>
            <w:noWrap/>
            <w:hideMark/>
          </w:tcPr>
          <w:p w14:paraId="3B4B5B21" w14:textId="627D33EB" w:rsidR="00F322AE" w:rsidRPr="00316668" w:rsidRDefault="00F322AE" w:rsidP="00F322AE">
            <w:pPr>
              <w:pStyle w:val="aff"/>
              <w:rPr>
                <w:lang w:val="en-US"/>
              </w:rPr>
            </w:pPr>
            <w:proofErr w:type="spellStart"/>
            <w:r w:rsidRPr="00E70329">
              <w:rPr>
                <w:rFonts w:hint="eastAsia"/>
                <w:lang w:val="en-US"/>
              </w:rPr>
              <w:t>TransE</w:t>
            </w:r>
            <w:proofErr w:type="spellEnd"/>
          </w:p>
        </w:tc>
        <w:tc>
          <w:tcPr>
            <w:tcW w:w="777" w:type="dxa"/>
            <w:noWrap/>
            <w:vAlign w:val="center"/>
            <w:hideMark/>
          </w:tcPr>
          <w:p w14:paraId="54F3E205" w14:textId="6FABAE47" w:rsidR="00F322AE" w:rsidRPr="00316668" w:rsidRDefault="00F322AE" w:rsidP="00F322AE">
            <w:pPr>
              <w:pStyle w:val="aff"/>
              <w:rPr>
                <w:lang w:val="en-US"/>
              </w:rPr>
            </w:pPr>
            <w:r w:rsidRPr="00E70329">
              <w:rPr>
                <w:rFonts w:hint="eastAsia"/>
                <w:lang w:val="en-US"/>
              </w:rPr>
              <w:t>0.313</w:t>
            </w:r>
          </w:p>
        </w:tc>
        <w:tc>
          <w:tcPr>
            <w:tcW w:w="671" w:type="dxa"/>
            <w:noWrap/>
            <w:vAlign w:val="center"/>
            <w:hideMark/>
          </w:tcPr>
          <w:p w14:paraId="2B32BC46" w14:textId="2FA25269" w:rsidR="00F322AE" w:rsidRPr="00316668" w:rsidRDefault="00F322AE" w:rsidP="00F322AE">
            <w:pPr>
              <w:pStyle w:val="aff"/>
              <w:rPr>
                <w:lang w:val="en-US"/>
              </w:rPr>
            </w:pPr>
            <w:r>
              <w:rPr>
                <w:lang w:val="en-US"/>
              </w:rPr>
              <w:t>-</w:t>
            </w:r>
          </w:p>
        </w:tc>
        <w:tc>
          <w:tcPr>
            <w:tcW w:w="783" w:type="dxa"/>
            <w:noWrap/>
            <w:vAlign w:val="center"/>
            <w:hideMark/>
          </w:tcPr>
          <w:p w14:paraId="546D96D4" w14:textId="1928AC57" w:rsidR="00F322AE" w:rsidRPr="00316668" w:rsidRDefault="00F322AE" w:rsidP="00F322AE">
            <w:pPr>
              <w:pStyle w:val="aff"/>
              <w:rPr>
                <w:lang w:val="en-US"/>
              </w:rPr>
            </w:pPr>
            <w:r w:rsidRPr="00E70329">
              <w:rPr>
                <w:rFonts w:hint="eastAsia"/>
                <w:lang w:val="en-US"/>
              </w:rPr>
              <w:t>0.221</w:t>
            </w:r>
          </w:p>
        </w:tc>
        <w:tc>
          <w:tcPr>
            <w:tcW w:w="783" w:type="dxa"/>
            <w:noWrap/>
            <w:vAlign w:val="center"/>
            <w:hideMark/>
          </w:tcPr>
          <w:p w14:paraId="0B403536" w14:textId="62FDC54F" w:rsidR="00F322AE" w:rsidRPr="00316668" w:rsidRDefault="00F322AE" w:rsidP="00F322AE">
            <w:pPr>
              <w:pStyle w:val="aff"/>
              <w:rPr>
                <w:lang w:val="en-US"/>
              </w:rPr>
            </w:pPr>
            <w:r w:rsidRPr="00E70329">
              <w:rPr>
                <w:rFonts w:hint="eastAsia"/>
                <w:lang w:val="en-US"/>
              </w:rPr>
              <w:t>0.347</w:t>
            </w:r>
          </w:p>
        </w:tc>
        <w:tc>
          <w:tcPr>
            <w:tcW w:w="991" w:type="dxa"/>
            <w:noWrap/>
            <w:vAlign w:val="center"/>
            <w:hideMark/>
          </w:tcPr>
          <w:p w14:paraId="39460533" w14:textId="2BF87C29" w:rsidR="00F322AE" w:rsidRPr="00316668" w:rsidRDefault="00F322AE" w:rsidP="00F322AE">
            <w:pPr>
              <w:pStyle w:val="aff"/>
              <w:rPr>
                <w:lang w:val="en-US"/>
              </w:rPr>
            </w:pPr>
            <w:r w:rsidRPr="00E70329">
              <w:rPr>
                <w:rFonts w:hint="eastAsia"/>
                <w:lang w:val="en-US"/>
              </w:rPr>
              <w:t>0.497</w:t>
            </w:r>
          </w:p>
        </w:tc>
        <w:tc>
          <w:tcPr>
            <w:tcW w:w="689" w:type="dxa"/>
            <w:noWrap/>
            <w:vAlign w:val="center"/>
            <w:hideMark/>
          </w:tcPr>
          <w:p w14:paraId="4E42524A" w14:textId="3D40E44F" w:rsidR="00F322AE" w:rsidRPr="00316668" w:rsidRDefault="00F322AE" w:rsidP="00F322AE">
            <w:pPr>
              <w:pStyle w:val="aff"/>
              <w:rPr>
                <w:lang w:val="en-US"/>
              </w:rPr>
            </w:pPr>
            <w:r w:rsidRPr="00E70329">
              <w:rPr>
                <w:rFonts w:hint="eastAsia"/>
                <w:lang w:val="en-US"/>
              </w:rPr>
              <w:t>0.228</w:t>
            </w:r>
          </w:p>
        </w:tc>
        <w:tc>
          <w:tcPr>
            <w:tcW w:w="671" w:type="dxa"/>
            <w:noWrap/>
            <w:vAlign w:val="center"/>
            <w:hideMark/>
          </w:tcPr>
          <w:p w14:paraId="615BB5C6" w14:textId="3A83282A" w:rsidR="00F322AE" w:rsidRPr="00316668" w:rsidRDefault="00F322AE" w:rsidP="00F322AE">
            <w:pPr>
              <w:pStyle w:val="aff"/>
              <w:rPr>
                <w:lang w:val="en-US"/>
              </w:rPr>
            </w:pPr>
            <w:r>
              <w:rPr>
                <w:lang w:val="en-US"/>
              </w:rPr>
              <w:t>-</w:t>
            </w:r>
          </w:p>
        </w:tc>
        <w:tc>
          <w:tcPr>
            <w:tcW w:w="783" w:type="dxa"/>
            <w:noWrap/>
            <w:vAlign w:val="center"/>
            <w:hideMark/>
          </w:tcPr>
          <w:p w14:paraId="1659656B" w14:textId="67DCD48B" w:rsidR="00F322AE" w:rsidRPr="00316668" w:rsidRDefault="00F322AE" w:rsidP="00F322AE">
            <w:pPr>
              <w:pStyle w:val="aff"/>
              <w:rPr>
                <w:lang w:val="en-US"/>
              </w:rPr>
            </w:pPr>
            <w:r w:rsidRPr="00E70329">
              <w:rPr>
                <w:rFonts w:hint="eastAsia"/>
                <w:lang w:val="en-US"/>
              </w:rPr>
              <w:t>0.053</w:t>
            </w:r>
          </w:p>
        </w:tc>
        <w:tc>
          <w:tcPr>
            <w:tcW w:w="783" w:type="dxa"/>
            <w:noWrap/>
            <w:vAlign w:val="center"/>
            <w:hideMark/>
          </w:tcPr>
          <w:p w14:paraId="7E947057" w14:textId="39328658" w:rsidR="00F322AE" w:rsidRPr="00316668" w:rsidRDefault="00F322AE" w:rsidP="00F322AE">
            <w:pPr>
              <w:pStyle w:val="aff"/>
              <w:rPr>
                <w:lang w:val="en-US"/>
              </w:rPr>
            </w:pPr>
            <w:r w:rsidRPr="00E70329">
              <w:rPr>
                <w:rFonts w:hint="eastAsia"/>
                <w:lang w:val="en-US"/>
              </w:rPr>
              <w:t>0.368</w:t>
            </w:r>
          </w:p>
        </w:tc>
        <w:tc>
          <w:tcPr>
            <w:tcW w:w="888" w:type="dxa"/>
            <w:noWrap/>
            <w:vAlign w:val="center"/>
            <w:hideMark/>
          </w:tcPr>
          <w:p w14:paraId="1FA6BBD5" w14:textId="7E236DCD" w:rsidR="00F322AE" w:rsidRPr="00316668" w:rsidRDefault="00F322AE" w:rsidP="00F322AE">
            <w:pPr>
              <w:pStyle w:val="aff"/>
              <w:rPr>
                <w:lang w:val="en-US"/>
              </w:rPr>
            </w:pPr>
            <w:r w:rsidRPr="00E70329">
              <w:rPr>
                <w:rFonts w:hint="eastAsia"/>
                <w:lang w:val="en-US"/>
              </w:rPr>
              <w:t>0.520</w:t>
            </w:r>
          </w:p>
        </w:tc>
      </w:tr>
      <w:tr w:rsidR="00082492" w:rsidRPr="00316668" w14:paraId="58ADC64D" w14:textId="77777777" w:rsidTr="001915F2">
        <w:trPr>
          <w:trHeight w:val="280"/>
          <w:jc w:val="center"/>
        </w:trPr>
        <w:tc>
          <w:tcPr>
            <w:tcW w:w="1803" w:type="dxa"/>
            <w:noWrap/>
            <w:hideMark/>
          </w:tcPr>
          <w:p w14:paraId="14CE2E32" w14:textId="627BEEEB" w:rsidR="00082492" w:rsidRPr="00316668" w:rsidRDefault="00082492" w:rsidP="00082492">
            <w:pPr>
              <w:pStyle w:val="aff"/>
              <w:rPr>
                <w:lang w:val="en-US"/>
              </w:rPr>
            </w:pPr>
            <w:proofErr w:type="spellStart"/>
            <w:r w:rsidRPr="00E70329">
              <w:rPr>
                <w:rFonts w:hint="eastAsia"/>
                <w:lang w:val="en-US"/>
              </w:rPr>
              <w:t>DistMult</w:t>
            </w:r>
            <w:proofErr w:type="spellEnd"/>
          </w:p>
        </w:tc>
        <w:tc>
          <w:tcPr>
            <w:tcW w:w="777" w:type="dxa"/>
            <w:noWrap/>
            <w:vAlign w:val="center"/>
            <w:hideMark/>
          </w:tcPr>
          <w:p w14:paraId="44CEDDE6" w14:textId="020694F1" w:rsidR="00082492" w:rsidRPr="00316668" w:rsidRDefault="00082492" w:rsidP="00082492">
            <w:pPr>
              <w:pStyle w:val="aff"/>
              <w:rPr>
                <w:lang w:val="en-US"/>
              </w:rPr>
            </w:pPr>
            <w:r w:rsidRPr="00E70329">
              <w:rPr>
                <w:rFonts w:hint="eastAsia"/>
                <w:lang w:val="en-US"/>
              </w:rPr>
              <w:t>0.343</w:t>
            </w:r>
          </w:p>
        </w:tc>
        <w:tc>
          <w:tcPr>
            <w:tcW w:w="671" w:type="dxa"/>
            <w:noWrap/>
            <w:vAlign w:val="center"/>
            <w:hideMark/>
          </w:tcPr>
          <w:p w14:paraId="4F23A110" w14:textId="16837EA5" w:rsidR="00082492" w:rsidRPr="00316668" w:rsidRDefault="00082492" w:rsidP="00082492">
            <w:pPr>
              <w:pStyle w:val="aff"/>
              <w:rPr>
                <w:lang w:val="en-US"/>
              </w:rPr>
            </w:pPr>
            <w:r>
              <w:rPr>
                <w:lang w:val="en-US"/>
              </w:rPr>
              <w:t>-</w:t>
            </w:r>
          </w:p>
        </w:tc>
        <w:tc>
          <w:tcPr>
            <w:tcW w:w="783" w:type="dxa"/>
            <w:noWrap/>
            <w:vAlign w:val="center"/>
            <w:hideMark/>
          </w:tcPr>
          <w:p w14:paraId="24E6BADB" w14:textId="4D20F3C3" w:rsidR="00082492" w:rsidRPr="00316668" w:rsidRDefault="00082492" w:rsidP="00082492">
            <w:pPr>
              <w:pStyle w:val="aff"/>
              <w:rPr>
                <w:lang w:val="en-US"/>
              </w:rPr>
            </w:pPr>
            <w:r w:rsidRPr="00E70329">
              <w:rPr>
                <w:rFonts w:hint="eastAsia"/>
                <w:lang w:val="en-US"/>
              </w:rPr>
              <w:t>0.250</w:t>
            </w:r>
          </w:p>
        </w:tc>
        <w:tc>
          <w:tcPr>
            <w:tcW w:w="783" w:type="dxa"/>
            <w:noWrap/>
            <w:vAlign w:val="center"/>
            <w:hideMark/>
          </w:tcPr>
          <w:p w14:paraId="429B2772" w14:textId="6727BC78" w:rsidR="00082492" w:rsidRPr="00316668" w:rsidRDefault="00082492" w:rsidP="00082492">
            <w:pPr>
              <w:pStyle w:val="aff"/>
              <w:rPr>
                <w:lang w:val="en-US"/>
              </w:rPr>
            </w:pPr>
            <w:r w:rsidRPr="00E70329">
              <w:rPr>
                <w:rFonts w:hint="eastAsia"/>
                <w:lang w:val="en-US"/>
              </w:rPr>
              <w:t>0.378</w:t>
            </w:r>
          </w:p>
        </w:tc>
        <w:tc>
          <w:tcPr>
            <w:tcW w:w="991" w:type="dxa"/>
            <w:noWrap/>
            <w:vAlign w:val="center"/>
            <w:hideMark/>
          </w:tcPr>
          <w:p w14:paraId="5545099E" w14:textId="21B6A7F2" w:rsidR="00082492" w:rsidRPr="00316668" w:rsidRDefault="00082492" w:rsidP="00082492">
            <w:pPr>
              <w:pStyle w:val="aff"/>
              <w:rPr>
                <w:lang w:val="en-US"/>
              </w:rPr>
            </w:pPr>
            <w:r w:rsidRPr="00E70329">
              <w:rPr>
                <w:rFonts w:hint="eastAsia"/>
                <w:lang w:val="en-US"/>
              </w:rPr>
              <w:t>0.531</w:t>
            </w:r>
          </w:p>
        </w:tc>
        <w:tc>
          <w:tcPr>
            <w:tcW w:w="689" w:type="dxa"/>
            <w:noWrap/>
            <w:vAlign w:val="center"/>
            <w:hideMark/>
          </w:tcPr>
          <w:p w14:paraId="548EDDFF" w14:textId="2DF588F7" w:rsidR="00082492" w:rsidRPr="00316668" w:rsidRDefault="00082492" w:rsidP="00082492">
            <w:pPr>
              <w:pStyle w:val="aff"/>
              <w:rPr>
                <w:lang w:val="en-US"/>
              </w:rPr>
            </w:pPr>
            <w:r w:rsidRPr="00E70329">
              <w:rPr>
                <w:rFonts w:hint="eastAsia"/>
                <w:lang w:val="en-US"/>
              </w:rPr>
              <w:t>0.452</w:t>
            </w:r>
          </w:p>
        </w:tc>
        <w:tc>
          <w:tcPr>
            <w:tcW w:w="671" w:type="dxa"/>
            <w:noWrap/>
            <w:vAlign w:val="center"/>
            <w:hideMark/>
          </w:tcPr>
          <w:p w14:paraId="07E7532F" w14:textId="31B477F6" w:rsidR="00082492" w:rsidRPr="00316668" w:rsidRDefault="00082492" w:rsidP="00082492">
            <w:pPr>
              <w:pStyle w:val="aff"/>
              <w:rPr>
                <w:lang w:val="en-US"/>
              </w:rPr>
            </w:pPr>
            <w:r>
              <w:rPr>
                <w:lang w:val="en-US"/>
              </w:rPr>
              <w:t>-</w:t>
            </w:r>
          </w:p>
        </w:tc>
        <w:tc>
          <w:tcPr>
            <w:tcW w:w="783" w:type="dxa"/>
            <w:noWrap/>
            <w:vAlign w:val="center"/>
            <w:hideMark/>
          </w:tcPr>
          <w:p w14:paraId="506EF9DB" w14:textId="65541588" w:rsidR="00082492" w:rsidRPr="00316668" w:rsidRDefault="00082492" w:rsidP="00082492">
            <w:pPr>
              <w:pStyle w:val="aff"/>
              <w:rPr>
                <w:lang w:val="en-US"/>
              </w:rPr>
            </w:pPr>
            <w:r w:rsidRPr="00E70329">
              <w:rPr>
                <w:rFonts w:hint="eastAsia"/>
                <w:lang w:val="en-US"/>
              </w:rPr>
              <w:t>0.413</w:t>
            </w:r>
          </w:p>
        </w:tc>
        <w:tc>
          <w:tcPr>
            <w:tcW w:w="783" w:type="dxa"/>
            <w:noWrap/>
            <w:vAlign w:val="center"/>
            <w:hideMark/>
          </w:tcPr>
          <w:p w14:paraId="4C7420D9" w14:textId="3691FEF8" w:rsidR="00082492" w:rsidRPr="00316668" w:rsidRDefault="00082492" w:rsidP="00082492">
            <w:pPr>
              <w:pStyle w:val="aff"/>
              <w:rPr>
                <w:lang w:val="en-US"/>
              </w:rPr>
            </w:pPr>
            <w:r w:rsidRPr="00E70329">
              <w:rPr>
                <w:rFonts w:hint="eastAsia"/>
                <w:lang w:val="en-US"/>
              </w:rPr>
              <w:t>0.466</w:t>
            </w:r>
          </w:p>
        </w:tc>
        <w:tc>
          <w:tcPr>
            <w:tcW w:w="888" w:type="dxa"/>
            <w:noWrap/>
            <w:vAlign w:val="center"/>
            <w:hideMark/>
          </w:tcPr>
          <w:p w14:paraId="1E1CF9F4" w14:textId="08D50B74" w:rsidR="00082492" w:rsidRPr="00316668" w:rsidRDefault="00082492" w:rsidP="00082492">
            <w:pPr>
              <w:pStyle w:val="aff"/>
              <w:rPr>
                <w:lang w:val="en-US"/>
              </w:rPr>
            </w:pPr>
            <w:r w:rsidRPr="00E70329">
              <w:rPr>
                <w:rFonts w:hint="eastAsia"/>
                <w:lang w:val="en-US"/>
              </w:rPr>
              <w:t>0.530</w:t>
            </w:r>
          </w:p>
        </w:tc>
      </w:tr>
      <w:tr w:rsidR="00000F05" w:rsidRPr="00316668" w14:paraId="3AE944A8" w14:textId="77777777" w:rsidTr="0010722D">
        <w:trPr>
          <w:trHeight w:val="280"/>
          <w:jc w:val="center"/>
        </w:trPr>
        <w:tc>
          <w:tcPr>
            <w:tcW w:w="1803" w:type="dxa"/>
            <w:noWrap/>
            <w:vAlign w:val="center"/>
            <w:hideMark/>
          </w:tcPr>
          <w:p w14:paraId="1D9D6ED0" w14:textId="77777777" w:rsidR="00000F05" w:rsidRPr="00316668" w:rsidRDefault="00000F05" w:rsidP="0010722D">
            <w:pPr>
              <w:pStyle w:val="aff"/>
              <w:rPr>
                <w:lang w:val="en-US"/>
              </w:rPr>
            </w:pPr>
            <w:r w:rsidRPr="00316668">
              <w:rPr>
                <w:rFonts w:hint="eastAsia"/>
                <w:lang w:val="en-US"/>
              </w:rPr>
              <w:t>VR-GCN</w:t>
            </w:r>
          </w:p>
        </w:tc>
        <w:tc>
          <w:tcPr>
            <w:tcW w:w="777" w:type="dxa"/>
            <w:noWrap/>
            <w:vAlign w:val="center"/>
            <w:hideMark/>
          </w:tcPr>
          <w:p w14:paraId="3BB0D830" w14:textId="77777777" w:rsidR="00000F05" w:rsidRPr="00316668" w:rsidRDefault="00000F05" w:rsidP="0010722D">
            <w:pPr>
              <w:pStyle w:val="aff"/>
              <w:rPr>
                <w:lang w:val="en-US"/>
              </w:rPr>
            </w:pPr>
            <w:r w:rsidRPr="00316668">
              <w:rPr>
                <w:rFonts w:hint="eastAsia"/>
                <w:lang w:val="en-US"/>
              </w:rPr>
              <w:t>0.248</w:t>
            </w:r>
          </w:p>
        </w:tc>
        <w:tc>
          <w:tcPr>
            <w:tcW w:w="671" w:type="dxa"/>
            <w:noWrap/>
            <w:vAlign w:val="center"/>
            <w:hideMark/>
          </w:tcPr>
          <w:p w14:paraId="0A626CE0"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7CF79321" w14:textId="77777777" w:rsidR="00000F05" w:rsidRPr="00316668" w:rsidRDefault="00000F05" w:rsidP="0010722D">
            <w:pPr>
              <w:pStyle w:val="aff"/>
              <w:rPr>
                <w:lang w:val="en-US"/>
              </w:rPr>
            </w:pPr>
            <w:r w:rsidRPr="00316668">
              <w:rPr>
                <w:rFonts w:hint="eastAsia"/>
                <w:lang w:val="en-US"/>
              </w:rPr>
              <w:t>0.159</w:t>
            </w:r>
          </w:p>
        </w:tc>
        <w:tc>
          <w:tcPr>
            <w:tcW w:w="783" w:type="dxa"/>
            <w:noWrap/>
            <w:vAlign w:val="center"/>
            <w:hideMark/>
          </w:tcPr>
          <w:p w14:paraId="40D45D50" w14:textId="77777777" w:rsidR="00000F05" w:rsidRPr="00316668" w:rsidRDefault="00000F05" w:rsidP="0010722D">
            <w:pPr>
              <w:pStyle w:val="aff"/>
              <w:rPr>
                <w:lang w:val="en-US"/>
              </w:rPr>
            </w:pPr>
            <w:r w:rsidRPr="00316668">
              <w:rPr>
                <w:rFonts w:hint="eastAsia"/>
                <w:lang w:val="en-US"/>
              </w:rPr>
              <w:t>0.272</w:t>
            </w:r>
          </w:p>
        </w:tc>
        <w:tc>
          <w:tcPr>
            <w:tcW w:w="991" w:type="dxa"/>
            <w:noWrap/>
            <w:vAlign w:val="center"/>
            <w:hideMark/>
          </w:tcPr>
          <w:p w14:paraId="2E0C9783" w14:textId="77777777" w:rsidR="00000F05" w:rsidRPr="00316668" w:rsidRDefault="00000F05" w:rsidP="0010722D">
            <w:pPr>
              <w:pStyle w:val="aff"/>
              <w:rPr>
                <w:lang w:val="en-US"/>
              </w:rPr>
            </w:pPr>
            <w:r w:rsidRPr="00316668">
              <w:rPr>
                <w:rFonts w:hint="eastAsia"/>
                <w:lang w:val="en-US"/>
              </w:rPr>
              <w:t>0.432</w:t>
            </w:r>
          </w:p>
        </w:tc>
        <w:tc>
          <w:tcPr>
            <w:tcW w:w="689" w:type="dxa"/>
            <w:noWrap/>
            <w:vAlign w:val="center"/>
            <w:hideMark/>
          </w:tcPr>
          <w:p w14:paraId="341D4113" w14:textId="77777777" w:rsidR="00000F05" w:rsidRPr="00316668" w:rsidRDefault="00000F05" w:rsidP="0010722D">
            <w:pPr>
              <w:pStyle w:val="aff"/>
              <w:rPr>
                <w:lang w:val="en-US"/>
              </w:rPr>
            </w:pPr>
            <w:r w:rsidRPr="00316668">
              <w:rPr>
                <w:rFonts w:hint="eastAsia"/>
                <w:lang w:val="en-US"/>
              </w:rPr>
              <w:t>-</w:t>
            </w:r>
          </w:p>
        </w:tc>
        <w:tc>
          <w:tcPr>
            <w:tcW w:w="671" w:type="dxa"/>
            <w:noWrap/>
            <w:vAlign w:val="center"/>
            <w:hideMark/>
          </w:tcPr>
          <w:p w14:paraId="6156507D"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475ABC67"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7EFA91F5" w14:textId="77777777" w:rsidR="00000F05" w:rsidRPr="00316668" w:rsidRDefault="00000F05" w:rsidP="0010722D">
            <w:pPr>
              <w:pStyle w:val="aff"/>
              <w:rPr>
                <w:lang w:val="en-US"/>
              </w:rPr>
            </w:pPr>
            <w:r w:rsidRPr="00316668">
              <w:rPr>
                <w:rFonts w:hint="eastAsia"/>
                <w:lang w:val="en-US"/>
              </w:rPr>
              <w:t>-</w:t>
            </w:r>
          </w:p>
        </w:tc>
        <w:tc>
          <w:tcPr>
            <w:tcW w:w="888" w:type="dxa"/>
            <w:noWrap/>
            <w:vAlign w:val="center"/>
            <w:hideMark/>
          </w:tcPr>
          <w:p w14:paraId="6DBE5C56" w14:textId="77777777" w:rsidR="00000F05" w:rsidRPr="00316668" w:rsidRDefault="00000F05" w:rsidP="0010722D">
            <w:pPr>
              <w:pStyle w:val="aff"/>
              <w:rPr>
                <w:lang w:val="en-US"/>
              </w:rPr>
            </w:pPr>
            <w:r w:rsidRPr="00316668">
              <w:rPr>
                <w:rFonts w:hint="eastAsia"/>
                <w:lang w:val="en-US"/>
              </w:rPr>
              <w:t>-</w:t>
            </w:r>
          </w:p>
        </w:tc>
      </w:tr>
      <w:tr w:rsidR="00000F05" w:rsidRPr="00316668" w14:paraId="09C9E128" w14:textId="77777777" w:rsidTr="0010722D">
        <w:trPr>
          <w:trHeight w:val="280"/>
          <w:jc w:val="center"/>
        </w:trPr>
        <w:tc>
          <w:tcPr>
            <w:tcW w:w="1803" w:type="dxa"/>
            <w:noWrap/>
            <w:vAlign w:val="center"/>
            <w:hideMark/>
          </w:tcPr>
          <w:p w14:paraId="21FBACC9" w14:textId="77777777" w:rsidR="00000F05" w:rsidRPr="00316668" w:rsidRDefault="00000F05" w:rsidP="0010722D">
            <w:pPr>
              <w:pStyle w:val="aff"/>
              <w:rPr>
                <w:lang w:val="en-US"/>
              </w:rPr>
            </w:pPr>
            <w:proofErr w:type="spellStart"/>
            <w:r w:rsidRPr="00316668">
              <w:rPr>
                <w:rFonts w:hint="eastAsia"/>
                <w:lang w:val="en-US"/>
              </w:rPr>
              <w:t>CrossE</w:t>
            </w:r>
            <w:proofErr w:type="spellEnd"/>
          </w:p>
        </w:tc>
        <w:tc>
          <w:tcPr>
            <w:tcW w:w="777" w:type="dxa"/>
            <w:noWrap/>
            <w:vAlign w:val="center"/>
            <w:hideMark/>
          </w:tcPr>
          <w:p w14:paraId="4F2066FF" w14:textId="77777777" w:rsidR="00000F05" w:rsidRPr="00316668" w:rsidRDefault="00000F05" w:rsidP="0010722D">
            <w:pPr>
              <w:pStyle w:val="aff"/>
              <w:rPr>
                <w:lang w:val="en-US"/>
              </w:rPr>
            </w:pPr>
            <w:r w:rsidRPr="00316668">
              <w:rPr>
                <w:rFonts w:hint="eastAsia"/>
                <w:lang w:val="en-US"/>
              </w:rPr>
              <w:t>0.299</w:t>
            </w:r>
          </w:p>
        </w:tc>
        <w:tc>
          <w:tcPr>
            <w:tcW w:w="671" w:type="dxa"/>
            <w:noWrap/>
            <w:vAlign w:val="center"/>
            <w:hideMark/>
          </w:tcPr>
          <w:p w14:paraId="291C2585"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37D833D6" w14:textId="77777777" w:rsidR="00000F05" w:rsidRPr="00316668" w:rsidRDefault="00000F05" w:rsidP="0010722D">
            <w:pPr>
              <w:pStyle w:val="aff"/>
              <w:rPr>
                <w:lang w:val="en-US"/>
              </w:rPr>
            </w:pPr>
            <w:r w:rsidRPr="00316668">
              <w:rPr>
                <w:rFonts w:hint="eastAsia"/>
                <w:lang w:val="en-US"/>
              </w:rPr>
              <w:t>0.211</w:t>
            </w:r>
          </w:p>
        </w:tc>
        <w:tc>
          <w:tcPr>
            <w:tcW w:w="783" w:type="dxa"/>
            <w:noWrap/>
            <w:vAlign w:val="center"/>
            <w:hideMark/>
          </w:tcPr>
          <w:p w14:paraId="7C496E62" w14:textId="77777777" w:rsidR="00000F05" w:rsidRPr="00316668" w:rsidRDefault="00000F05" w:rsidP="0010722D">
            <w:pPr>
              <w:pStyle w:val="aff"/>
              <w:rPr>
                <w:lang w:val="en-US"/>
              </w:rPr>
            </w:pPr>
            <w:r w:rsidRPr="00316668">
              <w:rPr>
                <w:rFonts w:hint="eastAsia"/>
                <w:lang w:val="en-US"/>
              </w:rPr>
              <w:t>0.331</w:t>
            </w:r>
          </w:p>
        </w:tc>
        <w:tc>
          <w:tcPr>
            <w:tcW w:w="991" w:type="dxa"/>
            <w:noWrap/>
            <w:vAlign w:val="center"/>
            <w:hideMark/>
          </w:tcPr>
          <w:p w14:paraId="281C970B" w14:textId="77777777" w:rsidR="00000F05" w:rsidRPr="00316668" w:rsidRDefault="00000F05" w:rsidP="0010722D">
            <w:pPr>
              <w:pStyle w:val="aff"/>
              <w:rPr>
                <w:lang w:val="en-US"/>
              </w:rPr>
            </w:pPr>
            <w:r w:rsidRPr="00316668">
              <w:rPr>
                <w:rFonts w:hint="eastAsia"/>
                <w:lang w:val="en-US"/>
              </w:rPr>
              <w:t>0.474</w:t>
            </w:r>
          </w:p>
        </w:tc>
        <w:tc>
          <w:tcPr>
            <w:tcW w:w="689" w:type="dxa"/>
            <w:noWrap/>
            <w:vAlign w:val="center"/>
            <w:hideMark/>
          </w:tcPr>
          <w:p w14:paraId="6BDB5B22" w14:textId="77777777" w:rsidR="00000F05" w:rsidRPr="00316668" w:rsidRDefault="00000F05" w:rsidP="0010722D">
            <w:pPr>
              <w:pStyle w:val="aff"/>
              <w:rPr>
                <w:lang w:val="en-US"/>
              </w:rPr>
            </w:pPr>
            <w:r w:rsidRPr="00316668">
              <w:rPr>
                <w:rFonts w:hint="eastAsia"/>
                <w:lang w:val="en-US"/>
              </w:rPr>
              <w:t>-</w:t>
            </w:r>
          </w:p>
        </w:tc>
        <w:tc>
          <w:tcPr>
            <w:tcW w:w="671" w:type="dxa"/>
            <w:noWrap/>
            <w:vAlign w:val="center"/>
            <w:hideMark/>
          </w:tcPr>
          <w:p w14:paraId="594414E5"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23E2849D"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44063255" w14:textId="77777777" w:rsidR="00000F05" w:rsidRPr="00316668" w:rsidRDefault="00000F05" w:rsidP="0010722D">
            <w:pPr>
              <w:pStyle w:val="aff"/>
              <w:rPr>
                <w:lang w:val="en-US"/>
              </w:rPr>
            </w:pPr>
            <w:r w:rsidRPr="00316668">
              <w:rPr>
                <w:rFonts w:hint="eastAsia"/>
                <w:lang w:val="en-US"/>
              </w:rPr>
              <w:t>-</w:t>
            </w:r>
          </w:p>
        </w:tc>
        <w:tc>
          <w:tcPr>
            <w:tcW w:w="888" w:type="dxa"/>
            <w:noWrap/>
            <w:vAlign w:val="center"/>
            <w:hideMark/>
          </w:tcPr>
          <w:p w14:paraId="3CC5C2AB" w14:textId="77777777" w:rsidR="00000F05" w:rsidRPr="00316668" w:rsidRDefault="00000F05" w:rsidP="0010722D">
            <w:pPr>
              <w:pStyle w:val="aff"/>
              <w:rPr>
                <w:lang w:val="en-US"/>
              </w:rPr>
            </w:pPr>
            <w:r w:rsidRPr="00316668">
              <w:rPr>
                <w:rFonts w:hint="eastAsia"/>
                <w:lang w:val="en-US"/>
              </w:rPr>
              <w:t>-</w:t>
            </w:r>
          </w:p>
        </w:tc>
      </w:tr>
      <w:tr w:rsidR="00000F05" w:rsidRPr="00316668" w14:paraId="6DB9681B" w14:textId="77777777" w:rsidTr="0010722D">
        <w:trPr>
          <w:trHeight w:val="280"/>
          <w:jc w:val="center"/>
        </w:trPr>
        <w:tc>
          <w:tcPr>
            <w:tcW w:w="1803" w:type="dxa"/>
            <w:noWrap/>
            <w:vAlign w:val="center"/>
            <w:hideMark/>
          </w:tcPr>
          <w:p w14:paraId="20CF7681" w14:textId="77777777" w:rsidR="00000F05" w:rsidRPr="00316668" w:rsidRDefault="00000F05" w:rsidP="0010722D">
            <w:pPr>
              <w:pStyle w:val="aff"/>
              <w:rPr>
                <w:lang w:val="en-US"/>
              </w:rPr>
            </w:pPr>
            <w:r w:rsidRPr="00316668">
              <w:rPr>
                <w:rFonts w:hint="eastAsia"/>
                <w:lang w:val="en-US"/>
              </w:rPr>
              <w:t>KBGAT</w:t>
            </w:r>
          </w:p>
        </w:tc>
        <w:tc>
          <w:tcPr>
            <w:tcW w:w="777" w:type="dxa"/>
            <w:noWrap/>
            <w:vAlign w:val="center"/>
            <w:hideMark/>
          </w:tcPr>
          <w:p w14:paraId="5201E477" w14:textId="77777777" w:rsidR="00000F05" w:rsidRPr="00316668" w:rsidRDefault="00000F05" w:rsidP="0010722D">
            <w:pPr>
              <w:pStyle w:val="aff"/>
              <w:rPr>
                <w:lang w:val="en-US"/>
              </w:rPr>
            </w:pPr>
            <w:r w:rsidRPr="00316668">
              <w:rPr>
                <w:rFonts w:hint="eastAsia"/>
                <w:lang w:val="en-US"/>
              </w:rPr>
              <w:t>0.157</w:t>
            </w:r>
          </w:p>
        </w:tc>
        <w:tc>
          <w:tcPr>
            <w:tcW w:w="671" w:type="dxa"/>
            <w:noWrap/>
            <w:vAlign w:val="center"/>
            <w:hideMark/>
          </w:tcPr>
          <w:p w14:paraId="2DA68C83" w14:textId="77777777" w:rsidR="00000F05" w:rsidRPr="00316668" w:rsidRDefault="00000F05" w:rsidP="0010722D">
            <w:pPr>
              <w:pStyle w:val="aff"/>
              <w:rPr>
                <w:lang w:val="en-US"/>
              </w:rPr>
            </w:pPr>
            <w:r w:rsidRPr="00316668">
              <w:rPr>
                <w:rFonts w:hint="eastAsia"/>
                <w:lang w:val="en-US"/>
              </w:rPr>
              <w:t>270</w:t>
            </w:r>
          </w:p>
        </w:tc>
        <w:tc>
          <w:tcPr>
            <w:tcW w:w="783" w:type="dxa"/>
            <w:noWrap/>
            <w:vAlign w:val="center"/>
            <w:hideMark/>
          </w:tcPr>
          <w:p w14:paraId="69694AEA"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076BDE3C" w14:textId="77777777" w:rsidR="00000F05" w:rsidRPr="00316668" w:rsidRDefault="00000F05" w:rsidP="0010722D">
            <w:pPr>
              <w:pStyle w:val="aff"/>
              <w:rPr>
                <w:lang w:val="en-US"/>
              </w:rPr>
            </w:pPr>
            <w:r w:rsidRPr="00316668">
              <w:rPr>
                <w:rFonts w:hint="eastAsia"/>
                <w:lang w:val="en-US"/>
              </w:rPr>
              <w:t>-</w:t>
            </w:r>
          </w:p>
        </w:tc>
        <w:tc>
          <w:tcPr>
            <w:tcW w:w="991" w:type="dxa"/>
            <w:noWrap/>
            <w:vAlign w:val="center"/>
            <w:hideMark/>
          </w:tcPr>
          <w:p w14:paraId="50395480" w14:textId="77777777" w:rsidR="00000F05" w:rsidRPr="00316668" w:rsidRDefault="00000F05" w:rsidP="0010722D">
            <w:pPr>
              <w:pStyle w:val="aff"/>
              <w:rPr>
                <w:lang w:val="en-US"/>
              </w:rPr>
            </w:pPr>
            <w:r w:rsidRPr="00316668">
              <w:rPr>
                <w:rFonts w:hint="eastAsia"/>
                <w:lang w:val="en-US"/>
              </w:rPr>
              <w:t>0.331</w:t>
            </w:r>
          </w:p>
        </w:tc>
        <w:tc>
          <w:tcPr>
            <w:tcW w:w="689" w:type="dxa"/>
            <w:noWrap/>
            <w:vAlign w:val="center"/>
            <w:hideMark/>
          </w:tcPr>
          <w:p w14:paraId="426B8EE3" w14:textId="77777777" w:rsidR="00000F05" w:rsidRPr="00316668" w:rsidRDefault="00000F05" w:rsidP="0010722D">
            <w:pPr>
              <w:pStyle w:val="aff"/>
              <w:rPr>
                <w:lang w:val="en-US"/>
              </w:rPr>
            </w:pPr>
            <w:r w:rsidRPr="00316668">
              <w:rPr>
                <w:rFonts w:hint="eastAsia"/>
                <w:lang w:val="en-US"/>
              </w:rPr>
              <w:t>0.412</w:t>
            </w:r>
          </w:p>
        </w:tc>
        <w:tc>
          <w:tcPr>
            <w:tcW w:w="671" w:type="dxa"/>
            <w:noWrap/>
            <w:vAlign w:val="center"/>
            <w:hideMark/>
          </w:tcPr>
          <w:p w14:paraId="335572E2" w14:textId="77777777" w:rsidR="00000F05" w:rsidRPr="0000285B" w:rsidRDefault="00000F05" w:rsidP="0010722D">
            <w:pPr>
              <w:pStyle w:val="aff"/>
              <w:rPr>
                <w:b/>
                <w:bCs/>
                <w:lang w:val="en-US"/>
              </w:rPr>
            </w:pPr>
            <w:r w:rsidRPr="0000285B">
              <w:rPr>
                <w:rFonts w:hint="eastAsia"/>
                <w:b/>
                <w:bCs/>
                <w:lang w:val="en-US"/>
              </w:rPr>
              <w:t>1921</w:t>
            </w:r>
          </w:p>
        </w:tc>
        <w:tc>
          <w:tcPr>
            <w:tcW w:w="783" w:type="dxa"/>
            <w:noWrap/>
            <w:vAlign w:val="center"/>
            <w:hideMark/>
          </w:tcPr>
          <w:p w14:paraId="70250876"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57C29831" w14:textId="77777777" w:rsidR="00000F05" w:rsidRPr="00316668" w:rsidRDefault="00000F05" w:rsidP="0010722D">
            <w:pPr>
              <w:pStyle w:val="aff"/>
              <w:rPr>
                <w:lang w:val="en-US"/>
              </w:rPr>
            </w:pPr>
            <w:r w:rsidRPr="00316668">
              <w:rPr>
                <w:rFonts w:hint="eastAsia"/>
                <w:lang w:val="en-US"/>
              </w:rPr>
              <w:t>-</w:t>
            </w:r>
          </w:p>
        </w:tc>
        <w:tc>
          <w:tcPr>
            <w:tcW w:w="888" w:type="dxa"/>
            <w:noWrap/>
            <w:vAlign w:val="center"/>
            <w:hideMark/>
          </w:tcPr>
          <w:p w14:paraId="5F557D6B" w14:textId="77777777" w:rsidR="00000F05" w:rsidRPr="00316668" w:rsidRDefault="00000F05" w:rsidP="0010722D">
            <w:pPr>
              <w:pStyle w:val="aff"/>
              <w:rPr>
                <w:lang w:val="en-US"/>
              </w:rPr>
            </w:pPr>
            <w:r w:rsidRPr="00316668">
              <w:rPr>
                <w:rFonts w:hint="eastAsia"/>
                <w:lang w:val="en-US"/>
              </w:rPr>
              <w:t>0.554</w:t>
            </w:r>
          </w:p>
        </w:tc>
      </w:tr>
      <w:tr w:rsidR="00000F05" w:rsidRPr="00316668" w14:paraId="07B635E1" w14:textId="77777777" w:rsidTr="0010722D">
        <w:trPr>
          <w:trHeight w:val="280"/>
          <w:jc w:val="center"/>
        </w:trPr>
        <w:tc>
          <w:tcPr>
            <w:tcW w:w="1803" w:type="dxa"/>
            <w:noWrap/>
            <w:vAlign w:val="center"/>
            <w:hideMark/>
          </w:tcPr>
          <w:p w14:paraId="7CDBC5C5" w14:textId="77777777" w:rsidR="00000F05" w:rsidRPr="00316668" w:rsidRDefault="00000F05" w:rsidP="0010722D">
            <w:pPr>
              <w:pStyle w:val="aff"/>
              <w:rPr>
                <w:lang w:val="en-US"/>
              </w:rPr>
            </w:pPr>
            <w:proofErr w:type="spellStart"/>
            <w:r w:rsidRPr="00316668">
              <w:rPr>
                <w:rFonts w:hint="eastAsia"/>
                <w:lang w:val="en-US"/>
              </w:rPr>
              <w:t>TransE</w:t>
            </w:r>
            <w:proofErr w:type="spellEnd"/>
            <w:r w:rsidRPr="00316668">
              <w:rPr>
                <w:rFonts w:hint="eastAsia"/>
                <w:lang w:val="en-US"/>
              </w:rPr>
              <w:t>-GCN</w:t>
            </w:r>
          </w:p>
        </w:tc>
        <w:tc>
          <w:tcPr>
            <w:tcW w:w="777" w:type="dxa"/>
            <w:noWrap/>
            <w:vAlign w:val="center"/>
            <w:hideMark/>
          </w:tcPr>
          <w:p w14:paraId="163F2169" w14:textId="77777777" w:rsidR="00000F05" w:rsidRPr="00316668" w:rsidRDefault="00000F05" w:rsidP="0010722D">
            <w:pPr>
              <w:pStyle w:val="aff"/>
              <w:rPr>
                <w:lang w:val="en-US"/>
              </w:rPr>
            </w:pPr>
            <w:r w:rsidRPr="00316668">
              <w:rPr>
                <w:rFonts w:hint="eastAsia"/>
                <w:lang w:val="en-US"/>
              </w:rPr>
              <w:t>0.315</w:t>
            </w:r>
          </w:p>
        </w:tc>
        <w:tc>
          <w:tcPr>
            <w:tcW w:w="671" w:type="dxa"/>
            <w:noWrap/>
            <w:vAlign w:val="center"/>
            <w:hideMark/>
          </w:tcPr>
          <w:p w14:paraId="0EF182F4"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62397AE5" w14:textId="77777777" w:rsidR="00000F05" w:rsidRPr="00316668" w:rsidRDefault="00000F05" w:rsidP="0010722D">
            <w:pPr>
              <w:pStyle w:val="aff"/>
              <w:rPr>
                <w:lang w:val="en-US"/>
              </w:rPr>
            </w:pPr>
            <w:r w:rsidRPr="00316668">
              <w:rPr>
                <w:rFonts w:hint="eastAsia"/>
                <w:lang w:val="en-US"/>
              </w:rPr>
              <w:t>0.229</w:t>
            </w:r>
          </w:p>
        </w:tc>
        <w:tc>
          <w:tcPr>
            <w:tcW w:w="783" w:type="dxa"/>
            <w:noWrap/>
            <w:vAlign w:val="center"/>
            <w:hideMark/>
          </w:tcPr>
          <w:p w14:paraId="522C7C21" w14:textId="77777777" w:rsidR="00000F05" w:rsidRPr="00316668" w:rsidRDefault="00000F05" w:rsidP="0010722D">
            <w:pPr>
              <w:pStyle w:val="aff"/>
              <w:rPr>
                <w:lang w:val="en-US"/>
              </w:rPr>
            </w:pPr>
            <w:r w:rsidRPr="00316668">
              <w:rPr>
                <w:rFonts w:hint="eastAsia"/>
                <w:lang w:val="en-US"/>
              </w:rPr>
              <w:t>0.324</w:t>
            </w:r>
          </w:p>
        </w:tc>
        <w:tc>
          <w:tcPr>
            <w:tcW w:w="991" w:type="dxa"/>
            <w:noWrap/>
            <w:vAlign w:val="center"/>
            <w:hideMark/>
          </w:tcPr>
          <w:p w14:paraId="0FA2EF22" w14:textId="77777777" w:rsidR="00000F05" w:rsidRPr="00316668" w:rsidRDefault="00000F05" w:rsidP="0010722D">
            <w:pPr>
              <w:pStyle w:val="aff"/>
              <w:rPr>
                <w:lang w:val="en-US"/>
              </w:rPr>
            </w:pPr>
            <w:r w:rsidRPr="00316668">
              <w:rPr>
                <w:rFonts w:hint="eastAsia"/>
                <w:lang w:val="en-US"/>
              </w:rPr>
              <w:t>0.477</w:t>
            </w:r>
          </w:p>
        </w:tc>
        <w:tc>
          <w:tcPr>
            <w:tcW w:w="689" w:type="dxa"/>
            <w:noWrap/>
            <w:vAlign w:val="center"/>
            <w:hideMark/>
          </w:tcPr>
          <w:p w14:paraId="78BCA977" w14:textId="77777777" w:rsidR="00000F05" w:rsidRPr="00316668" w:rsidRDefault="00000F05" w:rsidP="0010722D">
            <w:pPr>
              <w:pStyle w:val="aff"/>
              <w:rPr>
                <w:lang w:val="en-US"/>
              </w:rPr>
            </w:pPr>
            <w:r w:rsidRPr="00316668">
              <w:rPr>
                <w:rFonts w:hint="eastAsia"/>
                <w:lang w:val="en-US"/>
              </w:rPr>
              <w:t>0.233</w:t>
            </w:r>
          </w:p>
        </w:tc>
        <w:tc>
          <w:tcPr>
            <w:tcW w:w="671" w:type="dxa"/>
            <w:noWrap/>
            <w:vAlign w:val="center"/>
            <w:hideMark/>
          </w:tcPr>
          <w:p w14:paraId="78BE2A52"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326A81CD" w14:textId="77777777" w:rsidR="00000F05" w:rsidRPr="00316668" w:rsidRDefault="00000F05" w:rsidP="0010722D">
            <w:pPr>
              <w:pStyle w:val="aff"/>
              <w:rPr>
                <w:lang w:val="en-US"/>
              </w:rPr>
            </w:pPr>
            <w:r w:rsidRPr="00316668">
              <w:rPr>
                <w:rFonts w:hint="eastAsia"/>
                <w:lang w:val="en-US"/>
              </w:rPr>
              <w:t>0.203</w:t>
            </w:r>
          </w:p>
        </w:tc>
        <w:tc>
          <w:tcPr>
            <w:tcW w:w="783" w:type="dxa"/>
            <w:noWrap/>
            <w:vAlign w:val="center"/>
            <w:hideMark/>
          </w:tcPr>
          <w:p w14:paraId="3B02729C" w14:textId="77777777" w:rsidR="00000F05" w:rsidRPr="00316668" w:rsidRDefault="00000F05" w:rsidP="0010722D">
            <w:pPr>
              <w:pStyle w:val="aff"/>
              <w:rPr>
                <w:lang w:val="en-US"/>
              </w:rPr>
            </w:pPr>
            <w:r w:rsidRPr="00316668">
              <w:rPr>
                <w:rFonts w:hint="eastAsia"/>
                <w:lang w:val="en-US"/>
              </w:rPr>
              <w:t>0.338</w:t>
            </w:r>
          </w:p>
        </w:tc>
        <w:tc>
          <w:tcPr>
            <w:tcW w:w="888" w:type="dxa"/>
            <w:noWrap/>
            <w:vAlign w:val="center"/>
            <w:hideMark/>
          </w:tcPr>
          <w:p w14:paraId="67F39C0B" w14:textId="77777777" w:rsidR="00000F05" w:rsidRPr="00316668" w:rsidRDefault="00000F05" w:rsidP="0010722D">
            <w:pPr>
              <w:pStyle w:val="aff"/>
              <w:rPr>
                <w:lang w:val="en-US"/>
              </w:rPr>
            </w:pPr>
            <w:r w:rsidRPr="00316668">
              <w:rPr>
                <w:rFonts w:hint="eastAsia"/>
                <w:lang w:val="en-US"/>
              </w:rPr>
              <w:t>0.508</w:t>
            </w:r>
          </w:p>
        </w:tc>
      </w:tr>
      <w:tr w:rsidR="00000F05" w:rsidRPr="00316668" w14:paraId="7E21F431" w14:textId="77777777" w:rsidTr="0010722D">
        <w:trPr>
          <w:trHeight w:val="280"/>
          <w:jc w:val="center"/>
        </w:trPr>
        <w:tc>
          <w:tcPr>
            <w:tcW w:w="1803" w:type="dxa"/>
            <w:noWrap/>
            <w:vAlign w:val="center"/>
            <w:hideMark/>
          </w:tcPr>
          <w:p w14:paraId="743DB115" w14:textId="77777777" w:rsidR="00000F05" w:rsidRPr="00316668" w:rsidRDefault="00000F05" w:rsidP="0010722D">
            <w:pPr>
              <w:pStyle w:val="aff"/>
              <w:rPr>
                <w:lang w:val="en-US"/>
              </w:rPr>
            </w:pPr>
            <w:r w:rsidRPr="00316668">
              <w:rPr>
                <w:rFonts w:hint="eastAsia"/>
                <w:lang w:val="en-US"/>
              </w:rPr>
              <w:t>A2N</w:t>
            </w:r>
          </w:p>
        </w:tc>
        <w:tc>
          <w:tcPr>
            <w:tcW w:w="777" w:type="dxa"/>
            <w:noWrap/>
            <w:vAlign w:val="center"/>
            <w:hideMark/>
          </w:tcPr>
          <w:p w14:paraId="7DBF633E" w14:textId="77777777" w:rsidR="00000F05" w:rsidRPr="00316668" w:rsidRDefault="00000F05" w:rsidP="0010722D">
            <w:pPr>
              <w:pStyle w:val="aff"/>
              <w:rPr>
                <w:lang w:val="en-US"/>
              </w:rPr>
            </w:pPr>
            <w:r w:rsidRPr="00316668">
              <w:rPr>
                <w:rFonts w:hint="eastAsia"/>
                <w:lang w:val="en-US"/>
              </w:rPr>
              <w:t>0.317</w:t>
            </w:r>
          </w:p>
        </w:tc>
        <w:tc>
          <w:tcPr>
            <w:tcW w:w="671" w:type="dxa"/>
            <w:noWrap/>
            <w:vAlign w:val="center"/>
            <w:hideMark/>
          </w:tcPr>
          <w:p w14:paraId="324F4207"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25A4CDCD" w14:textId="77777777" w:rsidR="00000F05" w:rsidRPr="00316668" w:rsidRDefault="00000F05" w:rsidP="0010722D">
            <w:pPr>
              <w:pStyle w:val="aff"/>
              <w:rPr>
                <w:lang w:val="en-US"/>
              </w:rPr>
            </w:pPr>
            <w:r w:rsidRPr="00316668">
              <w:rPr>
                <w:rFonts w:hint="eastAsia"/>
                <w:lang w:val="en-US"/>
              </w:rPr>
              <w:t>0.232</w:t>
            </w:r>
          </w:p>
        </w:tc>
        <w:tc>
          <w:tcPr>
            <w:tcW w:w="783" w:type="dxa"/>
            <w:noWrap/>
            <w:vAlign w:val="center"/>
            <w:hideMark/>
          </w:tcPr>
          <w:p w14:paraId="3E780159" w14:textId="77777777" w:rsidR="00000F05" w:rsidRPr="00316668" w:rsidRDefault="00000F05" w:rsidP="0010722D">
            <w:pPr>
              <w:pStyle w:val="aff"/>
              <w:rPr>
                <w:lang w:val="en-US"/>
              </w:rPr>
            </w:pPr>
            <w:r w:rsidRPr="00316668">
              <w:rPr>
                <w:rFonts w:hint="eastAsia"/>
                <w:lang w:val="en-US"/>
              </w:rPr>
              <w:t>0.348</w:t>
            </w:r>
          </w:p>
        </w:tc>
        <w:tc>
          <w:tcPr>
            <w:tcW w:w="991" w:type="dxa"/>
            <w:noWrap/>
            <w:vAlign w:val="center"/>
            <w:hideMark/>
          </w:tcPr>
          <w:p w14:paraId="1CD87EF0" w14:textId="77777777" w:rsidR="00000F05" w:rsidRPr="00316668" w:rsidRDefault="00000F05" w:rsidP="0010722D">
            <w:pPr>
              <w:pStyle w:val="aff"/>
              <w:rPr>
                <w:lang w:val="en-US"/>
              </w:rPr>
            </w:pPr>
            <w:r w:rsidRPr="00316668">
              <w:rPr>
                <w:rFonts w:hint="eastAsia"/>
                <w:lang w:val="en-US"/>
              </w:rPr>
              <w:t>0.486</w:t>
            </w:r>
          </w:p>
        </w:tc>
        <w:tc>
          <w:tcPr>
            <w:tcW w:w="689" w:type="dxa"/>
            <w:noWrap/>
            <w:vAlign w:val="center"/>
            <w:hideMark/>
          </w:tcPr>
          <w:p w14:paraId="388A7B3B" w14:textId="77777777" w:rsidR="00000F05" w:rsidRPr="00316668" w:rsidRDefault="00000F05" w:rsidP="0010722D">
            <w:pPr>
              <w:pStyle w:val="aff"/>
              <w:rPr>
                <w:lang w:val="en-US"/>
              </w:rPr>
            </w:pPr>
            <w:r w:rsidRPr="00316668">
              <w:rPr>
                <w:rFonts w:hint="eastAsia"/>
                <w:lang w:val="en-US"/>
              </w:rPr>
              <w:t>0.45</w:t>
            </w:r>
          </w:p>
        </w:tc>
        <w:tc>
          <w:tcPr>
            <w:tcW w:w="671" w:type="dxa"/>
            <w:noWrap/>
            <w:vAlign w:val="center"/>
            <w:hideMark/>
          </w:tcPr>
          <w:p w14:paraId="33A64932" w14:textId="77777777" w:rsidR="00000F05" w:rsidRPr="00316668" w:rsidRDefault="00000F05" w:rsidP="0010722D">
            <w:pPr>
              <w:pStyle w:val="aff"/>
              <w:rPr>
                <w:lang w:val="en-US"/>
              </w:rPr>
            </w:pPr>
            <w:r w:rsidRPr="00316668">
              <w:rPr>
                <w:rFonts w:hint="eastAsia"/>
                <w:lang w:val="en-US"/>
              </w:rPr>
              <w:t>-</w:t>
            </w:r>
          </w:p>
        </w:tc>
        <w:tc>
          <w:tcPr>
            <w:tcW w:w="783" w:type="dxa"/>
            <w:noWrap/>
            <w:vAlign w:val="center"/>
            <w:hideMark/>
          </w:tcPr>
          <w:p w14:paraId="0D52D6F0" w14:textId="77777777" w:rsidR="00000F05" w:rsidRPr="00316668" w:rsidRDefault="00000F05" w:rsidP="0010722D">
            <w:pPr>
              <w:pStyle w:val="aff"/>
              <w:rPr>
                <w:lang w:val="en-US"/>
              </w:rPr>
            </w:pPr>
            <w:r w:rsidRPr="00316668">
              <w:rPr>
                <w:rFonts w:hint="eastAsia"/>
                <w:lang w:val="en-US"/>
              </w:rPr>
              <w:t>0.42</w:t>
            </w:r>
          </w:p>
        </w:tc>
        <w:tc>
          <w:tcPr>
            <w:tcW w:w="783" w:type="dxa"/>
            <w:noWrap/>
            <w:vAlign w:val="center"/>
            <w:hideMark/>
          </w:tcPr>
          <w:p w14:paraId="3E0C6B83" w14:textId="77777777" w:rsidR="00000F05" w:rsidRPr="00316668" w:rsidRDefault="00000F05" w:rsidP="0010722D">
            <w:pPr>
              <w:pStyle w:val="aff"/>
              <w:rPr>
                <w:lang w:val="en-US"/>
              </w:rPr>
            </w:pPr>
            <w:r w:rsidRPr="00316668">
              <w:rPr>
                <w:rFonts w:hint="eastAsia"/>
                <w:lang w:val="en-US"/>
              </w:rPr>
              <w:t>0.46</w:t>
            </w:r>
          </w:p>
        </w:tc>
        <w:tc>
          <w:tcPr>
            <w:tcW w:w="888" w:type="dxa"/>
            <w:noWrap/>
            <w:vAlign w:val="center"/>
            <w:hideMark/>
          </w:tcPr>
          <w:p w14:paraId="7D854E83" w14:textId="77777777" w:rsidR="00000F05" w:rsidRPr="00316668" w:rsidRDefault="00000F05" w:rsidP="0010722D">
            <w:pPr>
              <w:pStyle w:val="aff"/>
              <w:rPr>
                <w:lang w:val="en-US"/>
              </w:rPr>
            </w:pPr>
            <w:r w:rsidRPr="00316668">
              <w:rPr>
                <w:rFonts w:hint="eastAsia"/>
                <w:lang w:val="en-US"/>
              </w:rPr>
              <w:t>0.51</w:t>
            </w:r>
          </w:p>
        </w:tc>
      </w:tr>
      <w:tr w:rsidR="00000F05" w:rsidRPr="00316668" w14:paraId="28C1D766" w14:textId="77777777" w:rsidTr="0010722D">
        <w:trPr>
          <w:trHeight w:val="280"/>
          <w:jc w:val="center"/>
        </w:trPr>
        <w:tc>
          <w:tcPr>
            <w:tcW w:w="1803" w:type="dxa"/>
            <w:noWrap/>
            <w:vAlign w:val="center"/>
          </w:tcPr>
          <w:p w14:paraId="77A1FEB3" w14:textId="77777777" w:rsidR="00000F05" w:rsidRPr="00316668" w:rsidRDefault="00000F05" w:rsidP="0010722D">
            <w:pPr>
              <w:pStyle w:val="aff"/>
              <w:rPr>
                <w:lang w:val="en-US"/>
              </w:rPr>
            </w:pPr>
            <w:r w:rsidRPr="00316668">
              <w:rPr>
                <w:rFonts w:hint="eastAsia"/>
                <w:lang w:val="en-US"/>
              </w:rPr>
              <w:t>COMPGCN</w:t>
            </w:r>
            <w:r>
              <w:rPr>
                <w:lang w:val="en-US"/>
              </w:rPr>
              <w:t>(Sub)</w:t>
            </w:r>
          </w:p>
        </w:tc>
        <w:tc>
          <w:tcPr>
            <w:tcW w:w="777" w:type="dxa"/>
            <w:noWrap/>
            <w:vAlign w:val="center"/>
          </w:tcPr>
          <w:p w14:paraId="1CB4FF75" w14:textId="77777777" w:rsidR="00000F05" w:rsidRPr="00316668" w:rsidRDefault="00000F05" w:rsidP="0010722D">
            <w:pPr>
              <w:pStyle w:val="aff"/>
              <w:rPr>
                <w:lang w:val="en-US"/>
              </w:rPr>
            </w:pPr>
            <w:r>
              <w:rPr>
                <w:lang w:val="en-US"/>
              </w:rPr>
              <w:t>0.352</w:t>
            </w:r>
          </w:p>
        </w:tc>
        <w:tc>
          <w:tcPr>
            <w:tcW w:w="671" w:type="dxa"/>
            <w:noWrap/>
            <w:vAlign w:val="center"/>
          </w:tcPr>
          <w:p w14:paraId="66B8EAAB" w14:textId="77777777" w:rsidR="00000F05" w:rsidRPr="00316668" w:rsidRDefault="00000F05" w:rsidP="0010722D">
            <w:pPr>
              <w:pStyle w:val="aff"/>
              <w:rPr>
                <w:lang w:val="en-US"/>
              </w:rPr>
            </w:pPr>
            <w:r>
              <w:rPr>
                <w:lang w:val="en-US"/>
              </w:rPr>
              <w:t>199</w:t>
            </w:r>
          </w:p>
        </w:tc>
        <w:tc>
          <w:tcPr>
            <w:tcW w:w="783" w:type="dxa"/>
            <w:noWrap/>
            <w:vAlign w:val="center"/>
          </w:tcPr>
          <w:p w14:paraId="5F0F80AE" w14:textId="77777777" w:rsidR="00000F05" w:rsidRPr="00316668" w:rsidRDefault="00000F05" w:rsidP="0010722D">
            <w:pPr>
              <w:pStyle w:val="aff"/>
              <w:rPr>
                <w:lang w:val="en-US"/>
              </w:rPr>
            </w:pPr>
            <w:r>
              <w:rPr>
                <w:lang w:val="en-US"/>
              </w:rPr>
              <w:t>-</w:t>
            </w:r>
          </w:p>
        </w:tc>
        <w:tc>
          <w:tcPr>
            <w:tcW w:w="783" w:type="dxa"/>
            <w:noWrap/>
            <w:vAlign w:val="center"/>
          </w:tcPr>
          <w:p w14:paraId="70C875E4" w14:textId="77777777" w:rsidR="00000F05" w:rsidRPr="00316668" w:rsidRDefault="00000F05" w:rsidP="0010722D">
            <w:pPr>
              <w:pStyle w:val="aff"/>
              <w:rPr>
                <w:lang w:val="en-US"/>
              </w:rPr>
            </w:pPr>
            <w:r>
              <w:rPr>
                <w:lang w:val="en-US"/>
              </w:rPr>
              <w:t>-</w:t>
            </w:r>
          </w:p>
        </w:tc>
        <w:tc>
          <w:tcPr>
            <w:tcW w:w="991" w:type="dxa"/>
            <w:noWrap/>
            <w:vAlign w:val="center"/>
          </w:tcPr>
          <w:p w14:paraId="555F8E22" w14:textId="77777777" w:rsidR="00000F05" w:rsidRPr="00316668" w:rsidRDefault="00000F05" w:rsidP="0010722D">
            <w:pPr>
              <w:pStyle w:val="aff"/>
              <w:rPr>
                <w:lang w:val="en-US"/>
              </w:rPr>
            </w:pPr>
            <w:r>
              <w:rPr>
                <w:lang w:val="en-US"/>
              </w:rPr>
              <w:t>0.530</w:t>
            </w:r>
          </w:p>
        </w:tc>
        <w:tc>
          <w:tcPr>
            <w:tcW w:w="689" w:type="dxa"/>
            <w:noWrap/>
            <w:vAlign w:val="center"/>
          </w:tcPr>
          <w:p w14:paraId="4DDC942E" w14:textId="77777777" w:rsidR="00000F05" w:rsidRPr="00316668" w:rsidRDefault="00000F05" w:rsidP="0010722D">
            <w:pPr>
              <w:pStyle w:val="aff"/>
              <w:rPr>
                <w:lang w:val="en-US"/>
              </w:rPr>
            </w:pPr>
            <w:r w:rsidRPr="00316668">
              <w:rPr>
                <w:rFonts w:hint="eastAsia"/>
                <w:lang w:val="en-US"/>
              </w:rPr>
              <w:t>-</w:t>
            </w:r>
          </w:p>
        </w:tc>
        <w:tc>
          <w:tcPr>
            <w:tcW w:w="671" w:type="dxa"/>
            <w:noWrap/>
            <w:vAlign w:val="center"/>
          </w:tcPr>
          <w:p w14:paraId="222D7CC8" w14:textId="77777777" w:rsidR="00000F05" w:rsidRPr="00316668" w:rsidRDefault="00000F05" w:rsidP="0010722D">
            <w:pPr>
              <w:pStyle w:val="aff"/>
              <w:rPr>
                <w:lang w:val="en-US"/>
              </w:rPr>
            </w:pPr>
            <w:r w:rsidRPr="00316668">
              <w:rPr>
                <w:rFonts w:hint="eastAsia"/>
                <w:lang w:val="en-US"/>
              </w:rPr>
              <w:t>-</w:t>
            </w:r>
          </w:p>
        </w:tc>
        <w:tc>
          <w:tcPr>
            <w:tcW w:w="783" w:type="dxa"/>
            <w:noWrap/>
            <w:vAlign w:val="center"/>
          </w:tcPr>
          <w:p w14:paraId="4618D6DA" w14:textId="77777777" w:rsidR="00000F05" w:rsidRPr="00316668" w:rsidRDefault="00000F05" w:rsidP="0010722D">
            <w:pPr>
              <w:pStyle w:val="aff"/>
              <w:rPr>
                <w:lang w:val="en-US"/>
              </w:rPr>
            </w:pPr>
            <w:r w:rsidRPr="00316668">
              <w:rPr>
                <w:rFonts w:hint="eastAsia"/>
                <w:lang w:val="en-US"/>
              </w:rPr>
              <w:t>-</w:t>
            </w:r>
          </w:p>
        </w:tc>
        <w:tc>
          <w:tcPr>
            <w:tcW w:w="783" w:type="dxa"/>
            <w:noWrap/>
            <w:vAlign w:val="center"/>
          </w:tcPr>
          <w:p w14:paraId="41F74D00" w14:textId="77777777" w:rsidR="00000F05" w:rsidRPr="00316668" w:rsidRDefault="00000F05" w:rsidP="0010722D">
            <w:pPr>
              <w:pStyle w:val="aff"/>
              <w:rPr>
                <w:lang w:val="en-US"/>
              </w:rPr>
            </w:pPr>
            <w:r w:rsidRPr="00316668">
              <w:rPr>
                <w:rFonts w:hint="eastAsia"/>
                <w:lang w:val="en-US"/>
              </w:rPr>
              <w:t>-</w:t>
            </w:r>
          </w:p>
        </w:tc>
        <w:tc>
          <w:tcPr>
            <w:tcW w:w="888" w:type="dxa"/>
            <w:noWrap/>
            <w:vAlign w:val="center"/>
          </w:tcPr>
          <w:p w14:paraId="4751D0BE" w14:textId="77777777" w:rsidR="00000F05" w:rsidRPr="00316668" w:rsidRDefault="00000F05" w:rsidP="0010722D">
            <w:pPr>
              <w:pStyle w:val="aff"/>
              <w:rPr>
                <w:lang w:val="en-US"/>
              </w:rPr>
            </w:pPr>
            <w:r w:rsidRPr="00316668">
              <w:rPr>
                <w:rFonts w:hint="eastAsia"/>
                <w:lang w:val="en-US"/>
              </w:rPr>
              <w:t>-</w:t>
            </w:r>
          </w:p>
        </w:tc>
      </w:tr>
      <w:tr w:rsidR="00000F05" w:rsidRPr="00316668" w14:paraId="4D484BC2" w14:textId="77777777" w:rsidTr="0010722D">
        <w:trPr>
          <w:trHeight w:val="280"/>
          <w:jc w:val="center"/>
        </w:trPr>
        <w:tc>
          <w:tcPr>
            <w:tcW w:w="1803" w:type="dxa"/>
            <w:noWrap/>
            <w:vAlign w:val="center"/>
          </w:tcPr>
          <w:p w14:paraId="2F713DBF" w14:textId="77777777" w:rsidR="00000F05" w:rsidRPr="00316668" w:rsidRDefault="00000F05" w:rsidP="0010722D">
            <w:pPr>
              <w:pStyle w:val="aff"/>
              <w:rPr>
                <w:lang w:val="en-US"/>
              </w:rPr>
            </w:pPr>
            <w:r w:rsidRPr="00316668">
              <w:rPr>
                <w:rFonts w:hint="eastAsia"/>
                <w:lang w:val="en-US"/>
              </w:rPr>
              <w:t>COMPGCN</w:t>
            </w:r>
            <w:r>
              <w:rPr>
                <w:lang w:val="en-US"/>
              </w:rPr>
              <w:t>(</w:t>
            </w:r>
            <w:proofErr w:type="spellStart"/>
            <w:r>
              <w:rPr>
                <w:lang w:val="en-US"/>
              </w:rPr>
              <w:t>Mult</w:t>
            </w:r>
            <w:proofErr w:type="spellEnd"/>
            <w:r>
              <w:rPr>
                <w:lang w:val="en-US"/>
              </w:rPr>
              <w:t>)</w:t>
            </w:r>
          </w:p>
        </w:tc>
        <w:tc>
          <w:tcPr>
            <w:tcW w:w="777" w:type="dxa"/>
            <w:noWrap/>
            <w:vAlign w:val="center"/>
          </w:tcPr>
          <w:p w14:paraId="265A8C20" w14:textId="77777777" w:rsidR="00000F05" w:rsidRPr="00316668" w:rsidRDefault="00000F05" w:rsidP="0010722D">
            <w:pPr>
              <w:pStyle w:val="aff"/>
              <w:rPr>
                <w:lang w:val="en-US"/>
              </w:rPr>
            </w:pPr>
            <w:r>
              <w:rPr>
                <w:lang w:val="en-US"/>
              </w:rPr>
              <w:t>0.353</w:t>
            </w:r>
          </w:p>
        </w:tc>
        <w:tc>
          <w:tcPr>
            <w:tcW w:w="671" w:type="dxa"/>
            <w:noWrap/>
            <w:vAlign w:val="center"/>
          </w:tcPr>
          <w:p w14:paraId="7ABE62E4" w14:textId="77777777" w:rsidR="00000F05" w:rsidRPr="00316668" w:rsidRDefault="00000F05" w:rsidP="0010722D">
            <w:pPr>
              <w:pStyle w:val="aff"/>
              <w:rPr>
                <w:lang w:val="en-US"/>
              </w:rPr>
            </w:pPr>
            <w:r>
              <w:rPr>
                <w:lang w:val="en-US"/>
              </w:rPr>
              <w:t>216</w:t>
            </w:r>
          </w:p>
        </w:tc>
        <w:tc>
          <w:tcPr>
            <w:tcW w:w="783" w:type="dxa"/>
            <w:noWrap/>
            <w:vAlign w:val="center"/>
          </w:tcPr>
          <w:p w14:paraId="74E4B8AA" w14:textId="77777777" w:rsidR="00000F05" w:rsidRPr="00316668" w:rsidRDefault="00000F05" w:rsidP="0010722D">
            <w:pPr>
              <w:pStyle w:val="aff"/>
              <w:rPr>
                <w:lang w:val="en-US"/>
              </w:rPr>
            </w:pPr>
            <w:r>
              <w:rPr>
                <w:lang w:val="en-US"/>
              </w:rPr>
              <w:t>-</w:t>
            </w:r>
          </w:p>
        </w:tc>
        <w:tc>
          <w:tcPr>
            <w:tcW w:w="783" w:type="dxa"/>
            <w:noWrap/>
            <w:vAlign w:val="center"/>
          </w:tcPr>
          <w:p w14:paraId="058D4B12" w14:textId="77777777" w:rsidR="00000F05" w:rsidRPr="00316668" w:rsidRDefault="00000F05" w:rsidP="0010722D">
            <w:pPr>
              <w:pStyle w:val="aff"/>
              <w:rPr>
                <w:lang w:val="en-US"/>
              </w:rPr>
            </w:pPr>
            <w:r>
              <w:rPr>
                <w:lang w:val="en-US"/>
              </w:rPr>
              <w:t>-</w:t>
            </w:r>
          </w:p>
        </w:tc>
        <w:tc>
          <w:tcPr>
            <w:tcW w:w="991" w:type="dxa"/>
            <w:noWrap/>
            <w:vAlign w:val="center"/>
          </w:tcPr>
          <w:p w14:paraId="1885A804" w14:textId="77777777" w:rsidR="00000F05" w:rsidRPr="00316668" w:rsidRDefault="00000F05" w:rsidP="0010722D">
            <w:pPr>
              <w:pStyle w:val="aff"/>
              <w:rPr>
                <w:lang w:val="en-US"/>
              </w:rPr>
            </w:pPr>
            <w:r>
              <w:rPr>
                <w:lang w:val="en-US"/>
              </w:rPr>
              <w:t>0.323</w:t>
            </w:r>
          </w:p>
        </w:tc>
        <w:tc>
          <w:tcPr>
            <w:tcW w:w="689" w:type="dxa"/>
            <w:noWrap/>
            <w:vAlign w:val="center"/>
          </w:tcPr>
          <w:p w14:paraId="5A8B56F3" w14:textId="77777777" w:rsidR="00000F05" w:rsidRPr="00316668" w:rsidRDefault="00000F05" w:rsidP="0010722D">
            <w:pPr>
              <w:pStyle w:val="aff"/>
              <w:rPr>
                <w:lang w:val="en-US"/>
              </w:rPr>
            </w:pPr>
            <w:r w:rsidRPr="00316668">
              <w:rPr>
                <w:rFonts w:hint="eastAsia"/>
                <w:lang w:val="en-US"/>
              </w:rPr>
              <w:t>-</w:t>
            </w:r>
          </w:p>
        </w:tc>
        <w:tc>
          <w:tcPr>
            <w:tcW w:w="671" w:type="dxa"/>
            <w:noWrap/>
            <w:vAlign w:val="center"/>
          </w:tcPr>
          <w:p w14:paraId="2E939CA4" w14:textId="77777777" w:rsidR="00000F05" w:rsidRPr="00316668" w:rsidRDefault="00000F05" w:rsidP="0010722D">
            <w:pPr>
              <w:pStyle w:val="aff"/>
              <w:rPr>
                <w:lang w:val="en-US"/>
              </w:rPr>
            </w:pPr>
            <w:r w:rsidRPr="00316668">
              <w:rPr>
                <w:rFonts w:hint="eastAsia"/>
                <w:lang w:val="en-US"/>
              </w:rPr>
              <w:t>-</w:t>
            </w:r>
          </w:p>
        </w:tc>
        <w:tc>
          <w:tcPr>
            <w:tcW w:w="783" w:type="dxa"/>
            <w:noWrap/>
            <w:vAlign w:val="center"/>
          </w:tcPr>
          <w:p w14:paraId="6FED1CC9" w14:textId="77777777" w:rsidR="00000F05" w:rsidRPr="00316668" w:rsidRDefault="00000F05" w:rsidP="0010722D">
            <w:pPr>
              <w:pStyle w:val="aff"/>
              <w:rPr>
                <w:lang w:val="en-US"/>
              </w:rPr>
            </w:pPr>
            <w:r w:rsidRPr="00316668">
              <w:rPr>
                <w:rFonts w:hint="eastAsia"/>
                <w:lang w:val="en-US"/>
              </w:rPr>
              <w:t>-</w:t>
            </w:r>
          </w:p>
        </w:tc>
        <w:tc>
          <w:tcPr>
            <w:tcW w:w="783" w:type="dxa"/>
            <w:noWrap/>
            <w:vAlign w:val="center"/>
          </w:tcPr>
          <w:p w14:paraId="767649B8" w14:textId="77777777" w:rsidR="00000F05" w:rsidRPr="00316668" w:rsidRDefault="00000F05" w:rsidP="0010722D">
            <w:pPr>
              <w:pStyle w:val="aff"/>
              <w:rPr>
                <w:lang w:val="en-US"/>
              </w:rPr>
            </w:pPr>
            <w:r w:rsidRPr="00316668">
              <w:rPr>
                <w:rFonts w:hint="eastAsia"/>
                <w:lang w:val="en-US"/>
              </w:rPr>
              <w:t>-</w:t>
            </w:r>
          </w:p>
        </w:tc>
        <w:tc>
          <w:tcPr>
            <w:tcW w:w="888" w:type="dxa"/>
            <w:noWrap/>
            <w:vAlign w:val="center"/>
          </w:tcPr>
          <w:p w14:paraId="32F71E0B" w14:textId="77777777" w:rsidR="00000F05" w:rsidRPr="00316668" w:rsidRDefault="00000F05" w:rsidP="0010722D">
            <w:pPr>
              <w:pStyle w:val="aff"/>
              <w:rPr>
                <w:lang w:val="en-US"/>
              </w:rPr>
            </w:pPr>
            <w:r w:rsidRPr="00316668">
              <w:rPr>
                <w:rFonts w:hint="eastAsia"/>
                <w:lang w:val="en-US"/>
              </w:rPr>
              <w:t>-</w:t>
            </w:r>
          </w:p>
        </w:tc>
      </w:tr>
      <w:tr w:rsidR="00000F05" w:rsidRPr="00316668" w14:paraId="56527DA7" w14:textId="77777777" w:rsidTr="0010722D">
        <w:trPr>
          <w:trHeight w:val="280"/>
          <w:jc w:val="center"/>
        </w:trPr>
        <w:tc>
          <w:tcPr>
            <w:tcW w:w="1803" w:type="dxa"/>
            <w:noWrap/>
            <w:vAlign w:val="center"/>
            <w:hideMark/>
          </w:tcPr>
          <w:p w14:paraId="698F416B" w14:textId="77777777" w:rsidR="00000F05" w:rsidRPr="00316668" w:rsidRDefault="00000F05" w:rsidP="0010722D">
            <w:pPr>
              <w:pStyle w:val="aff"/>
              <w:rPr>
                <w:lang w:val="en-US"/>
              </w:rPr>
            </w:pPr>
            <w:r w:rsidRPr="00316668">
              <w:rPr>
                <w:rFonts w:hint="eastAsia"/>
                <w:lang w:val="en-US"/>
              </w:rPr>
              <w:t>COMPGCN</w:t>
            </w:r>
            <w:r>
              <w:rPr>
                <w:lang w:val="en-US"/>
              </w:rPr>
              <w:t>(</w:t>
            </w:r>
            <w:proofErr w:type="spellStart"/>
            <w:r>
              <w:rPr>
                <w:lang w:val="en-US"/>
              </w:rPr>
              <w:t>Corr</w:t>
            </w:r>
            <w:proofErr w:type="spellEnd"/>
            <w:r>
              <w:rPr>
                <w:lang w:val="en-US"/>
              </w:rPr>
              <w:t>)</w:t>
            </w:r>
          </w:p>
        </w:tc>
        <w:tc>
          <w:tcPr>
            <w:tcW w:w="777" w:type="dxa"/>
            <w:noWrap/>
            <w:vAlign w:val="center"/>
            <w:hideMark/>
          </w:tcPr>
          <w:p w14:paraId="37CD8DF3" w14:textId="77777777" w:rsidR="00000F05" w:rsidRPr="0094166B" w:rsidRDefault="00000F05" w:rsidP="0010722D">
            <w:pPr>
              <w:pStyle w:val="aff"/>
              <w:rPr>
                <w:u w:val="single"/>
                <w:lang w:val="en-US"/>
              </w:rPr>
            </w:pPr>
            <w:r w:rsidRPr="0094166B">
              <w:rPr>
                <w:rFonts w:hint="eastAsia"/>
                <w:u w:val="single"/>
                <w:lang w:val="en-US"/>
              </w:rPr>
              <w:t>0.355</w:t>
            </w:r>
          </w:p>
        </w:tc>
        <w:tc>
          <w:tcPr>
            <w:tcW w:w="671" w:type="dxa"/>
            <w:noWrap/>
            <w:vAlign w:val="center"/>
            <w:hideMark/>
          </w:tcPr>
          <w:p w14:paraId="63CB6237" w14:textId="77777777" w:rsidR="00000F05" w:rsidRPr="00316668" w:rsidRDefault="00000F05" w:rsidP="0010722D">
            <w:pPr>
              <w:pStyle w:val="aff"/>
              <w:rPr>
                <w:lang w:val="en-US"/>
              </w:rPr>
            </w:pPr>
            <w:r w:rsidRPr="00316668">
              <w:rPr>
                <w:rFonts w:hint="eastAsia"/>
                <w:lang w:val="en-US"/>
              </w:rPr>
              <w:t>197</w:t>
            </w:r>
          </w:p>
        </w:tc>
        <w:tc>
          <w:tcPr>
            <w:tcW w:w="783" w:type="dxa"/>
            <w:noWrap/>
            <w:vAlign w:val="center"/>
            <w:hideMark/>
          </w:tcPr>
          <w:p w14:paraId="0C83C800" w14:textId="77777777" w:rsidR="00000F05" w:rsidRPr="00621E0F" w:rsidRDefault="00000F05" w:rsidP="0010722D">
            <w:pPr>
              <w:pStyle w:val="aff"/>
              <w:rPr>
                <w:u w:val="single"/>
                <w:lang w:val="en-US"/>
              </w:rPr>
            </w:pPr>
            <w:r w:rsidRPr="00621E0F">
              <w:rPr>
                <w:rFonts w:hint="eastAsia"/>
                <w:u w:val="single"/>
                <w:lang w:val="en-US"/>
              </w:rPr>
              <w:t>0.264</w:t>
            </w:r>
          </w:p>
        </w:tc>
        <w:tc>
          <w:tcPr>
            <w:tcW w:w="783" w:type="dxa"/>
            <w:noWrap/>
            <w:vAlign w:val="center"/>
            <w:hideMark/>
          </w:tcPr>
          <w:p w14:paraId="369C70AE" w14:textId="77777777" w:rsidR="00000F05" w:rsidRPr="00316668" w:rsidRDefault="00000F05" w:rsidP="0010722D">
            <w:pPr>
              <w:pStyle w:val="aff"/>
              <w:rPr>
                <w:lang w:val="en-US"/>
              </w:rPr>
            </w:pPr>
            <w:r w:rsidRPr="00316668">
              <w:rPr>
                <w:rFonts w:hint="eastAsia"/>
                <w:lang w:val="en-US"/>
              </w:rPr>
              <w:t>0.39</w:t>
            </w:r>
          </w:p>
        </w:tc>
        <w:tc>
          <w:tcPr>
            <w:tcW w:w="991" w:type="dxa"/>
            <w:noWrap/>
            <w:vAlign w:val="center"/>
            <w:hideMark/>
          </w:tcPr>
          <w:p w14:paraId="2A9BA465" w14:textId="77777777" w:rsidR="00000F05" w:rsidRPr="00316668" w:rsidRDefault="00000F05" w:rsidP="0010722D">
            <w:pPr>
              <w:pStyle w:val="aff"/>
              <w:rPr>
                <w:lang w:val="en-US"/>
              </w:rPr>
            </w:pPr>
            <w:r w:rsidRPr="00316668">
              <w:rPr>
                <w:rFonts w:hint="eastAsia"/>
                <w:lang w:val="en-US"/>
              </w:rPr>
              <w:t>0.535</w:t>
            </w:r>
          </w:p>
        </w:tc>
        <w:tc>
          <w:tcPr>
            <w:tcW w:w="689" w:type="dxa"/>
            <w:noWrap/>
            <w:vAlign w:val="center"/>
            <w:hideMark/>
          </w:tcPr>
          <w:p w14:paraId="2FFE80B9" w14:textId="77777777" w:rsidR="00000F05" w:rsidRPr="0094166B" w:rsidRDefault="00000F05" w:rsidP="0010722D">
            <w:pPr>
              <w:pStyle w:val="aff"/>
              <w:rPr>
                <w:u w:val="single"/>
                <w:lang w:val="en-US"/>
              </w:rPr>
            </w:pPr>
            <w:r w:rsidRPr="0094166B">
              <w:rPr>
                <w:rFonts w:hint="eastAsia"/>
                <w:u w:val="single"/>
                <w:lang w:val="en-US"/>
              </w:rPr>
              <w:t>0.479</w:t>
            </w:r>
          </w:p>
        </w:tc>
        <w:tc>
          <w:tcPr>
            <w:tcW w:w="671" w:type="dxa"/>
            <w:noWrap/>
            <w:vAlign w:val="center"/>
            <w:hideMark/>
          </w:tcPr>
          <w:p w14:paraId="519CFE5D" w14:textId="77777777" w:rsidR="00000F05" w:rsidRPr="00316668" w:rsidRDefault="00000F05" w:rsidP="0010722D">
            <w:pPr>
              <w:pStyle w:val="aff"/>
              <w:rPr>
                <w:lang w:val="en-US"/>
              </w:rPr>
            </w:pPr>
            <w:r w:rsidRPr="00316668">
              <w:rPr>
                <w:rFonts w:hint="eastAsia"/>
                <w:lang w:val="en-US"/>
              </w:rPr>
              <w:t>3533</w:t>
            </w:r>
          </w:p>
        </w:tc>
        <w:tc>
          <w:tcPr>
            <w:tcW w:w="783" w:type="dxa"/>
            <w:noWrap/>
            <w:vAlign w:val="center"/>
            <w:hideMark/>
          </w:tcPr>
          <w:p w14:paraId="0ED728BA" w14:textId="77777777" w:rsidR="00000F05" w:rsidRPr="0094166B" w:rsidRDefault="00000F05" w:rsidP="0010722D">
            <w:pPr>
              <w:pStyle w:val="aff"/>
              <w:rPr>
                <w:u w:val="single"/>
                <w:lang w:val="en-US"/>
              </w:rPr>
            </w:pPr>
            <w:r w:rsidRPr="0094166B">
              <w:rPr>
                <w:rFonts w:hint="eastAsia"/>
                <w:u w:val="single"/>
                <w:lang w:val="en-US"/>
              </w:rPr>
              <w:t>0.443</w:t>
            </w:r>
          </w:p>
        </w:tc>
        <w:tc>
          <w:tcPr>
            <w:tcW w:w="783" w:type="dxa"/>
            <w:noWrap/>
            <w:vAlign w:val="center"/>
            <w:hideMark/>
          </w:tcPr>
          <w:p w14:paraId="6F423378" w14:textId="77777777" w:rsidR="00000F05" w:rsidRPr="0094166B" w:rsidRDefault="00000F05" w:rsidP="0010722D">
            <w:pPr>
              <w:pStyle w:val="aff"/>
              <w:rPr>
                <w:u w:val="single"/>
                <w:lang w:val="en-US"/>
              </w:rPr>
            </w:pPr>
            <w:r w:rsidRPr="0094166B">
              <w:rPr>
                <w:rFonts w:hint="eastAsia"/>
                <w:u w:val="single"/>
                <w:lang w:val="en-US"/>
              </w:rPr>
              <w:t>0.494</w:t>
            </w:r>
          </w:p>
        </w:tc>
        <w:tc>
          <w:tcPr>
            <w:tcW w:w="888" w:type="dxa"/>
            <w:noWrap/>
            <w:vAlign w:val="center"/>
            <w:hideMark/>
          </w:tcPr>
          <w:p w14:paraId="59BD82DF" w14:textId="77777777" w:rsidR="00000F05" w:rsidRPr="00316668" w:rsidRDefault="00000F05" w:rsidP="0010722D">
            <w:pPr>
              <w:pStyle w:val="aff"/>
              <w:rPr>
                <w:lang w:val="en-US"/>
              </w:rPr>
            </w:pPr>
            <w:r w:rsidRPr="00316668">
              <w:rPr>
                <w:rFonts w:hint="eastAsia"/>
                <w:lang w:val="en-US"/>
              </w:rPr>
              <w:t>0.546</w:t>
            </w:r>
          </w:p>
        </w:tc>
      </w:tr>
      <w:tr w:rsidR="00000F05" w:rsidRPr="00316668" w14:paraId="0AB158CA" w14:textId="77777777" w:rsidTr="0010722D">
        <w:trPr>
          <w:trHeight w:val="280"/>
          <w:jc w:val="center"/>
        </w:trPr>
        <w:tc>
          <w:tcPr>
            <w:tcW w:w="1803" w:type="dxa"/>
            <w:noWrap/>
            <w:vAlign w:val="center"/>
            <w:hideMark/>
          </w:tcPr>
          <w:p w14:paraId="35AB44F0" w14:textId="77777777" w:rsidR="00000F05" w:rsidRPr="00B364AF" w:rsidRDefault="00000F05" w:rsidP="0010722D">
            <w:pPr>
              <w:pStyle w:val="aff"/>
              <w:rPr>
                <w:b/>
                <w:bCs/>
                <w:lang w:val="en-US"/>
              </w:rPr>
            </w:pPr>
            <w:r w:rsidRPr="00B364AF">
              <w:rPr>
                <w:rFonts w:hint="eastAsia"/>
                <w:b/>
                <w:bCs/>
                <w:lang w:val="en-US"/>
              </w:rPr>
              <w:t>RAGAT</w:t>
            </w:r>
          </w:p>
        </w:tc>
        <w:tc>
          <w:tcPr>
            <w:tcW w:w="777" w:type="dxa"/>
            <w:noWrap/>
            <w:vAlign w:val="center"/>
            <w:hideMark/>
          </w:tcPr>
          <w:p w14:paraId="068079CB" w14:textId="77777777" w:rsidR="00000F05" w:rsidRPr="00B364AF" w:rsidRDefault="00000F05" w:rsidP="0010722D">
            <w:pPr>
              <w:pStyle w:val="aff"/>
              <w:rPr>
                <w:b/>
                <w:bCs/>
                <w:lang w:val="en-US"/>
              </w:rPr>
            </w:pPr>
            <w:r w:rsidRPr="00B364AF">
              <w:rPr>
                <w:rFonts w:hint="eastAsia"/>
                <w:b/>
                <w:bCs/>
                <w:lang w:val="en-US"/>
              </w:rPr>
              <w:t>0.365</w:t>
            </w:r>
          </w:p>
        </w:tc>
        <w:tc>
          <w:tcPr>
            <w:tcW w:w="671" w:type="dxa"/>
            <w:noWrap/>
            <w:vAlign w:val="center"/>
            <w:hideMark/>
          </w:tcPr>
          <w:p w14:paraId="09CD029E" w14:textId="77777777" w:rsidR="00000F05" w:rsidRPr="0094166B" w:rsidRDefault="00000F05" w:rsidP="0010722D">
            <w:pPr>
              <w:pStyle w:val="aff"/>
              <w:rPr>
                <w:lang w:val="en-US"/>
              </w:rPr>
            </w:pPr>
            <w:r w:rsidRPr="0094166B">
              <w:rPr>
                <w:rFonts w:hint="eastAsia"/>
                <w:lang w:val="en-US"/>
              </w:rPr>
              <w:t>199</w:t>
            </w:r>
          </w:p>
        </w:tc>
        <w:tc>
          <w:tcPr>
            <w:tcW w:w="783" w:type="dxa"/>
            <w:noWrap/>
            <w:vAlign w:val="center"/>
            <w:hideMark/>
          </w:tcPr>
          <w:p w14:paraId="18EA1EC6" w14:textId="77777777" w:rsidR="00000F05" w:rsidRPr="00B364AF" w:rsidRDefault="00000F05" w:rsidP="0010722D">
            <w:pPr>
              <w:pStyle w:val="aff"/>
              <w:rPr>
                <w:b/>
                <w:bCs/>
                <w:lang w:val="en-US"/>
              </w:rPr>
            </w:pPr>
            <w:r w:rsidRPr="00B364AF">
              <w:rPr>
                <w:rFonts w:hint="eastAsia"/>
                <w:b/>
                <w:bCs/>
                <w:lang w:val="en-US"/>
              </w:rPr>
              <w:t>0.273</w:t>
            </w:r>
          </w:p>
        </w:tc>
        <w:tc>
          <w:tcPr>
            <w:tcW w:w="783" w:type="dxa"/>
            <w:noWrap/>
            <w:vAlign w:val="center"/>
            <w:hideMark/>
          </w:tcPr>
          <w:p w14:paraId="68AB4E52" w14:textId="77777777" w:rsidR="00000F05" w:rsidRPr="00B364AF" w:rsidRDefault="00000F05" w:rsidP="0010722D">
            <w:pPr>
              <w:pStyle w:val="aff"/>
              <w:rPr>
                <w:b/>
                <w:bCs/>
                <w:lang w:val="en-US"/>
              </w:rPr>
            </w:pPr>
            <w:r w:rsidRPr="00B364AF">
              <w:rPr>
                <w:rFonts w:hint="eastAsia"/>
                <w:b/>
                <w:bCs/>
                <w:lang w:val="en-US"/>
              </w:rPr>
              <w:t>0.401</w:t>
            </w:r>
          </w:p>
        </w:tc>
        <w:tc>
          <w:tcPr>
            <w:tcW w:w="991" w:type="dxa"/>
            <w:noWrap/>
            <w:vAlign w:val="center"/>
            <w:hideMark/>
          </w:tcPr>
          <w:p w14:paraId="0EE88911" w14:textId="77777777" w:rsidR="00000F05" w:rsidRPr="00B364AF" w:rsidRDefault="00000F05" w:rsidP="0010722D">
            <w:pPr>
              <w:pStyle w:val="aff"/>
              <w:rPr>
                <w:b/>
                <w:bCs/>
                <w:lang w:val="en-US"/>
              </w:rPr>
            </w:pPr>
            <w:r w:rsidRPr="00B364AF">
              <w:rPr>
                <w:rFonts w:hint="eastAsia"/>
                <w:b/>
                <w:bCs/>
                <w:lang w:val="en-US"/>
              </w:rPr>
              <w:t>0.547</w:t>
            </w:r>
          </w:p>
        </w:tc>
        <w:tc>
          <w:tcPr>
            <w:tcW w:w="689" w:type="dxa"/>
            <w:noWrap/>
            <w:vAlign w:val="center"/>
            <w:hideMark/>
          </w:tcPr>
          <w:p w14:paraId="09DF0C86" w14:textId="77777777" w:rsidR="00000F05" w:rsidRPr="00B364AF" w:rsidRDefault="00000F05" w:rsidP="0010722D">
            <w:pPr>
              <w:pStyle w:val="aff"/>
              <w:rPr>
                <w:b/>
                <w:bCs/>
                <w:lang w:val="en-US"/>
              </w:rPr>
            </w:pPr>
            <w:r w:rsidRPr="00B364AF">
              <w:rPr>
                <w:rFonts w:hint="eastAsia"/>
                <w:b/>
                <w:bCs/>
                <w:lang w:val="en-US"/>
              </w:rPr>
              <w:t>0.489</w:t>
            </w:r>
          </w:p>
        </w:tc>
        <w:tc>
          <w:tcPr>
            <w:tcW w:w="671" w:type="dxa"/>
            <w:noWrap/>
            <w:vAlign w:val="center"/>
            <w:hideMark/>
          </w:tcPr>
          <w:p w14:paraId="4CF01EC3" w14:textId="77777777" w:rsidR="00000F05" w:rsidRPr="0094166B" w:rsidRDefault="00000F05" w:rsidP="0010722D">
            <w:pPr>
              <w:pStyle w:val="aff"/>
              <w:rPr>
                <w:u w:val="single"/>
                <w:lang w:val="en-US"/>
              </w:rPr>
            </w:pPr>
            <w:r w:rsidRPr="0094166B">
              <w:rPr>
                <w:rFonts w:hint="eastAsia"/>
                <w:u w:val="single"/>
                <w:lang w:val="en-US"/>
              </w:rPr>
              <w:t>2390</w:t>
            </w:r>
          </w:p>
        </w:tc>
        <w:tc>
          <w:tcPr>
            <w:tcW w:w="783" w:type="dxa"/>
            <w:noWrap/>
            <w:vAlign w:val="center"/>
            <w:hideMark/>
          </w:tcPr>
          <w:p w14:paraId="32D8ED84" w14:textId="77777777" w:rsidR="00000F05" w:rsidRPr="00B364AF" w:rsidRDefault="00000F05" w:rsidP="0010722D">
            <w:pPr>
              <w:pStyle w:val="aff"/>
              <w:rPr>
                <w:b/>
                <w:bCs/>
                <w:lang w:val="en-US"/>
              </w:rPr>
            </w:pPr>
            <w:r w:rsidRPr="00B364AF">
              <w:rPr>
                <w:rFonts w:hint="eastAsia"/>
                <w:b/>
                <w:bCs/>
                <w:lang w:val="en-US"/>
              </w:rPr>
              <w:t>0.452</w:t>
            </w:r>
          </w:p>
        </w:tc>
        <w:tc>
          <w:tcPr>
            <w:tcW w:w="783" w:type="dxa"/>
            <w:noWrap/>
            <w:vAlign w:val="center"/>
            <w:hideMark/>
          </w:tcPr>
          <w:p w14:paraId="471CB027" w14:textId="77777777" w:rsidR="00000F05" w:rsidRPr="00B364AF" w:rsidRDefault="00000F05" w:rsidP="0010722D">
            <w:pPr>
              <w:pStyle w:val="aff"/>
              <w:rPr>
                <w:b/>
                <w:bCs/>
                <w:lang w:val="en-US"/>
              </w:rPr>
            </w:pPr>
            <w:r w:rsidRPr="00B364AF">
              <w:rPr>
                <w:rFonts w:hint="eastAsia"/>
                <w:b/>
                <w:bCs/>
                <w:lang w:val="en-US"/>
              </w:rPr>
              <w:t>0.503</w:t>
            </w:r>
          </w:p>
        </w:tc>
        <w:tc>
          <w:tcPr>
            <w:tcW w:w="888" w:type="dxa"/>
            <w:noWrap/>
            <w:vAlign w:val="center"/>
            <w:hideMark/>
          </w:tcPr>
          <w:p w14:paraId="329EA1C9" w14:textId="77777777" w:rsidR="00000F05" w:rsidRPr="0094166B" w:rsidRDefault="00000F05" w:rsidP="0010722D">
            <w:pPr>
              <w:pStyle w:val="aff"/>
              <w:rPr>
                <w:u w:val="single"/>
                <w:lang w:val="en-US"/>
              </w:rPr>
            </w:pPr>
            <w:r w:rsidRPr="0094166B">
              <w:rPr>
                <w:rFonts w:hint="eastAsia"/>
                <w:u w:val="single"/>
                <w:lang w:val="en-US"/>
              </w:rPr>
              <w:t>0.562</w:t>
            </w:r>
          </w:p>
        </w:tc>
      </w:tr>
    </w:tbl>
    <w:p w14:paraId="7B0BDEAA" w14:textId="2F3D81FD" w:rsidR="0048141C" w:rsidRDefault="00413A74" w:rsidP="0000420F">
      <w:pPr>
        <w:pStyle w:val="3"/>
        <w:spacing w:before="163" w:after="163"/>
      </w:pPr>
      <w:bookmarkStart w:id="200" w:name="_Toc100257527"/>
      <w:r>
        <w:t>5.2.</w:t>
      </w:r>
      <w:r w:rsidR="004625FF">
        <w:t>4</w:t>
      </w:r>
      <w:r>
        <w:t xml:space="preserve"> </w:t>
      </w:r>
      <w:r>
        <w:rPr>
          <w:rFonts w:hint="eastAsia"/>
        </w:rPr>
        <w:t>关键设计分析</w:t>
      </w:r>
      <w:bookmarkEnd w:id="200"/>
    </w:p>
    <w:p w14:paraId="19C3DDEB" w14:textId="6837F0C2" w:rsidR="00E4324D" w:rsidRDefault="00E4324D" w:rsidP="00E4324D">
      <w:pPr>
        <w:ind w:firstLine="480"/>
      </w:pPr>
      <w:r>
        <w:rPr>
          <w:rFonts w:hint="eastAsia"/>
        </w:rPr>
        <w:t>针对本文提出的两个关键设计：关系感知消息构造方法和基于注意力的消息构造方法，本文进行了三方面的对比试验来验证关键设计的效果。（</w:t>
      </w:r>
      <w:r>
        <w:rPr>
          <w:rFonts w:hint="eastAsia"/>
        </w:rPr>
        <w:t>1</w:t>
      </w:r>
      <w:r>
        <w:rPr>
          <w:rFonts w:hint="eastAsia"/>
        </w:rPr>
        <w:t>）不同关系感知消息构造函数变体的对比实验，验证分析本文提出的不同消息构造函数变体之间的差异。（</w:t>
      </w:r>
      <w:r>
        <w:rPr>
          <w:rFonts w:hint="eastAsia"/>
        </w:rPr>
        <w:t>2</w:t>
      </w:r>
      <w:r>
        <w:rPr>
          <w:rFonts w:hint="eastAsia"/>
        </w:rPr>
        <w:t>）引入关系感知参数的对比实验，验证</w:t>
      </w:r>
      <w:r>
        <w:rPr>
          <w:rFonts w:hint="eastAsia"/>
        </w:rPr>
        <w:t>R</w:t>
      </w:r>
      <w:r>
        <w:t>AGAT</w:t>
      </w:r>
      <w:r>
        <w:rPr>
          <w:rFonts w:hint="eastAsia"/>
        </w:rPr>
        <w:t>模型引入关系特定参数实现关系感知的有效性。（</w:t>
      </w:r>
      <w:r>
        <w:rPr>
          <w:rFonts w:hint="eastAsia"/>
        </w:rPr>
        <w:t>3</w:t>
      </w:r>
      <w:r>
        <w:rPr>
          <w:rFonts w:hint="eastAsia"/>
        </w:rPr>
        <w:t>）消融实验，通过消融关系感知、方向感知等关键结构验证设计有效性。</w:t>
      </w:r>
    </w:p>
    <w:p w14:paraId="0A253A72" w14:textId="77777777" w:rsidR="00E4324D" w:rsidRDefault="00E4324D" w:rsidP="00E4324D">
      <w:pPr>
        <w:ind w:firstLine="480"/>
      </w:pPr>
      <w:r>
        <w:rPr>
          <w:rFonts w:hint="eastAsia"/>
        </w:rPr>
        <w:t>（</w:t>
      </w:r>
      <w:r>
        <w:rPr>
          <w:rFonts w:hint="eastAsia"/>
        </w:rPr>
        <w:t>1</w:t>
      </w:r>
      <w:r>
        <w:rPr>
          <w:rFonts w:hint="eastAsia"/>
        </w:rPr>
        <w:t>）不同关系感知消息构造函数变体的对比实验</w:t>
      </w:r>
    </w:p>
    <w:p w14:paraId="400BA704" w14:textId="02EBDB46" w:rsidR="00E50872" w:rsidRDefault="00E4324D" w:rsidP="00E4324D">
      <w:pPr>
        <w:ind w:firstLine="480"/>
      </w:pPr>
      <w:r>
        <w:rPr>
          <w:rFonts w:hint="eastAsia"/>
        </w:rPr>
        <w:t>为了评估本文提出的五种消息构造函数变体的性能，在实验中使用了</w:t>
      </w:r>
      <w:proofErr w:type="spellStart"/>
      <w:r>
        <w:rPr>
          <w:rFonts w:hint="eastAsia"/>
        </w:rPr>
        <w:t>ConvE</w:t>
      </w:r>
      <w:proofErr w:type="spellEnd"/>
      <w:r>
        <w:rPr>
          <w:rFonts w:hint="eastAsia"/>
        </w:rPr>
        <w:t>和</w:t>
      </w:r>
      <w:proofErr w:type="spellStart"/>
      <w:r>
        <w:rPr>
          <w:rFonts w:hint="eastAsia"/>
        </w:rPr>
        <w:t>InteractE</w:t>
      </w:r>
      <w:proofErr w:type="spellEnd"/>
      <w:r>
        <w:rPr>
          <w:rFonts w:hint="eastAsia"/>
        </w:rPr>
        <w:t>两种模型作为解码器，在</w:t>
      </w:r>
      <w:r>
        <w:rPr>
          <w:rFonts w:hint="eastAsia"/>
        </w:rPr>
        <w:t>F</w:t>
      </w:r>
      <w:r>
        <w:t>B15</w:t>
      </w:r>
      <w:r>
        <w:rPr>
          <w:rFonts w:hint="eastAsia"/>
        </w:rPr>
        <w:t>k</w:t>
      </w:r>
      <w:r>
        <w:t>-237</w:t>
      </w:r>
      <w:r>
        <w:rPr>
          <w:rFonts w:hint="eastAsia"/>
        </w:rPr>
        <w:t>数据集上的实验结果总结在</w:t>
      </w:r>
      <w:r>
        <w:fldChar w:fldCharType="begin"/>
      </w:r>
      <w:r>
        <w:instrText xml:space="preserve"> </w:instrText>
      </w:r>
      <w:r>
        <w:rPr>
          <w:rFonts w:hint="eastAsia"/>
        </w:rPr>
        <w:instrText>REF _Ref74641336 \h</w:instrText>
      </w:r>
      <w:r>
        <w:instrText xml:space="preserve"> </w:instrText>
      </w:r>
      <w:r>
        <w:fldChar w:fldCharType="separate"/>
      </w:r>
      <w:r w:rsidR="004D6817">
        <w:rPr>
          <w:rFonts w:hint="eastAsia"/>
        </w:rPr>
        <w:t>表</w:t>
      </w:r>
      <w:r w:rsidR="004D6817">
        <w:rPr>
          <w:noProof/>
        </w:rPr>
        <w:t>11</w:t>
      </w:r>
      <w:r>
        <w:fldChar w:fldCharType="end"/>
      </w:r>
      <w:r>
        <w:rPr>
          <w:rFonts w:hint="eastAsia"/>
        </w:rPr>
        <w:t>中。</w:t>
      </w:r>
    </w:p>
    <w:p w14:paraId="5D99CBF7" w14:textId="1FB8A8D8" w:rsidR="00E50872" w:rsidRDefault="00E50872" w:rsidP="00E50872">
      <w:pPr>
        <w:pStyle w:val="afc"/>
      </w:pPr>
      <w:bookmarkStart w:id="201" w:name="_Ref74641336"/>
      <w:bookmarkStart w:id="202" w:name="_Toc100254234"/>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11</w:t>
      </w:r>
      <w:r>
        <w:fldChar w:fldCharType="end"/>
      </w:r>
      <w:bookmarkEnd w:id="201"/>
      <w:r>
        <w:t xml:space="preserve">  </w:t>
      </w:r>
      <w:r>
        <w:rPr>
          <w:rFonts w:hint="eastAsia"/>
        </w:rPr>
        <w:t>关系感知消息构造函数变体的实验结果</w:t>
      </w:r>
      <w:bookmarkEnd w:id="202"/>
    </w:p>
    <w:tbl>
      <w:tblPr>
        <w:tblStyle w:val="a4"/>
        <w:tblW w:w="9388" w:type="dxa"/>
        <w:jc w:val="center"/>
        <w:tblLook w:val="04A0" w:firstRow="1" w:lastRow="0" w:firstColumn="1" w:lastColumn="0" w:noHBand="0" w:noVBand="1"/>
      </w:tblPr>
      <w:tblGrid>
        <w:gridCol w:w="1696"/>
        <w:gridCol w:w="689"/>
        <w:gridCol w:w="543"/>
        <w:gridCol w:w="783"/>
        <w:gridCol w:w="820"/>
        <w:gridCol w:w="888"/>
        <w:gridCol w:w="813"/>
        <w:gridCol w:w="567"/>
        <w:gridCol w:w="851"/>
        <w:gridCol w:w="850"/>
        <w:gridCol w:w="888"/>
      </w:tblGrid>
      <w:tr w:rsidR="00E50872" w:rsidRPr="00CC7410" w14:paraId="53484C62" w14:textId="77777777" w:rsidTr="00002F1F">
        <w:trPr>
          <w:trHeight w:val="280"/>
          <w:jc w:val="center"/>
        </w:trPr>
        <w:tc>
          <w:tcPr>
            <w:tcW w:w="1696" w:type="dxa"/>
            <w:noWrap/>
            <w:vAlign w:val="center"/>
            <w:hideMark/>
          </w:tcPr>
          <w:p w14:paraId="7032B628" w14:textId="77777777" w:rsidR="00E50872" w:rsidRPr="00CC7410" w:rsidRDefault="00E50872" w:rsidP="00002F1F">
            <w:pPr>
              <w:pStyle w:val="aff"/>
            </w:pPr>
            <w:r w:rsidRPr="00CC7410">
              <w:rPr>
                <w:rFonts w:hint="eastAsia"/>
              </w:rPr>
              <w:t>解码器</w:t>
            </w:r>
            <w:r w:rsidRPr="00CC7410">
              <w:rPr>
                <w:rFonts w:hint="eastAsia"/>
              </w:rPr>
              <w:t>(=Y)</w:t>
            </w:r>
            <m:oMath>
              <m:r>
                <w:rPr>
                  <w:rFonts w:ascii="Cambria Math" w:hAnsi="Cambria Math"/>
                </w:rPr>
                <m:t>⇒</m:t>
              </m:r>
            </m:oMath>
          </w:p>
        </w:tc>
        <w:tc>
          <w:tcPr>
            <w:tcW w:w="3723" w:type="dxa"/>
            <w:gridSpan w:val="5"/>
            <w:noWrap/>
            <w:vAlign w:val="center"/>
            <w:hideMark/>
          </w:tcPr>
          <w:p w14:paraId="64830295" w14:textId="77777777" w:rsidR="00E50872" w:rsidRPr="00CC7410" w:rsidRDefault="00E50872" w:rsidP="00002F1F">
            <w:pPr>
              <w:pStyle w:val="aff"/>
            </w:pPr>
            <w:r w:rsidRPr="00CC7410">
              <w:rPr>
                <w:rFonts w:hint="eastAsia"/>
              </w:rPr>
              <w:t>ConvE</w:t>
            </w:r>
          </w:p>
        </w:tc>
        <w:tc>
          <w:tcPr>
            <w:tcW w:w="3969" w:type="dxa"/>
            <w:gridSpan w:val="5"/>
            <w:noWrap/>
            <w:vAlign w:val="center"/>
            <w:hideMark/>
          </w:tcPr>
          <w:p w14:paraId="1106F742" w14:textId="77777777" w:rsidR="00E50872" w:rsidRPr="00CC7410" w:rsidRDefault="00E50872" w:rsidP="00002F1F">
            <w:pPr>
              <w:pStyle w:val="aff"/>
            </w:pPr>
            <w:r w:rsidRPr="00CC7410">
              <w:rPr>
                <w:rFonts w:hint="eastAsia"/>
              </w:rPr>
              <w:t>InteractE</w:t>
            </w:r>
          </w:p>
        </w:tc>
      </w:tr>
      <w:tr w:rsidR="00E50872" w:rsidRPr="00CC7410" w14:paraId="3B558148" w14:textId="77777777" w:rsidTr="00002F1F">
        <w:trPr>
          <w:trHeight w:val="280"/>
          <w:jc w:val="center"/>
        </w:trPr>
        <w:tc>
          <w:tcPr>
            <w:tcW w:w="1696" w:type="dxa"/>
            <w:noWrap/>
            <w:vAlign w:val="center"/>
            <w:hideMark/>
          </w:tcPr>
          <w:p w14:paraId="17A7284A" w14:textId="77777777" w:rsidR="00E50872" w:rsidRPr="00CC7410" w:rsidRDefault="00E50872" w:rsidP="00002F1F">
            <w:pPr>
              <w:pStyle w:val="aff"/>
            </w:pPr>
            <w:r w:rsidRPr="00CC7410">
              <w:rPr>
                <w:rFonts w:hint="eastAsia"/>
              </w:rPr>
              <w:t>编码器</w:t>
            </w:r>
            <w:r w:rsidRPr="00CC7410">
              <w:rPr>
                <w:rFonts w:hint="eastAsia"/>
              </w:rPr>
              <w:t>X</w:t>
            </w:r>
            <m:oMath>
              <m:r>
                <w:rPr>
                  <w:rFonts w:ascii="Cambria Math" w:hAnsi="Cambria Math"/>
                </w:rPr>
                <m:t>⇓</m:t>
              </m:r>
            </m:oMath>
          </w:p>
        </w:tc>
        <w:tc>
          <w:tcPr>
            <w:tcW w:w="689" w:type="dxa"/>
            <w:noWrap/>
            <w:vAlign w:val="center"/>
            <w:hideMark/>
          </w:tcPr>
          <w:p w14:paraId="02C16CD0" w14:textId="77777777" w:rsidR="00E50872" w:rsidRPr="00CC7410" w:rsidRDefault="00E50872" w:rsidP="00002F1F">
            <w:pPr>
              <w:pStyle w:val="aff"/>
            </w:pPr>
            <w:r w:rsidRPr="00CC7410">
              <w:rPr>
                <w:rFonts w:hint="eastAsia"/>
              </w:rPr>
              <w:t>MRR</w:t>
            </w:r>
          </w:p>
        </w:tc>
        <w:tc>
          <w:tcPr>
            <w:tcW w:w="543" w:type="dxa"/>
            <w:noWrap/>
            <w:vAlign w:val="center"/>
            <w:hideMark/>
          </w:tcPr>
          <w:p w14:paraId="51781771" w14:textId="77777777" w:rsidR="00E50872" w:rsidRPr="00CC7410" w:rsidRDefault="00E50872" w:rsidP="00002F1F">
            <w:pPr>
              <w:pStyle w:val="aff"/>
            </w:pPr>
            <w:r w:rsidRPr="00CC7410">
              <w:rPr>
                <w:rFonts w:hint="eastAsia"/>
              </w:rPr>
              <w:t>MR</w:t>
            </w:r>
          </w:p>
        </w:tc>
        <w:tc>
          <w:tcPr>
            <w:tcW w:w="783" w:type="dxa"/>
            <w:noWrap/>
            <w:vAlign w:val="center"/>
            <w:hideMark/>
          </w:tcPr>
          <w:p w14:paraId="07282685" w14:textId="77777777" w:rsidR="00E50872" w:rsidRPr="00CC7410" w:rsidRDefault="00E50872" w:rsidP="00002F1F">
            <w:pPr>
              <w:pStyle w:val="aff"/>
            </w:pPr>
            <w:r w:rsidRPr="00CC7410">
              <w:rPr>
                <w:rFonts w:hint="eastAsia"/>
              </w:rPr>
              <w:t>Hit@1</w:t>
            </w:r>
          </w:p>
        </w:tc>
        <w:tc>
          <w:tcPr>
            <w:tcW w:w="820" w:type="dxa"/>
            <w:noWrap/>
            <w:vAlign w:val="center"/>
            <w:hideMark/>
          </w:tcPr>
          <w:p w14:paraId="2A5A65FA" w14:textId="77777777" w:rsidR="00E50872" w:rsidRPr="00CC7410" w:rsidRDefault="00E50872" w:rsidP="00002F1F">
            <w:pPr>
              <w:pStyle w:val="aff"/>
            </w:pPr>
            <w:r w:rsidRPr="00CC7410">
              <w:rPr>
                <w:rFonts w:hint="eastAsia"/>
              </w:rPr>
              <w:t>Hit@3</w:t>
            </w:r>
          </w:p>
        </w:tc>
        <w:tc>
          <w:tcPr>
            <w:tcW w:w="888" w:type="dxa"/>
            <w:noWrap/>
            <w:vAlign w:val="center"/>
            <w:hideMark/>
          </w:tcPr>
          <w:p w14:paraId="6907015C" w14:textId="77777777" w:rsidR="00E50872" w:rsidRPr="00CC7410" w:rsidRDefault="00E50872" w:rsidP="00002F1F">
            <w:pPr>
              <w:pStyle w:val="aff"/>
            </w:pPr>
            <w:r w:rsidRPr="00CC7410">
              <w:rPr>
                <w:rFonts w:hint="eastAsia"/>
              </w:rPr>
              <w:t>Hit@10</w:t>
            </w:r>
          </w:p>
        </w:tc>
        <w:tc>
          <w:tcPr>
            <w:tcW w:w="813" w:type="dxa"/>
            <w:noWrap/>
            <w:vAlign w:val="center"/>
            <w:hideMark/>
          </w:tcPr>
          <w:p w14:paraId="4CCC0295" w14:textId="77777777" w:rsidR="00E50872" w:rsidRPr="00CC7410" w:rsidRDefault="00E50872" w:rsidP="00002F1F">
            <w:pPr>
              <w:pStyle w:val="aff"/>
            </w:pPr>
            <w:r w:rsidRPr="00CC7410">
              <w:rPr>
                <w:rFonts w:hint="eastAsia"/>
              </w:rPr>
              <w:t>MRR</w:t>
            </w:r>
          </w:p>
        </w:tc>
        <w:tc>
          <w:tcPr>
            <w:tcW w:w="567" w:type="dxa"/>
            <w:noWrap/>
            <w:vAlign w:val="center"/>
            <w:hideMark/>
          </w:tcPr>
          <w:p w14:paraId="498BF801" w14:textId="77777777" w:rsidR="00E50872" w:rsidRPr="00CC7410" w:rsidRDefault="00E50872" w:rsidP="00002F1F">
            <w:pPr>
              <w:pStyle w:val="aff"/>
            </w:pPr>
            <w:r w:rsidRPr="00CC7410">
              <w:rPr>
                <w:rFonts w:hint="eastAsia"/>
              </w:rPr>
              <w:t>MR</w:t>
            </w:r>
          </w:p>
        </w:tc>
        <w:tc>
          <w:tcPr>
            <w:tcW w:w="851" w:type="dxa"/>
            <w:noWrap/>
            <w:vAlign w:val="center"/>
            <w:hideMark/>
          </w:tcPr>
          <w:p w14:paraId="19B60B18" w14:textId="77777777" w:rsidR="00E50872" w:rsidRPr="00CC7410" w:rsidRDefault="00E50872" w:rsidP="00002F1F">
            <w:pPr>
              <w:pStyle w:val="aff"/>
            </w:pPr>
            <w:r w:rsidRPr="00CC7410">
              <w:rPr>
                <w:rFonts w:hint="eastAsia"/>
              </w:rPr>
              <w:t>Hit@1</w:t>
            </w:r>
          </w:p>
        </w:tc>
        <w:tc>
          <w:tcPr>
            <w:tcW w:w="850" w:type="dxa"/>
            <w:noWrap/>
            <w:vAlign w:val="center"/>
            <w:hideMark/>
          </w:tcPr>
          <w:p w14:paraId="77D44B31" w14:textId="77777777" w:rsidR="00E50872" w:rsidRPr="00CC7410" w:rsidRDefault="00E50872" w:rsidP="00002F1F">
            <w:pPr>
              <w:pStyle w:val="aff"/>
            </w:pPr>
            <w:r w:rsidRPr="00CC7410">
              <w:rPr>
                <w:rFonts w:hint="eastAsia"/>
              </w:rPr>
              <w:t>Hit@3</w:t>
            </w:r>
          </w:p>
        </w:tc>
        <w:tc>
          <w:tcPr>
            <w:tcW w:w="888" w:type="dxa"/>
            <w:noWrap/>
            <w:vAlign w:val="center"/>
            <w:hideMark/>
          </w:tcPr>
          <w:p w14:paraId="26558ED6" w14:textId="77777777" w:rsidR="00E50872" w:rsidRPr="00CC7410" w:rsidRDefault="00E50872" w:rsidP="00002F1F">
            <w:pPr>
              <w:pStyle w:val="aff"/>
            </w:pPr>
            <w:r w:rsidRPr="00CC7410">
              <w:rPr>
                <w:rFonts w:hint="eastAsia"/>
              </w:rPr>
              <w:t>Hit@10</w:t>
            </w:r>
          </w:p>
        </w:tc>
      </w:tr>
      <w:tr w:rsidR="00E50872" w:rsidRPr="00CC7410" w14:paraId="7F540E0A" w14:textId="77777777" w:rsidTr="00002F1F">
        <w:trPr>
          <w:trHeight w:val="280"/>
          <w:jc w:val="center"/>
        </w:trPr>
        <w:tc>
          <w:tcPr>
            <w:tcW w:w="1696" w:type="dxa"/>
            <w:noWrap/>
            <w:vAlign w:val="center"/>
            <w:hideMark/>
          </w:tcPr>
          <w:p w14:paraId="5A4D8351" w14:textId="77777777" w:rsidR="00E50872" w:rsidRPr="00CC7410" w:rsidRDefault="00E50872" w:rsidP="00002F1F">
            <w:pPr>
              <w:pStyle w:val="aff"/>
            </w:pPr>
            <w:r w:rsidRPr="00CC7410">
              <w:rPr>
                <w:rFonts w:hint="eastAsia"/>
              </w:rPr>
              <w:t>Trans-GAT+Y</w:t>
            </w:r>
          </w:p>
        </w:tc>
        <w:tc>
          <w:tcPr>
            <w:tcW w:w="689" w:type="dxa"/>
            <w:noWrap/>
            <w:vAlign w:val="center"/>
            <w:hideMark/>
          </w:tcPr>
          <w:p w14:paraId="6AB3A44C" w14:textId="77777777" w:rsidR="00E50872" w:rsidRPr="00CC7410" w:rsidRDefault="00E50872" w:rsidP="00002F1F">
            <w:pPr>
              <w:pStyle w:val="aff"/>
            </w:pPr>
            <w:r w:rsidRPr="00CC7410">
              <w:rPr>
                <w:rFonts w:hint="eastAsia"/>
              </w:rPr>
              <w:t>0.363</w:t>
            </w:r>
          </w:p>
        </w:tc>
        <w:tc>
          <w:tcPr>
            <w:tcW w:w="543" w:type="dxa"/>
            <w:noWrap/>
            <w:vAlign w:val="center"/>
            <w:hideMark/>
          </w:tcPr>
          <w:p w14:paraId="08B2EAB4" w14:textId="77777777" w:rsidR="00E50872" w:rsidRPr="00CC7410" w:rsidRDefault="00E50872" w:rsidP="00002F1F">
            <w:pPr>
              <w:pStyle w:val="aff"/>
            </w:pPr>
            <w:r w:rsidRPr="00CC7410">
              <w:rPr>
                <w:rFonts w:hint="eastAsia"/>
              </w:rPr>
              <w:t>163</w:t>
            </w:r>
          </w:p>
        </w:tc>
        <w:tc>
          <w:tcPr>
            <w:tcW w:w="783" w:type="dxa"/>
            <w:noWrap/>
            <w:vAlign w:val="center"/>
            <w:hideMark/>
          </w:tcPr>
          <w:p w14:paraId="52E2AEDE" w14:textId="77777777" w:rsidR="00E50872" w:rsidRPr="00CC7410" w:rsidRDefault="00E50872" w:rsidP="00002F1F">
            <w:pPr>
              <w:pStyle w:val="aff"/>
            </w:pPr>
            <w:r w:rsidRPr="00CC7410">
              <w:rPr>
                <w:rFonts w:hint="eastAsia"/>
              </w:rPr>
              <w:t>0.272</w:t>
            </w:r>
          </w:p>
        </w:tc>
        <w:tc>
          <w:tcPr>
            <w:tcW w:w="820" w:type="dxa"/>
            <w:noWrap/>
            <w:vAlign w:val="center"/>
            <w:hideMark/>
          </w:tcPr>
          <w:p w14:paraId="5D5B4C52" w14:textId="77777777" w:rsidR="00E50872" w:rsidRPr="00CC7410" w:rsidRDefault="00E50872" w:rsidP="00002F1F">
            <w:pPr>
              <w:pStyle w:val="aff"/>
            </w:pPr>
            <w:r w:rsidRPr="00CC7410">
              <w:rPr>
                <w:rFonts w:hint="eastAsia"/>
              </w:rPr>
              <w:t>0.397</w:t>
            </w:r>
          </w:p>
        </w:tc>
        <w:tc>
          <w:tcPr>
            <w:tcW w:w="888" w:type="dxa"/>
            <w:noWrap/>
            <w:vAlign w:val="center"/>
            <w:hideMark/>
          </w:tcPr>
          <w:p w14:paraId="128BBF2E" w14:textId="77777777" w:rsidR="00E50872" w:rsidRPr="00CC7410" w:rsidRDefault="00E50872" w:rsidP="00002F1F">
            <w:pPr>
              <w:pStyle w:val="aff"/>
            </w:pPr>
            <w:r w:rsidRPr="00CC7410">
              <w:rPr>
                <w:rFonts w:hint="eastAsia"/>
              </w:rPr>
              <w:t>0.545</w:t>
            </w:r>
          </w:p>
        </w:tc>
        <w:tc>
          <w:tcPr>
            <w:tcW w:w="813" w:type="dxa"/>
            <w:noWrap/>
            <w:vAlign w:val="center"/>
            <w:hideMark/>
          </w:tcPr>
          <w:p w14:paraId="163215F0" w14:textId="77777777" w:rsidR="00E50872" w:rsidRPr="00CC7410" w:rsidRDefault="00E50872" w:rsidP="00002F1F">
            <w:pPr>
              <w:pStyle w:val="aff"/>
            </w:pPr>
            <w:r w:rsidRPr="00CC7410">
              <w:rPr>
                <w:rFonts w:hint="eastAsia"/>
              </w:rPr>
              <w:t>0.363</w:t>
            </w:r>
          </w:p>
        </w:tc>
        <w:tc>
          <w:tcPr>
            <w:tcW w:w="567" w:type="dxa"/>
            <w:noWrap/>
            <w:vAlign w:val="center"/>
            <w:hideMark/>
          </w:tcPr>
          <w:p w14:paraId="1A8063F1" w14:textId="77777777" w:rsidR="00E50872" w:rsidRPr="00CC7410" w:rsidRDefault="00E50872" w:rsidP="00002F1F">
            <w:pPr>
              <w:pStyle w:val="aff"/>
            </w:pPr>
            <w:r w:rsidRPr="00CC7410">
              <w:rPr>
                <w:rFonts w:hint="eastAsia"/>
              </w:rPr>
              <w:t>163</w:t>
            </w:r>
          </w:p>
        </w:tc>
        <w:tc>
          <w:tcPr>
            <w:tcW w:w="851" w:type="dxa"/>
            <w:noWrap/>
            <w:vAlign w:val="center"/>
            <w:hideMark/>
          </w:tcPr>
          <w:p w14:paraId="4A86E087" w14:textId="77777777" w:rsidR="00E50872" w:rsidRPr="00CC7410" w:rsidRDefault="00E50872" w:rsidP="00002F1F">
            <w:pPr>
              <w:pStyle w:val="aff"/>
            </w:pPr>
            <w:r w:rsidRPr="00CC7410">
              <w:rPr>
                <w:rFonts w:hint="eastAsia"/>
              </w:rPr>
              <w:t>0.271</w:t>
            </w:r>
          </w:p>
        </w:tc>
        <w:tc>
          <w:tcPr>
            <w:tcW w:w="850" w:type="dxa"/>
            <w:noWrap/>
            <w:vAlign w:val="center"/>
            <w:hideMark/>
          </w:tcPr>
          <w:p w14:paraId="33607BED" w14:textId="77777777" w:rsidR="00E50872" w:rsidRPr="00CC7410" w:rsidRDefault="00E50872" w:rsidP="00002F1F">
            <w:pPr>
              <w:pStyle w:val="aff"/>
            </w:pPr>
            <w:r w:rsidRPr="00CC7410">
              <w:rPr>
                <w:rFonts w:hint="eastAsia"/>
              </w:rPr>
              <w:t>0.398</w:t>
            </w:r>
          </w:p>
        </w:tc>
        <w:tc>
          <w:tcPr>
            <w:tcW w:w="888" w:type="dxa"/>
            <w:noWrap/>
            <w:vAlign w:val="center"/>
            <w:hideMark/>
          </w:tcPr>
          <w:p w14:paraId="177F079F" w14:textId="77777777" w:rsidR="00E50872" w:rsidRPr="00CC7410" w:rsidRDefault="00E50872" w:rsidP="00002F1F">
            <w:pPr>
              <w:pStyle w:val="aff"/>
            </w:pPr>
            <w:r w:rsidRPr="00CC7410">
              <w:rPr>
                <w:rFonts w:hint="eastAsia"/>
              </w:rPr>
              <w:t>0.546</w:t>
            </w:r>
          </w:p>
        </w:tc>
      </w:tr>
      <w:tr w:rsidR="00E50872" w:rsidRPr="00CC7410" w14:paraId="53BADBF1" w14:textId="77777777" w:rsidTr="00002F1F">
        <w:trPr>
          <w:trHeight w:val="280"/>
          <w:jc w:val="center"/>
        </w:trPr>
        <w:tc>
          <w:tcPr>
            <w:tcW w:w="1696" w:type="dxa"/>
            <w:noWrap/>
            <w:vAlign w:val="center"/>
            <w:hideMark/>
          </w:tcPr>
          <w:p w14:paraId="56AB8713" w14:textId="77777777" w:rsidR="00E50872" w:rsidRPr="00CC7410" w:rsidRDefault="00E50872" w:rsidP="00002F1F">
            <w:pPr>
              <w:pStyle w:val="aff"/>
            </w:pPr>
            <w:r w:rsidRPr="00CC7410">
              <w:rPr>
                <w:rFonts w:hint="eastAsia"/>
              </w:rPr>
              <w:t>Mult-GAT+Y</w:t>
            </w:r>
          </w:p>
        </w:tc>
        <w:tc>
          <w:tcPr>
            <w:tcW w:w="689" w:type="dxa"/>
            <w:noWrap/>
            <w:vAlign w:val="center"/>
            <w:hideMark/>
          </w:tcPr>
          <w:p w14:paraId="0D69BE0B" w14:textId="77777777" w:rsidR="00E50872" w:rsidRPr="00CC7410" w:rsidRDefault="00E50872" w:rsidP="00002F1F">
            <w:pPr>
              <w:pStyle w:val="aff"/>
            </w:pPr>
            <w:r w:rsidRPr="00CC7410">
              <w:rPr>
                <w:rFonts w:hint="eastAsia"/>
              </w:rPr>
              <w:t>0.362</w:t>
            </w:r>
          </w:p>
        </w:tc>
        <w:tc>
          <w:tcPr>
            <w:tcW w:w="543" w:type="dxa"/>
            <w:noWrap/>
            <w:vAlign w:val="center"/>
            <w:hideMark/>
          </w:tcPr>
          <w:p w14:paraId="2CAC732E" w14:textId="77777777" w:rsidR="00E50872" w:rsidRPr="00CC7410" w:rsidRDefault="00E50872" w:rsidP="00002F1F">
            <w:pPr>
              <w:pStyle w:val="aff"/>
            </w:pPr>
            <w:r w:rsidRPr="00CC7410">
              <w:rPr>
                <w:rFonts w:hint="eastAsia"/>
              </w:rPr>
              <w:t>170</w:t>
            </w:r>
          </w:p>
        </w:tc>
        <w:tc>
          <w:tcPr>
            <w:tcW w:w="783" w:type="dxa"/>
            <w:noWrap/>
            <w:vAlign w:val="center"/>
            <w:hideMark/>
          </w:tcPr>
          <w:p w14:paraId="6ECB749D" w14:textId="77777777" w:rsidR="00E50872" w:rsidRPr="00CC7410" w:rsidRDefault="00E50872" w:rsidP="00002F1F">
            <w:pPr>
              <w:pStyle w:val="aff"/>
            </w:pPr>
            <w:r w:rsidRPr="00CC7410">
              <w:rPr>
                <w:rFonts w:hint="eastAsia"/>
              </w:rPr>
              <w:t>0.271</w:t>
            </w:r>
          </w:p>
        </w:tc>
        <w:tc>
          <w:tcPr>
            <w:tcW w:w="820" w:type="dxa"/>
            <w:noWrap/>
            <w:vAlign w:val="center"/>
            <w:hideMark/>
          </w:tcPr>
          <w:p w14:paraId="0E45A120" w14:textId="77777777" w:rsidR="00E50872" w:rsidRPr="00CC7410" w:rsidRDefault="00E50872" w:rsidP="00002F1F">
            <w:pPr>
              <w:pStyle w:val="aff"/>
            </w:pPr>
            <w:r w:rsidRPr="00CC7410">
              <w:rPr>
                <w:rFonts w:hint="eastAsia"/>
              </w:rPr>
              <w:t>0.398</w:t>
            </w:r>
          </w:p>
        </w:tc>
        <w:tc>
          <w:tcPr>
            <w:tcW w:w="888" w:type="dxa"/>
            <w:noWrap/>
            <w:vAlign w:val="center"/>
            <w:hideMark/>
          </w:tcPr>
          <w:p w14:paraId="2043064B" w14:textId="77777777" w:rsidR="00E50872" w:rsidRPr="00CC7410" w:rsidRDefault="00E50872" w:rsidP="00002F1F">
            <w:pPr>
              <w:pStyle w:val="aff"/>
            </w:pPr>
            <w:r w:rsidRPr="00CC7410">
              <w:rPr>
                <w:rFonts w:hint="eastAsia"/>
              </w:rPr>
              <w:t>0.546</w:t>
            </w:r>
          </w:p>
        </w:tc>
        <w:tc>
          <w:tcPr>
            <w:tcW w:w="813" w:type="dxa"/>
            <w:noWrap/>
            <w:vAlign w:val="center"/>
            <w:hideMark/>
          </w:tcPr>
          <w:p w14:paraId="46553187" w14:textId="77777777" w:rsidR="00E50872" w:rsidRPr="00CC7410" w:rsidRDefault="00E50872" w:rsidP="00002F1F">
            <w:pPr>
              <w:pStyle w:val="aff"/>
            </w:pPr>
            <w:r w:rsidRPr="00CC7410">
              <w:rPr>
                <w:rFonts w:hint="eastAsia"/>
              </w:rPr>
              <w:t>0.363</w:t>
            </w:r>
          </w:p>
        </w:tc>
        <w:tc>
          <w:tcPr>
            <w:tcW w:w="567" w:type="dxa"/>
            <w:noWrap/>
            <w:vAlign w:val="center"/>
            <w:hideMark/>
          </w:tcPr>
          <w:p w14:paraId="4D59F06B" w14:textId="77777777" w:rsidR="00E50872" w:rsidRPr="00CC7410" w:rsidRDefault="00E50872" w:rsidP="00002F1F">
            <w:pPr>
              <w:pStyle w:val="aff"/>
            </w:pPr>
            <w:r w:rsidRPr="00CC7410">
              <w:rPr>
                <w:rFonts w:hint="eastAsia"/>
              </w:rPr>
              <w:t>202</w:t>
            </w:r>
          </w:p>
        </w:tc>
        <w:tc>
          <w:tcPr>
            <w:tcW w:w="851" w:type="dxa"/>
            <w:noWrap/>
            <w:vAlign w:val="center"/>
            <w:hideMark/>
          </w:tcPr>
          <w:p w14:paraId="0E6913B0" w14:textId="77777777" w:rsidR="00E50872" w:rsidRPr="00CC7410" w:rsidRDefault="00E50872" w:rsidP="00002F1F">
            <w:pPr>
              <w:pStyle w:val="aff"/>
            </w:pPr>
            <w:r w:rsidRPr="00CC7410">
              <w:rPr>
                <w:rFonts w:hint="eastAsia"/>
              </w:rPr>
              <w:t>0.272</w:t>
            </w:r>
          </w:p>
        </w:tc>
        <w:tc>
          <w:tcPr>
            <w:tcW w:w="850" w:type="dxa"/>
            <w:noWrap/>
            <w:vAlign w:val="center"/>
            <w:hideMark/>
          </w:tcPr>
          <w:p w14:paraId="7025001B" w14:textId="77777777" w:rsidR="00E50872" w:rsidRPr="00CC7410" w:rsidRDefault="00E50872" w:rsidP="00002F1F">
            <w:pPr>
              <w:pStyle w:val="aff"/>
            </w:pPr>
            <w:r w:rsidRPr="00CC7410">
              <w:rPr>
                <w:rFonts w:hint="eastAsia"/>
              </w:rPr>
              <w:t>0.398</w:t>
            </w:r>
          </w:p>
        </w:tc>
        <w:tc>
          <w:tcPr>
            <w:tcW w:w="888" w:type="dxa"/>
            <w:noWrap/>
            <w:vAlign w:val="center"/>
            <w:hideMark/>
          </w:tcPr>
          <w:p w14:paraId="5681FC5A" w14:textId="77777777" w:rsidR="00E50872" w:rsidRPr="00CC7410" w:rsidRDefault="00E50872" w:rsidP="00002F1F">
            <w:pPr>
              <w:pStyle w:val="aff"/>
            </w:pPr>
            <w:r w:rsidRPr="00CC7410">
              <w:rPr>
                <w:rFonts w:hint="eastAsia"/>
              </w:rPr>
              <w:t>0.548</w:t>
            </w:r>
          </w:p>
        </w:tc>
      </w:tr>
      <w:tr w:rsidR="00E50872" w:rsidRPr="00CC7410" w14:paraId="5E7F497F" w14:textId="77777777" w:rsidTr="00002F1F">
        <w:trPr>
          <w:trHeight w:val="280"/>
          <w:jc w:val="center"/>
        </w:trPr>
        <w:tc>
          <w:tcPr>
            <w:tcW w:w="1696" w:type="dxa"/>
            <w:noWrap/>
            <w:vAlign w:val="center"/>
            <w:hideMark/>
          </w:tcPr>
          <w:p w14:paraId="42947ED2" w14:textId="77777777" w:rsidR="00E50872" w:rsidRPr="00CC7410" w:rsidRDefault="00E50872" w:rsidP="00002F1F">
            <w:pPr>
              <w:pStyle w:val="aff"/>
            </w:pPr>
            <w:r w:rsidRPr="00CC7410">
              <w:rPr>
                <w:rFonts w:hint="eastAsia"/>
              </w:rPr>
              <w:t>Corr-GAT+Y</w:t>
            </w:r>
          </w:p>
        </w:tc>
        <w:tc>
          <w:tcPr>
            <w:tcW w:w="689" w:type="dxa"/>
            <w:noWrap/>
            <w:vAlign w:val="center"/>
            <w:hideMark/>
          </w:tcPr>
          <w:p w14:paraId="55D22910" w14:textId="77777777" w:rsidR="00E50872" w:rsidRPr="00CC7410" w:rsidRDefault="00E50872" w:rsidP="00002F1F">
            <w:pPr>
              <w:pStyle w:val="aff"/>
            </w:pPr>
            <w:r w:rsidRPr="00CC7410">
              <w:rPr>
                <w:rFonts w:hint="eastAsia"/>
              </w:rPr>
              <w:t>0.362</w:t>
            </w:r>
          </w:p>
        </w:tc>
        <w:tc>
          <w:tcPr>
            <w:tcW w:w="543" w:type="dxa"/>
            <w:noWrap/>
            <w:vAlign w:val="center"/>
            <w:hideMark/>
          </w:tcPr>
          <w:p w14:paraId="7A7E1E6E" w14:textId="77777777" w:rsidR="00E50872" w:rsidRPr="00CC7410" w:rsidRDefault="00E50872" w:rsidP="00002F1F">
            <w:pPr>
              <w:pStyle w:val="aff"/>
            </w:pPr>
            <w:r w:rsidRPr="00CC7410">
              <w:rPr>
                <w:rFonts w:hint="eastAsia"/>
              </w:rPr>
              <w:t>191</w:t>
            </w:r>
          </w:p>
        </w:tc>
        <w:tc>
          <w:tcPr>
            <w:tcW w:w="783" w:type="dxa"/>
            <w:noWrap/>
            <w:vAlign w:val="center"/>
            <w:hideMark/>
          </w:tcPr>
          <w:p w14:paraId="53625713" w14:textId="77777777" w:rsidR="00E50872" w:rsidRPr="00CC7410" w:rsidRDefault="00E50872" w:rsidP="00002F1F">
            <w:pPr>
              <w:pStyle w:val="aff"/>
            </w:pPr>
            <w:r w:rsidRPr="00CC7410">
              <w:rPr>
                <w:rFonts w:hint="eastAsia"/>
              </w:rPr>
              <w:t>0.271</w:t>
            </w:r>
          </w:p>
        </w:tc>
        <w:tc>
          <w:tcPr>
            <w:tcW w:w="820" w:type="dxa"/>
            <w:noWrap/>
            <w:vAlign w:val="center"/>
            <w:hideMark/>
          </w:tcPr>
          <w:p w14:paraId="7EB34A24" w14:textId="77777777" w:rsidR="00E50872" w:rsidRPr="00CC7410" w:rsidRDefault="00E50872" w:rsidP="00002F1F">
            <w:pPr>
              <w:pStyle w:val="aff"/>
            </w:pPr>
            <w:r w:rsidRPr="00CC7410">
              <w:rPr>
                <w:rFonts w:hint="eastAsia"/>
              </w:rPr>
              <w:t>0.395</w:t>
            </w:r>
          </w:p>
        </w:tc>
        <w:tc>
          <w:tcPr>
            <w:tcW w:w="888" w:type="dxa"/>
            <w:noWrap/>
            <w:vAlign w:val="center"/>
            <w:hideMark/>
          </w:tcPr>
          <w:p w14:paraId="3F3049E7" w14:textId="77777777" w:rsidR="00E50872" w:rsidRPr="00CC7410" w:rsidRDefault="00E50872" w:rsidP="00002F1F">
            <w:pPr>
              <w:pStyle w:val="aff"/>
            </w:pPr>
            <w:r w:rsidRPr="00CC7410">
              <w:rPr>
                <w:rFonts w:hint="eastAsia"/>
              </w:rPr>
              <w:t>0.544</w:t>
            </w:r>
          </w:p>
        </w:tc>
        <w:tc>
          <w:tcPr>
            <w:tcW w:w="813" w:type="dxa"/>
            <w:noWrap/>
            <w:vAlign w:val="center"/>
            <w:hideMark/>
          </w:tcPr>
          <w:p w14:paraId="3A900274" w14:textId="77777777" w:rsidR="00E50872" w:rsidRPr="00CC7410" w:rsidRDefault="00E50872" w:rsidP="00002F1F">
            <w:pPr>
              <w:pStyle w:val="aff"/>
            </w:pPr>
            <w:r w:rsidRPr="00CC7410">
              <w:rPr>
                <w:rFonts w:hint="eastAsia"/>
              </w:rPr>
              <w:t>0.364</w:t>
            </w:r>
          </w:p>
        </w:tc>
        <w:tc>
          <w:tcPr>
            <w:tcW w:w="567" w:type="dxa"/>
            <w:noWrap/>
            <w:vAlign w:val="center"/>
            <w:hideMark/>
          </w:tcPr>
          <w:p w14:paraId="41BAE652" w14:textId="77777777" w:rsidR="00E50872" w:rsidRPr="00CC7410" w:rsidRDefault="00E50872" w:rsidP="00002F1F">
            <w:pPr>
              <w:pStyle w:val="aff"/>
            </w:pPr>
            <w:r w:rsidRPr="00CC7410">
              <w:rPr>
                <w:rFonts w:hint="eastAsia"/>
              </w:rPr>
              <w:t>192</w:t>
            </w:r>
          </w:p>
        </w:tc>
        <w:tc>
          <w:tcPr>
            <w:tcW w:w="851" w:type="dxa"/>
            <w:noWrap/>
            <w:vAlign w:val="center"/>
            <w:hideMark/>
          </w:tcPr>
          <w:p w14:paraId="3A22AAE3" w14:textId="77777777" w:rsidR="00E50872" w:rsidRPr="00CC7410" w:rsidRDefault="00E50872" w:rsidP="00002F1F">
            <w:pPr>
              <w:pStyle w:val="aff"/>
            </w:pPr>
            <w:r w:rsidRPr="00CC7410">
              <w:rPr>
                <w:rFonts w:hint="eastAsia"/>
              </w:rPr>
              <w:t>0.272</w:t>
            </w:r>
          </w:p>
        </w:tc>
        <w:tc>
          <w:tcPr>
            <w:tcW w:w="850" w:type="dxa"/>
            <w:noWrap/>
            <w:vAlign w:val="center"/>
            <w:hideMark/>
          </w:tcPr>
          <w:p w14:paraId="5F028ACC" w14:textId="77777777" w:rsidR="00E50872" w:rsidRPr="00CC7410" w:rsidRDefault="00E50872" w:rsidP="00002F1F">
            <w:pPr>
              <w:pStyle w:val="aff"/>
            </w:pPr>
            <w:r w:rsidRPr="00CC7410">
              <w:rPr>
                <w:rFonts w:hint="eastAsia"/>
              </w:rPr>
              <w:t>0.400</w:t>
            </w:r>
          </w:p>
        </w:tc>
        <w:tc>
          <w:tcPr>
            <w:tcW w:w="888" w:type="dxa"/>
            <w:noWrap/>
            <w:vAlign w:val="center"/>
            <w:hideMark/>
          </w:tcPr>
          <w:p w14:paraId="7F93A71F" w14:textId="77777777" w:rsidR="00E50872" w:rsidRPr="00CC7410" w:rsidRDefault="00E50872" w:rsidP="00002F1F">
            <w:pPr>
              <w:pStyle w:val="aff"/>
            </w:pPr>
            <w:r w:rsidRPr="00CC7410">
              <w:rPr>
                <w:rFonts w:hint="eastAsia"/>
              </w:rPr>
              <w:t>0.547</w:t>
            </w:r>
          </w:p>
        </w:tc>
      </w:tr>
      <w:tr w:rsidR="00E50872" w:rsidRPr="00CC7410" w14:paraId="1691A5D6" w14:textId="77777777" w:rsidTr="00002F1F">
        <w:trPr>
          <w:trHeight w:val="280"/>
          <w:jc w:val="center"/>
        </w:trPr>
        <w:tc>
          <w:tcPr>
            <w:tcW w:w="1696" w:type="dxa"/>
            <w:noWrap/>
            <w:vAlign w:val="center"/>
            <w:hideMark/>
          </w:tcPr>
          <w:p w14:paraId="54336314" w14:textId="77777777" w:rsidR="00E50872" w:rsidRPr="00CC7410" w:rsidRDefault="00E50872" w:rsidP="00002F1F">
            <w:pPr>
              <w:pStyle w:val="aff"/>
            </w:pPr>
            <w:r w:rsidRPr="00CC7410">
              <w:rPr>
                <w:rFonts w:hint="eastAsia"/>
              </w:rPr>
              <w:t>Concat-GAT+Y</w:t>
            </w:r>
          </w:p>
        </w:tc>
        <w:tc>
          <w:tcPr>
            <w:tcW w:w="689" w:type="dxa"/>
            <w:noWrap/>
            <w:vAlign w:val="center"/>
            <w:hideMark/>
          </w:tcPr>
          <w:p w14:paraId="526CDD37" w14:textId="77777777" w:rsidR="00E50872" w:rsidRPr="00CC7410" w:rsidRDefault="00E50872" w:rsidP="00002F1F">
            <w:pPr>
              <w:pStyle w:val="aff"/>
            </w:pPr>
            <w:r w:rsidRPr="00CC7410">
              <w:rPr>
                <w:rFonts w:hint="eastAsia"/>
              </w:rPr>
              <w:t>0.363</w:t>
            </w:r>
          </w:p>
        </w:tc>
        <w:tc>
          <w:tcPr>
            <w:tcW w:w="543" w:type="dxa"/>
            <w:noWrap/>
            <w:vAlign w:val="center"/>
            <w:hideMark/>
          </w:tcPr>
          <w:p w14:paraId="356F76D9" w14:textId="77777777" w:rsidR="00E50872" w:rsidRPr="00CC7410" w:rsidRDefault="00E50872" w:rsidP="00002F1F">
            <w:pPr>
              <w:pStyle w:val="aff"/>
            </w:pPr>
            <w:r w:rsidRPr="00CC7410">
              <w:rPr>
                <w:rFonts w:hint="eastAsia"/>
              </w:rPr>
              <w:t>161</w:t>
            </w:r>
          </w:p>
        </w:tc>
        <w:tc>
          <w:tcPr>
            <w:tcW w:w="783" w:type="dxa"/>
            <w:noWrap/>
            <w:vAlign w:val="center"/>
            <w:hideMark/>
          </w:tcPr>
          <w:p w14:paraId="102F43F1" w14:textId="77777777" w:rsidR="00E50872" w:rsidRPr="00CC7410" w:rsidRDefault="00E50872" w:rsidP="00002F1F">
            <w:pPr>
              <w:pStyle w:val="aff"/>
            </w:pPr>
            <w:r w:rsidRPr="00CC7410">
              <w:rPr>
                <w:rFonts w:hint="eastAsia"/>
              </w:rPr>
              <w:t>0.270</w:t>
            </w:r>
          </w:p>
        </w:tc>
        <w:tc>
          <w:tcPr>
            <w:tcW w:w="820" w:type="dxa"/>
            <w:noWrap/>
            <w:vAlign w:val="center"/>
            <w:hideMark/>
          </w:tcPr>
          <w:p w14:paraId="004E379E" w14:textId="77777777" w:rsidR="00E50872" w:rsidRPr="00CC7410" w:rsidRDefault="00E50872" w:rsidP="00002F1F">
            <w:pPr>
              <w:pStyle w:val="aff"/>
            </w:pPr>
            <w:r w:rsidRPr="00CC7410">
              <w:rPr>
                <w:rFonts w:hint="eastAsia"/>
              </w:rPr>
              <w:t>0.398</w:t>
            </w:r>
          </w:p>
        </w:tc>
        <w:tc>
          <w:tcPr>
            <w:tcW w:w="888" w:type="dxa"/>
            <w:noWrap/>
            <w:vAlign w:val="center"/>
            <w:hideMark/>
          </w:tcPr>
          <w:p w14:paraId="53B84B50" w14:textId="77777777" w:rsidR="00E50872" w:rsidRPr="00CC7410" w:rsidRDefault="00E50872" w:rsidP="00002F1F">
            <w:pPr>
              <w:pStyle w:val="aff"/>
            </w:pPr>
            <w:r w:rsidRPr="00CC7410">
              <w:rPr>
                <w:rFonts w:hint="eastAsia"/>
              </w:rPr>
              <w:t>0.546</w:t>
            </w:r>
          </w:p>
        </w:tc>
        <w:tc>
          <w:tcPr>
            <w:tcW w:w="813" w:type="dxa"/>
            <w:noWrap/>
            <w:vAlign w:val="center"/>
            <w:hideMark/>
          </w:tcPr>
          <w:p w14:paraId="602E2EA1" w14:textId="77777777" w:rsidR="00E50872" w:rsidRPr="00CC7410" w:rsidRDefault="00E50872" w:rsidP="00002F1F">
            <w:pPr>
              <w:pStyle w:val="aff"/>
            </w:pPr>
            <w:r w:rsidRPr="00CC7410">
              <w:rPr>
                <w:rFonts w:hint="eastAsia"/>
              </w:rPr>
              <w:t>0.364</w:t>
            </w:r>
          </w:p>
        </w:tc>
        <w:tc>
          <w:tcPr>
            <w:tcW w:w="567" w:type="dxa"/>
            <w:noWrap/>
            <w:vAlign w:val="center"/>
            <w:hideMark/>
          </w:tcPr>
          <w:p w14:paraId="66BFB44C" w14:textId="77777777" w:rsidR="00E50872" w:rsidRPr="00CC7410" w:rsidRDefault="00E50872" w:rsidP="00002F1F">
            <w:pPr>
              <w:pStyle w:val="aff"/>
            </w:pPr>
            <w:r w:rsidRPr="00CC7410">
              <w:rPr>
                <w:rFonts w:hint="eastAsia"/>
              </w:rPr>
              <w:t>194</w:t>
            </w:r>
          </w:p>
        </w:tc>
        <w:tc>
          <w:tcPr>
            <w:tcW w:w="851" w:type="dxa"/>
            <w:noWrap/>
            <w:vAlign w:val="center"/>
            <w:hideMark/>
          </w:tcPr>
          <w:p w14:paraId="6374B155" w14:textId="77777777" w:rsidR="00E50872" w:rsidRPr="00CC7410" w:rsidRDefault="00E50872" w:rsidP="00002F1F">
            <w:pPr>
              <w:pStyle w:val="aff"/>
            </w:pPr>
            <w:r w:rsidRPr="00CC7410">
              <w:rPr>
                <w:rFonts w:hint="eastAsia"/>
              </w:rPr>
              <w:t>0.272</w:t>
            </w:r>
          </w:p>
        </w:tc>
        <w:tc>
          <w:tcPr>
            <w:tcW w:w="850" w:type="dxa"/>
            <w:noWrap/>
            <w:vAlign w:val="center"/>
            <w:hideMark/>
          </w:tcPr>
          <w:p w14:paraId="0EC3EF09" w14:textId="77777777" w:rsidR="00E50872" w:rsidRPr="00CC7410" w:rsidRDefault="00E50872" w:rsidP="00002F1F">
            <w:pPr>
              <w:pStyle w:val="aff"/>
            </w:pPr>
            <w:r w:rsidRPr="00CC7410">
              <w:rPr>
                <w:rFonts w:hint="eastAsia"/>
              </w:rPr>
              <w:t>0.400</w:t>
            </w:r>
          </w:p>
        </w:tc>
        <w:tc>
          <w:tcPr>
            <w:tcW w:w="888" w:type="dxa"/>
            <w:noWrap/>
            <w:vAlign w:val="center"/>
            <w:hideMark/>
          </w:tcPr>
          <w:p w14:paraId="0DB5E7FE" w14:textId="77777777" w:rsidR="00E50872" w:rsidRPr="00CC7410" w:rsidRDefault="00E50872" w:rsidP="00002F1F">
            <w:pPr>
              <w:pStyle w:val="aff"/>
            </w:pPr>
            <w:r w:rsidRPr="00CC7410">
              <w:rPr>
                <w:rFonts w:hint="eastAsia"/>
              </w:rPr>
              <w:t>0.547</w:t>
            </w:r>
          </w:p>
        </w:tc>
      </w:tr>
      <w:tr w:rsidR="00E50872" w:rsidRPr="00CC7410" w14:paraId="038B8706" w14:textId="77777777" w:rsidTr="00002F1F">
        <w:trPr>
          <w:trHeight w:val="280"/>
          <w:jc w:val="center"/>
        </w:trPr>
        <w:tc>
          <w:tcPr>
            <w:tcW w:w="1696" w:type="dxa"/>
            <w:noWrap/>
            <w:vAlign w:val="center"/>
            <w:hideMark/>
          </w:tcPr>
          <w:p w14:paraId="6C93BCCF" w14:textId="77777777" w:rsidR="00E50872" w:rsidRPr="00CC7410" w:rsidRDefault="00E50872" w:rsidP="00002F1F">
            <w:pPr>
              <w:pStyle w:val="aff"/>
            </w:pPr>
            <w:r w:rsidRPr="00CC7410">
              <w:rPr>
                <w:rFonts w:hint="eastAsia"/>
              </w:rPr>
              <w:t>Cross-GAT+Y</w:t>
            </w:r>
          </w:p>
        </w:tc>
        <w:tc>
          <w:tcPr>
            <w:tcW w:w="689" w:type="dxa"/>
            <w:noWrap/>
            <w:vAlign w:val="center"/>
            <w:hideMark/>
          </w:tcPr>
          <w:p w14:paraId="7ABF48A2" w14:textId="77777777" w:rsidR="00E50872" w:rsidRPr="00CC7410" w:rsidRDefault="00E50872" w:rsidP="00002F1F">
            <w:pPr>
              <w:pStyle w:val="aff"/>
            </w:pPr>
            <w:r w:rsidRPr="00CC7410">
              <w:rPr>
                <w:rFonts w:hint="eastAsia"/>
              </w:rPr>
              <w:t>0.363</w:t>
            </w:r>
          </w:p>
        </w:tc>
        <w:tc>
          <w:tcPr>
            <w:tcW w:w="543" w:type="dxa"/>
            <w:noWrap/>
            <w:vAlign w:val="center"/>
            <w:hideMark/>
          </w:tcPr>
          <w:p w14:paraId="17525D60" w14:textId="77777777" w:rsidR="00E50872" w:rsidRPr="00CC7410" w:rsidRDefault="00E50872" w:rsidP="00002F1F">
            <w:pPr>
              <w:pStyle w:val="aff"/>
            </w:pPr>
            <w:r w:rsidRPr="00CC7410">
              <w:rPr>
                <w:rFonts w:hint="eastAsia"/>
              </w:rPr>
              <w:t>194</w:t>
            </w:r>
          </w:p>
        </w:tc>
        <w:tc>
          <w:tcPr>
            <w:tcW w:w="783" w:type="dxa"/>
            <w:noWrap/>
            <w:vAlign w:val="center"/>
            <w:hideMark/>
          </w:tcPr>
          <w:p w14:paraId="4DD4DC5A" w14:textId="77777777" w:rsidR="00E50872" w:rsidRPr="00CC7410" w:rsidRDefault="00E50872" w:rsidP="00002F1F">
            <w:pPr>
              <w:pStyle w:val="aff"/>
            </w:pPr>
            <w:r w:rsidRPr="00CC7410">
              <w:rPr>
                <w:rFonts w:hint="eastAsia"/>
              </w:rPr>
              <w:t>0.271</w:t>
            </w:r>
          </w:p>
        </w:tc>
        <w:tc>
          <w:tcPr>
            <w:tcW w:w="820" w:type="dxa"/>
            <w:noWrap/>
            <w:vAlign w:val="center"/>
            <w:hideMark/>
          </w:tcPr>
          <w:p w14:paraId="7A165689" w14:textId="77777777" w:rsidR="00E50872" w:rsidRPr="00CC7410" w:rsidRDefault="00E50872" w:rsidP="00002F1F">
            <w:pPr>
              <w:pStyle w:val="aff"/>
            </w:pPr>
            <w:r w:rsidRPr="00CC7410">
              <w:rPr>
                <w:rFonts w:hint="eastAsia"/>
              </w:rPr>
              <w:t>0.397</w:t>
            </w:r>
          </w:p>
        </w:tc>
        <w:tc>
          <w:tcPr>
            <w:tcW w:w="888" w:type="dxa"/>
            <w:noWrap/>
            <w:vAlign w:val="center"/>
            <w:hideMark/>
          </w:tcPr>
          <w:p w14:paraId="4602D0E9" w14:textId="77777777" w:rsidR="00E50872" w:rsidRPr="00CC7410" w:rsidRDefault="00E50872" w:rsidP="00002F1F">
            <w:pPr>
              <w:pStyle w:val="aff"/>
            </w:pPr>
            <w:r w:rsidRPr="00CC7410">
              <w:rPr>
                <w:rFonts w:hint="eastAsia"/>
              </w:rPr>
              <w:t>0.544</w:t>
            </w:r>
          </w:p>
        </w:tc>
        <w:tc>
          <w:tcPr>
            <w:tcW w:w="813" w:type="dxa"/>
            <w:noWrap/>
            <w:vAlign w:val="center"/>
            <w:hideMark/>
          </w:tcPr>
          <w:p w14:paraId="75156052" w14:textId="77777777" w:rsidR="00E50872" w:rsidRPr="00CC7410" w:rsidRDefault="00E50872" w:rsidP="00002F1F">
            <w:pPr>
              <w:pStyle w:val="aff"/>
            </w:pPr>
            <w:r w:rsidRPr="00CC7410">
              <w:rPr>
                <w:rFonts w:hint="eastAsia"/>
              </w:rPr>
              <w:t>0.365</w:t>
            </w:r>
          </w:p>
        </w:tc>
        <w:tc>
          <w:tcPr>
            <w:tcW w:w="567" w:type="dxa"/>
            <w:noWrap/>
            <w:vAlign w:val="center"/>
            <w:hideMark/>
          </w:tcPr>
          <w:p w14:paraId="501D1649" w14:textId="77777777" w:rsidR="00E50872" w:rsidRPr="00CC7410" w:rsidRDefault="00E50872" w:rsidP="00002F1F">
            <w:pPr>
              <w:pStyle w:val="aff"/>
            </w:pPr>
            <w:r w:rsidRPr="00CC7410">
              <w:rPr>
                <w:rFonts w:hint="eastAsia"/>
              </w:rPr>
              <w:t>199</w:t>
            </w:r>
          </w:p>
        </w:tc>
        <w:tc>
          <w:tcPr>
            <w:tcW w:w="851" w:type="dxa"/>
            <w:noWrap/>
            <w:vAlign w:val="center"/>
            <w:hideMark/>
          </w:tcPr>
          <w:p w14:paraId="06ECC8F6" w14:textId="77777777" w:rsidR="00E50872" w:rsidRPr="00CC7410" w:rsidRDefault="00E50872" w:rsidP="00002F1F">
            <w:pPr>
              <w:pStyle w:val="aff"/>
            </w:pPr>
            <w:r w:rsidRPr="00CC7410">
              <w:rPr>
                <w:rFonts w:hint="eastAsia"/>
              </w:rPr>
              <w:t>0.273</w:t>
            </w:r>
          </w:p>
        </w:tc>
        <w:tc>
          <w:tcPr>
            <w:tcW w:w="850" w:type="dxa"/>
            <w:noWrap/>
            <w:vAlign w:val="center"/>
            <w:hideMark/>
          </w:tcPr>
          <w:p w14:paraId="44E6420F" w14:textId="77777777" w:rsidR="00E50872" w:rsidRPr="00CC7410" w:rsidRDefault="00E50872" w:rsidP="00002F1F">
            <w:pPr>
              <w:pStyle w:val="aff"/>
            </w:pPr>
            <w:r w:rsidRPr="00CC7410">
              <w:rPr>
                <w:rFonts w:hint="eastAsia"/>
              </w:rPr>
              <w:t>0.401</w:t>
            </w:r>
          </w:p>
        </w:tc>
        <w:tc>
          <w:tcPr>
            <w:tcW w:w="888" w:type="dxa"/>
            <w:noWrap/>
            <w:vAlign w:val="center"/>
            <w:hideMark/>
          </w:tcPr>
          <w:p w14:paraId="5081183C" w14:textId="77777777" w:rsidR="00E50872" w:rsidRPr="00CC7410" w:rsidRDefault="00E50872" w:rsidP="00002F1F">
            <w:pPr>
              <w:pStyle w:val="aff"/>
            </w:pPr>
            <w:r w:rsidRPr="00CC7410">
              <w:rPr>
                <w:rFonts w:hint="eastAsia"/>
              </w:rPr>
              <w:t>0.547</w:t>
            </w:r>
          </w:p>
        </w:tc>
      </w:tr>
    </w:tbl>
    <w:p w14:paraId="1E04C7F5" w14:textId="6DF32796" w:rsidR="007C3724" w:rsidRDefault="00E4324D" w:rsidP="00E4324D">
      <w:pPr>
        <w:ind w:firstLine="480"/>
      </w:pPr>
      <w:r>
        <w:rPr>
          <w:rFonts w:hint="eastAsia"/>
        </w:rPr>
        <w:t>在</w:t>
      </w:r>
      <w:r>
        <w:fldChar w:fldCharType="begin"/>
      </w:r>
      <w:r>
        <w:instrText xml:space="preserve"> </w:instrText>
      </w:r>
      <w:r>
        <w:rPr>
          <w:rFonts w:hint="eastAsia"/>
        </w:rPr>
        <w:instrText>REF _Ref74641336 \h</w:instrText>
      </w:r>
      <w:r>
        <w:instrText xml:space="preserve"> </w:instrText>
      </w:r>
      <w:r>
        <w:fldChar w:fldCharType="separate"/>
      </w:r>
      <w:r w:rsidR="004D6817">
        <w:rPr>
          <w:rFonts w:hint="eastAsia"/>
        </w:rPr>
        <w:t>表</w:t>
      </w:r>
      <w:r w:rsidR="004D6817">
        <w:rPr>
          <w:noProof/>
        </w:rPr>
        <w:t>11</w:t>
      </w:r>
      <w:r>
        <w:fldChar w:fldCharType="end"/>
      </w:r>
      <w:r>
        <w:rPr>
          <w:rFonts w:hint="eastAsia"/>
        </w:rPr>
        <w:t>中的</w:t>
      </w:r>
      <w:r>
        <w:rPr>
          <w:rFonts w:hint="eastAsia"/>
        </w:rPr>
        <w:t>X</w:t>
      </w:r>
      <w:r>
        <w:t>+Y</w:t>
      </w:r>
      <w:r>
        <w:rPr>
          <w:rFonts w:hint="eastAsia"/>
        </w:rPr>
        <w:t>，</w:t>
      </w:r>
      <w:r>
        <w:rPr>
          <w:rFonts w:hint="eastAsia"/>
        </w:rPr>
        <w:t>X</w:t>
      </w:r>
      <w:r>
        <w:rPr>
          <w:rFonts w:hint="eastAsia"/>
        </w:rPr>
        <w:t>表示编码器，</w:t>
      </w:r>
      <w:r>
        <w:rPr>
          <w:rFonts w:hint="eastAsia"/>
        </w:rPr>
        <w:t>Y</w:t>
      </w:r>
      <w:r>
        <w:rPr>
          <w:rFonts w:hint="eastAsia"/>
        </w:rPr>
        <w:t>表示解码器。首先，从解码器的角度看，使用</w:t>
      </w:r>
      <w:proofErr w:type="spellStart"/>
      <w:r>
        <w:rPr>
          <w:rFonts w:hint="eastAsia"/>
        </w:rPr>
        <w:t>InteractE</w:t>
      </w:r>
      <w:proofErr w:type="spellEnd"/>
      <w:r>
        <w:rPr>
          <w:rFonts w:hint="eastAsia"/>
        </w:rPr>
        <w:t>的方法比使用</w:t>
      </w:r>
      <w:proofErr w:type="spellStart"/>
      <w:r>
        <w:rPr>
          <w:rFonts w:hint="eastAsia"/>
        </w:rPr>
        <w:t>Conv</w:t>
      </w:r>
      <w:r>
        <w:t>E</w:t>
      </w:r>
      <w:proofErr w:type="spellEnd"/>
      <w:r>
        <w:rPr>
          <w:rFonts w:hint="eastAsia"/>
        </w:rPr>
        <w:t>的方法表现出了更好的性能，在本文的实验过程中，</w:t>
      </w:r>
      <w:proofErr w:type="spellStart"/>
      <w:r>
        <w:rPr>
          <w:rFonts w:hint="eastAsia"/>
        </w:rPr>
        <w:t>ConvE</w:t>
      </w:r>
      <w:proofErr w:type="spellEnd"/>
      <w:r>
        <w:rPr>
          <w:rFonts w:hint="eastAsia"/>
        </w:rPr>
        <w:t>和</w:t>
      </w:r>
      <w:proofErr w:type="spellStart"/>
      <w:r>
        <w:rPr>
          <w:rFonts w:hint="eastAsia"/>
        </w:rPr>
        <w:t>InteractE</w:t>
      </w:r>
      <w:proofErr w:type="spellEnd"/>
      <w:r>
        <w:rPr>
          <w:rFonts w:hint="eastAsia"/>
        </w:rPr>
        <w:t>拥有相同的参数量、相同的输入、相同的训练策略，这样的实验结果</w:t>
      </w:r>
      <w:r>
        <w:rPr>
          <w:rFonts w:hint="eastAsia"/>
        </w:rPr>
        <w:lastRenderedPageBreak/>
        <w:t>说明了</w:t>
      </w:r>
      <w:proofErr w:type="spellStart"/>
      <w:r>
        <w:rPr>
          <w:rFonts w:hint="eastAsia"/>
        </w:rPr>
        <w:t>InteractE</w:t>
      </w:r>
      <w:proofErr w:type="spellEnd"/>
      <w:r>
        <w:rPr>
          <w:rFonts w:hint="eastAsia"/>
        </w:rPr>
        <w:t>对于</w:t>
      </w:r>
      <w:proofErr w:type="spellStart"/>
      <w:r>
        <w:rPr>
          <w:rFonts w:hint="eastAsia"/>
        </w:rPr>
        <w:t>ConvE</w:t>
      </w:r>
      <w:proofErr w:type="spellEnd"/>
      <w:r>
        <w:rPr>
          <w:rFonts w:hint="eastAsia"/>
        </w:rPr>
        <w:t>改进的有效性。其次，从编码器的角度看，总体而言，采用基于特征交互消息函数的编码器</w:t>
      </w:r>
      <w:r>
        <w:rPr>
          <w:rFonts w:hint="eastAsia"/>
        </w:rPr>
        <w:t>Cross</w:t>
      </w:r>
      <w:r>
        <w:t>-GAT</w:t>
      </w:r>
      <w:r>
        <w:rPr>
          <w:rFonts w:hint="eastAsia"/>
        </w:rPr>
        <w:t>取得了最好的结果。同时，</w:t>
      </w:r>
      <w:proofErr w:type="spellStart"/>
      <w:r>
        <w:rPr>
          <w:rFonts w:hint="eastAsia"/>
        </w:rPr>
        <w:t>Concat</w:t>
      </w:r>
      <w:proofErr w:type="spellEnd"/>
      <w:r>
        <w:t>-GAT</w:t>
      </w:r>
      <w:r>
        <w:rPr>
          <w:rFonts w:hint="eastAsia"/>
        </w:rPr>
        <w:t>和</w:t>
      </w:r>
      <w:proofErr w:type="spellStart"/>
      <w:r>
        <w:rPr>
          <w:rFonts w:hint="eastAsia"/>
        </w:rPr>
        <w:t>Corr</w:t>
      </w:r>
      <w:proofErr w:type="spellEnd"/>
      <w:r>
        <w:t>-GAT</w:t>
      </w:r>
      <w:r>
        <w:rPr>
          <w:rFonts w:hint="eastAsia"/>
        </w:rPr>
        <w:t>取得了次优的结果。这说明更加灵活的消息构造函数倾向于拥有更好的适应性，这一点与</w:t>
      </w:r>
      <w:r>
        <w:rPr>
          <w:rFonts w:hint="eastAsia"/>
        </w:rPr>
        <w:t>C</w:t>
      </w:r>
      <w:r>
        <w:t>OMPGCN</w:t>
      </w:r>
      <w:r>
        <w:rPr>
          <w:rFonts w:hint="eastAsia"/>
        </w:rPr>
        <w:t>方法中对于消息构造函数的实验结论一致。同时，对比各项变体函数，可以看出来它们之间的差异已经相对不太明显，</w:t>
      </w:r>
      <w:commentRangeStart w:id="203"/>
      <w:r>
        <w:rPr>
          <w:rFonts w:hint="eastAsia"/>
        </w:rPr>
        <w:t>这说明了目前广泛存在于不同模型中，无参数的组合实体与关系性能受限，</w:t>
      </w:r>
      <w:commentRangeEnd w:id="203"/>
      <w:r w:rsidR="0041169D">
        <w:rPr>
          <w:rStyle w:val="af2"/>
          <w:rFonts w:ascii="Arial" w:hAnsi="Arial"/>
        </w:rPr>
        <w:commentReference w:id="203"/>
      </w:r>
      <w:r>
        <w:rPr>
          <w:rFonts w:hint="eastAsia"/>
        </w:rPr>
        <w:t>下一步的改进方向应该是考虑如何引入合适的额外参数提取实体和关系之间的联系</w:t>
      </w:r>
      <w:r w:rsidR="007C3724">
        <w:rPr>
          <w:rFonts w:hint="eastAsia"/>
        </w:rPr>
        <w:t>。</w:t>
      </w:r>
    </w:p>
    <w:p w14:paraId="3E3E30CD" w14:textId="77777777" w:rsidR="007C3724" w:rsidRDefault="007C3724" w:rsidP="007C3724">
      <w:pPr>
        <w:ind w:firstLine="480"/>
      </w:pPr>
      <w:r>
        <w:rPr>
          <w:rFonts w:hint="eastAsia"/>
        </w:rPr>
        <w:t>（</w:t>
      </w:r>
      <w:r>
        <w:rPr>
          <w:rFonts w:hint="eastAsia"/>
        </w:rPr>
        <w:t>2</w:t>
      </w:r>
      <w:r>
        <w:rPr>
          <w:rFonts w:hint="eastAsia"/>
        </w:rPr>
        <w:t>）引入关系感知参数的对比实验</w:t>
      </w:r>
    </w:p>
    <w:p w14:paraId="31F4C730" w14:textId="5F820C83" w:rsidR="005F4904" w:rsidRDefault="007C3724" w:rsidP="007C3724">
      <w:pPr>
        <w:ind w:firstLine="480"/>
      </w:pPr>
      <w:r>
        <w:fldChar w:fldCharType="begin"/>
      </w:r>
      <w:r>
        <w:instrText xml:space="preserve"> </w:instrText>
      </w:r>
      <w:r>
        <w:rPr>
          <w:rFonts w:hint="eastAsia"/>
        </w:rPr>
        <w:instrText>REF _Ref74643748 \h</w:instrText>
      </w:r>
      <w:r>
        <w:instrText xml:space="preserve"> </w:instrText>
      </w:r>
      <w:r>
        <w:fldChar w:fldCharType="separate"/>
      </w:r>
      <w:r w:rsidR="004D6817" w:rsidRPr="00F44102">
        <w:rPr>
          <w:rFonts w:hint="eastAsia"/>
        </w:rPr>
        <w:t>图</w:t>
      </w:r>
      <w:r w:rsidR="004D6817">
        <w:rPr>
          <w:noProof/>
        </w:rPr>
        <w:t>17</w:t>
      </w:r>
      <w:r>
        <w:fldChar w:fldCharType="end"/>
      </w:r>
      <w:r>
        <w:rPr>
          <w:rFonts w:hint="eastAsia"/>
        </w:rPr>
        <w:t>至</w:t>
      </w:r>
      <w:r>
        <w:fldChar w:fldCharType="begin"/>
      </w:r>
      <w:r>
        <w:instrText xml:space="preserve"> </w:instrText>
      </w:r>
      <w:r>
        <w:rPr>
          <w:rFonts w:hint="eastAsia"/>
        </w:rPr>
        <w:instrText>REF _Ref74643767 \h</w:instrText>
      </w:r>
      <w:r>
        <w:instrText xml:space="preserve"> </w:instrText>
      </w:r>
      <w:r>
        <w:fldChar w:fldCharType="separate"/>
      </w:r>
      <w:r w:rsidR="004D6817">
        <w:rPr>
          <w:rFonts w:hint="eastAsia"/>
        </w:rPr>
        <w:t>图</w:t>
      </w:r>
      <w:r w:rsidR="004D6817">
        <w:rPr>
          <w:noProof/>
        </w:rPr>
        <w:t>20</w:t>
      </w:r>
      <w:r>
        <w:fldChar w:fldCharType="end"/>
      </w:r>
      <w:r>
        <w:rPr>
          <w:rFonts w:hint="eastAsia"/>
        </w:rPr>
        <w:t>展示了引入关系感知参数在</w:t>
      </w:r>
      <w:r>
        <w:rPr>
          <w:rFonts w:hint="eastAsia"/>
        </w:rPr>
        <w:t>F</w:t>
      </w:r>
      <w:r>
        <w:t>B15</w:t>
      </w:r>
      <w:r>
        <w:rPr>
          <w:rFonts w:hint="eastAsia"/>
        </w:rPr>
        <w:t>k</w:t>
      </w:r>
      <w:r>
        <w:t>-237</w:t>
      </w:r>
      <w:r>
        <w:rPr>
          <w:rFonts w:hint="eastAsia"/>
        </w:rPr>
        <w:t>上不同评估指标的实验结果。</w:t>
      </w:r>
    </w:p>
    <w:p w14:paraId="72E2EE27" w14:textId="663247AE" w:rsidR="007C3724" w:rsidRDefault="007C3724" w:rsidP="005F4904">
      <w:pPr>
        <w:ind w:firstLineChars="0" w:firstLine="0"/>
      </w:pPr>
      <w:r>
        <w:rPr>
          <w:rFonts w:hint="eastAsia"/>
        </w:rPr>
        <w:t>在图中，展示了两种不同的</w:t>
      </w:r>
      <w:r>
        <w:rPr>
          <w:rFonts w:hint="eastAsia"/>
        </w:rPr>
        <w:t>R</w:t>
      </w:r>
      <w:r>
        <w:t>AGAT</w:t>
      </w:r>
      <w:r>
        <w:rPr>
          <w:rFonts w:hint="eastAsia"/>
        </w:rPr>
        <w:t>变体：</w:t>
      </w:r>
    </w:p>
    <w:p w14:paraId="06D74B87" w14:textId="77777777" w:rsidR="007C3724" w:rsidRDefault="007C3724" w:rsidP="007C3724">
      <w:pPr>
        <w:pStyle w:val="afa"/>
        <w:numPr>
          <w:ilvl w:val="0"/>
          <w:numId w:val="12"/>
        </w:numPr>
        <w:ind w:firstLineChars="0"/>
      </w:pPr>
      <w:r>
        <w:t>X+</w:t>
      </w:r>
      <w:r>
        <w:rPr>
          <w:rFonts w:hint="eastAsia"/>
        </w:rPr>
        <w:t>Y</w:t>
      </w:r>
      <w:r>
        <w:rPr>
          <w:rFonts w:hint="eastAsia"/>
        </w:rPr>
        <w:t>：正常的</w:t>
      </w:r>
      <w:r>
        <w:rPr>
          <w:rFonts w:hint="eastAsia"/>
        </w:rPr>
        <w:t>R</w:t>
      </w:r>
      <w:r>
        <w:t>AGAT</w:t>
      </w:r>
      <w:r>
        <w:rPr>
          <w:rFonts w:hint="eastAsia"/>
        </w:rPr>
        <w:t>模型，具有关系感知参数</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w:t>
      </w:r>
      <w:r>
        <w:rPr>
          <w:rFonts w:hint="eastAsia"/>
        </w:rPr>
        <w:t>X</w:t>
      </w:r>
      <w:r>
        <w:rPr>
          <w:rFonts w:hint="eastAsia"/>
        </w:rPr>
        <w:t>是编码器，</w:t>
      </w:r>
      <w:r>
        <w:rPr>
          <w:rFonts w:hint="eastAsia"/>
        </w:rPr>
        <w:t>Y</w:t>
      </w:r>
      <w:r>
        <w:rPr>
          <w:rFonts w:hint="eastAsia"/>
        </w:rPr>
        <w:t>是解码器。</w:t>
      </w:r>
    </w:p>
    <w:p w14:paraId="6BCC8C82" w14:textId="51ABEC6E" w:rsidR="001158FC" w:rsidRDefault="007C3724" w:rsidP="003D4DDB">
      <w:pPr>
        <w:pStyle w:val="afa"/>
        <w:numPr>
          <w:ilvl w:val="0"/>
          <w:numId w:val="12"/>
        </w:numPr>
        <w:ind w:firstLineChars="0"/>
      </w:pPr>
      <w:r>
        <w:t>X+Y-</w:t>
      </w:r>
      <w:r>
        <w:rPr>
          <w:rFonts w:hint="eastAsia"/>
        </w:rPr>
        <w:t>w</w:t>
      </w:r>
      <w:r>
        <w:t xml:space="preserve">/o </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：移除关系感知参数</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之后的</w:t>
      </w:r>
      <w:r>
        <w:rPr>
          <w:rFonts w:hint="eastAsia"/>
        </w:rPr>
        <w:t>R</w:t>
      </w:r>
      <w:r>
        <w:t>AGAT</w:t>
      </w:r>
      <w:r>
        <w:rPr>
          <w:rFonts w:hint="eastAsia"/>
        </w:rPr>
        <w:t>模型。</w:t>
      </w:r>
    </w:p>
    <w:p w14:paraId="0DEF4928" w14:textId="77777777" w:rsidR="003D4DDB" w:rsidRPr="00F44102" w:rsidRDefault="003D4DDB" w:rsidP="003D4DDB">
      <w:pPr>
        <w:ind w:firstLineChars="0" w:firstLine="0"/>
        <w:jc w:val="center"/>
      </w:pPr>
      <w:r w:rsidRPr="00F44102">
        <w:rPr>
          <w:noProof/>
        </w:rPr>
        <w:drawing>
          <wp:inline distT="0" distB="0" distL="0" distR="0" wp14:anchorId="4B1CB5F6" wp14:editId="2DC90174">
            <wp:extent cx="3649579" cy="20854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3049" cy="2093170"/>
                    </a:xfrm>
                    <a:prstGeom prst="rect">
                      <a:avLst/>
                    </a:prstGeom>
                  </pic:spPr>
                </pic:pic>
              </a:graphicData>
            </a:graphic>
          </wp:inline>
        </w:drawing>
      </w:r>
    </w:p>
    <w:p w14:paraId="2FD64B8A" w14:textId="596DCE79" w:rsidR="003D4DDB" w:rsidRDefault="003D4DDB" w:rsidP="003D4DDB">
      <w:pPr>
        <w:pStyle w:val="afd"/>
      </w:pPr>
      <w:bookmarkStart w:id="204" w:name="_Ref74643748"/>
      <w:bookmarkStart w:id="205" w:name="_Toc100259306"/>
      <w:r w:rsidRPr="00F44102">
        <w:rPr>
          <w:rFonts w:hint="eastAsia"/>
        </w:rPr>
        <w:t>图</w:t>
      </w:r>
      <w:r w:rsidRPr="00F44102">
        <w:fldChar w:fldCharType="begin"/>
      </w:r>
      <w:r w:rsidRPr="00F44102">
        <w:instrText xml:space="preserve"> </w:instrText>
      </w:r>
      <w:r w:rsidRPr="00F44102">
        <w:rPr>
          <w:rFonts w:hint="eastAsia"/>
        </w:rPr>
        <w:instrText xml:space="preserve">SEQ </w:instrText>
      </w:r>
      <w:r w:rsidRPr="00F44102">
        <w:rPr>
          <w:rFonts w:hint="eastAsia"/>
        </w:rPr>
        <w:instrText>图</w:instrText>
      </w:r>
      <w:r w:rsidRPr="00F44102">
        <w:rPr>
          <w:rFonts w:hint="eastAsia"/>
        </w:rPr>
        <w:instrText xml:space="preserve"> \* ARABIC</w:instrText>
      </w:r>
      <w:r w:rsidRPr="00F44102">
        <w:instrText xml:space="preserve"> </w:instrText>
      </w:r>
      <w:r w:rsidRPr="00F44102">
        <w:fldChar w:fldCharType="separate"/>
      </w:r>
      <w:r w:rsidR="004D6817">
        <w:rPr>
          <w:noProof/>
        </w:rPr>
        <w:t>17</w:t>
      </w:r>
      <w:r w:rsidRPr="00F44102">
        <w:fldChar w:fldCharType="end"/>
      </w:r>
      <w:bookmarkEnd w:id="204"/>
      <w:r w:rsidRPr="00F44102">
        <w:t xml:space="preserve">  </w:t>
      </w:r>
      <w:r w:rsidRPr="00F44102">
        <w:rPr>
          <w:rFonts w:hint="eastAsia"/>
        </w:rPr>
        <w:t>引入关系感知参数在</w:t>
      </w:r>
      <w:r w:rsidRPr="00F44102">
        <w:rPr>
          <w:rFonts w:hint="eastAsia"/>
        </w:rPr>
        <w:t>F</w:t>
      </w:r>
      <w:r w:rsidRPr="00F44102">
        <w:t>B15</w:t>
      </w:r>
      <w:r w:rsidRPr="00F44102">
        <w:rPr>
          <w:rFonts w:hint="eastAsia"/>
        </w:rPr>
        <w:t>k</w:t>
      </w:r>
      <w:r w:rsidRPr="00F44102">
        <w:t>-237</w:t>
      </w:r>
      <w:r w:rsidRPr="00F44102">
        <w:rPr>
          <w:rFonts w:hint="eastAsia"/>
        </w:rPr>
        <w:t>上的</w:t>
      </w:r>
      <w:r w:rsidRPr="00F44102">
        <w:rPr>
          <w:rFonts w:hint="eastAsia"/>
        </w:rPr>
        <w:t>M</w:t>
      </w:r>
      <w:r w:rsidRPr="00F44102">
        <w:t>RR</w:t>
      </w:r>
      <w:r w:rsidRPr="00F44102">
        <w:rPr>
          <w:rFonts w:hint="eastAsia"/>
        </w:rPr>
        <w:t>结果</w:t>
      </w:r>
      <w:bookmarkEnd w:id="205"/>
    </w:p>
    <w:p w14:paraId="7B422FE0" w14:textId="77777777" w:rsidR="007C3724" w:rsidRDefault="007C3724" w:rsidP="007C3724">
      <w:pPr>
        <w:pStyle w:val="afd"/>
        <w:keepNext/>
      </w:pPr>
      <w:r w:rsidRPr="00EE3386">
        <w:rPr>
          <w:noProof/>
        </w:rPr>
        <w:drawing>
          <wp:inline distT="0" distB="0" distL="0" distR="0" wp14:anchorId="46F0610B" wp14:editId="7CE59EB0">
            <wp:extent cx="3689582" cy="22612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8452" cy="2266671"/>
                    </a:xfrm>
                    <a:prstGeom prst="rect">
                      <a:avLst/>
                    </a:prstGeom>
                  </pic:spPr>
                </pic:pic>
              </a:graphicData>
            </a:graphic>
          </wp:inline>
        </w:drawing>
      </w:r>
    </w:p>
    <w:p w14:paraId="35339C90" w14:textId="00E5D166" w:rsidR="007C3724" w:rsidRDefault="007C3724" w:rsidP="007C3724">
      <w:pPr>
        <w:pStyle w:val="afd"/>
      </w:pPr>
      <w:bookmarkStart w:id="206" w:name="_Toc10025930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18</w:t>
      </w:r>
      <w:r>
        <w:fldChar w:fldCharType="end"/>
      </w:r>
      <w:r>
        <w:t xml:space="preserve">  </w:t>
      </w:r>
      <w:r>
        <w:rPr>
          <w:rFonts w:hint="eastAsia"/>
        </w:rPr>
        <w:t>引入关系感知参数在</w:t>
      </w:r>
      <w:r>
        <w:rPr>
          <w:rFonts w:hint="eastAsia"/>
        </w:rPr>
        <w:t>F</w:t>
      </w:r>
      <w:r>
        <w:t>B15</w:t>
      </w:r>
      <w:r>
        <w:rPr>
          <w:rFonts w:hint="eastAsia"/>
        </w:rPr>
        <w:t>k</w:t>
      </w:r>
      <w:r>
        <w:t>-237</w:t>
      </w:r>
      <w:r>
        <w:rPr>
          <w:rFonts w:hint="eastAsia"/>
        </w:rPr>
        <w:t>上的</w:t>
      </w:r>
      <w:r>
        <w:t>H</w:t>
      </w:r>
      <w:r>
        <w:rPr>
          <w:rFonts w:hint="eastAsia"/>
        </w:rPr>
        <w:t>it</w:t>
      </w:r>
      <w:r>
        <w:t>@1</w:t>
      </w:r>
      <w:r>
        <w:rPr>
          <w:rFonts w:hint="eastAsia"/>
        </w:rPr>
        <w:t>结果</w:t>
      </w:r>
      <w:bookmarkEnd w:id="206"/>
    </w:p>
    <w:p w14:paraId="180A0147" w14:textId="77777777" w:rsidR="007C3724" w:rsidRDefault="007C3724" w:rsidP="007C3724">
      <w:pPr>
        <w:keepNext/>
        <w:ind w:firstLineChars="0" w:firstLine="0"/>
        <w:jc w:val="center"/>
      </w:pPr>
      <w:r w:rsidRPr="00FF42E5">
        <w:rPr>
          <w:noProof/>
        </w:rPr>
        <w:lastRenderedPageBreak/>
        <w:drawing>
          <wp:inline distT="0" distB="0" distL="0" distR="0" wp14:anchorId="1CE9AED8" wp14:editId="544557E7">
            <wp:extent cx="3758400" cy="2282429"/>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8400" cy="2282429"/>
                    </a:xfrm>
                    <a:prstGeom prst="rect">
                      <a:avLst/>
                    </a:prstGeom>
                  </pic:spPr>
                </pic:pic>
              </a:graphicData>
            </a:graphic>
          </wp:inline>
        </w:drawing>
      </w:r>
    </w:p>
    <w:p w14:paraId="52DFC6C6" w14:textId="1C2FC82A" w:rsidR="007C3724" w:rsidRDefault="007C3724" w:rsidP="00F264D9">
      <w:pPr>
        <w:pStyle w:val="afd"/>
      </w:pPr>
      <w:bookmarkStart w:id="207" w:name="_Toc10025930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19</w:t>
      </w:r>
      <w:r>
        <w:fldChar w:fldCharType="end"/>
      </w:r>
      <w:r>
        <w:t xml:space="preserve">  </w:t>
      </w:r>
      <w:r>
        <w:rPr>
          <w:rFonts w:hint="eastAsia"/>
        </w:rPr>
        <w:t>引入关系感知参数在</w:t>
      </w:r>
      <w:r>
        <w:rPr>
          <w:rFonts w:hint="eastAsia"/>
        </w:rPr>
        <w:t>F</w:t>
      </w:r>
      <w:r>
        <w:t>B15</w:t>
      </w:r>
      <w:r>
        <w:rPr>
          <w:rFonts w:hint="eastAsia"/>
        </w:rPr>
        <w:t>k</w:t>
      </w:r>
      <w:r>
        <w:t>-237</w:t>
      </w:r>
      <w:r>
        <w:rPr>
          <w:rFonts w:hint="eastAsia"/>
        </w:rPr>
        <w:t>上的</w:t>
      </w:r>
      <w:r>
        <w:t>H</w:t>
      </w:r>
      <w:r>
        <w:rPr>
          <w:rFonts w:hint="eastAsia"/>
        </w:rPr>
        <w:t>it</w:t>
      </w:r>
      <w:r>
        <w:t>@3</w:t>
      </w:r>
      <w:r>
        <w:rPr>
          <w:rFonts w:hint="eastAsia"/>
        </w:rPr>
        <w:t>结果</w:t>
      </w:r>
      <w:bookmarkEnd w:id="207"/>
    </w:p>
    <w:p w14:paraId="6DD98CCB" w14:textId="77777777" w:rsidR="007C3724" w:rsidRDefault="007C3724" w:rsidP="007C3724">
      <w:pPr>
        <w:keepNext/>
        <w:ind w:firstLineChars="0" w:firstLine="0"/>
        <w:jc w:val="center"/>
      </w:pPr>
      <w:r w:rsidRPr="00183F5A">
        <w:rPr>
          <w:noProof/>
        </w:rPr>
        <w:drawing>
          <wp:inline distT="0" distB="0" distL="0" distR="0" wp14:anchorId="368CFA82" wp14:editId="7C577F8E">
            <wp:extent cx="3874169" cy="222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6573" cy="2225780"/>
                    </a:xfrm>
                    <a:prstGeom prst="rect">
                      <a:avLst/>
                    </a:prstGeom>
                  </pic:spPr>
                </pic:pic>
              </a:graphicData>
            </a:graphic>
          </wp:inline>
        </w:drawing>
      </w:r>
    </w:p>
    <w:p w14:paraId="4DFB330B" w14:textId="4E6626E8" w:rsidR="007C3724" w:rsidRDefault="007C3724" w:rsidP="007C3724">
      <w:pPr>
        <w:pStyle w:val="afd"/>
      </w:pPr>
      <w:bookmarkStart w:id="208" w:name="_Ref74643767"/>
      <w:bookmarkStart w:id="209" w:name="_Toc10025930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20</w:t>
      </w:r>
      <w:r>
        <w:fldChar w:fldCharType="end"/>
      </w:r>
      <w:bookmarkEnd w:id="208"/>
      <w:r>
        <w:t xml:space="preserve">  </w:t>
      </w:r>
      <w:r>
        <w:rPr>
          <w:rFonts w:hint="eastAsia"/>
        </w:rPr>
        <w:t>引入关系感知参数在</w:t>
      </w:r>
      <w:r>
        <w:rPr>
          <w:rFonts w:hint="eastAsia"/>
        </w:rPr>
        <w:t>F</w:t>
      </w:r>
      <w:r>
        <w:t>B15</w:t>
      </w:r>
      <w:r>
        <w:rPr>
          <w:rFonts w:hint="eastAsia"/>
        </w:rPr>
        <w:t>k</w:t>
      </w:r>
      <w:r>
        <w:t>-237</w:t>
      </w:r>
      <w:r>
        <w:rPr>
          <w:rFonts w:hint="eastAsia"/>
        </w:rPr>
        <w:t>上的</w:t>
      </w:r>
      <w:r>
        <w:t>H</w:t>
      </w:r>
      <w:r>
        <w:rPr>
          <w:rFonts w:hint="eastAsia"/>
        </w:rPr>
        <w:t>it</w:t>
      </w:r>
      <w:r>
        <w:t>@10</w:t>
      </w:r>
      <w:r>
        <w:rPr>
          <w:rFonts w:hint="eastAsia"/>
        </w:rPr>
        <w:t>结果</w:t>
      </w:r>
      <w:bookmarkEnd w:id="209"/>
    </w:p>
    <w:p w14:paraId="363C6D57" w14:textId="0688F806" w:rsidR="00CD2CF2" w:rsidRDefault="00CD2CF2" w:rsidP="00CD2CF2">
      <w:pPr>
        <w:ind w:firstLine="480"/>
      </w:pPr>
      <w:r>
        <w:rPr>
          <w:rFonts w:hint="eastAsia"/>
        </w:rPr>
        <w:t>在移除关系感知参数</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之后，此时的消息构造函数对应于在之前各类基于图</w:t>
      </w:r>
      <w:r w:rsidR="00EA4D7F">
        <w:rPr>
          <w:rFonts w:hint="eastAsia"/>
        </w:rPr>
        <w:t>神经</w:t>
      </w:r>
      <w:r>
        <w:rPr>
          <w:rFonts w:hint="eastAsia"/>
        </w:rPr>
        <w:t>网络的知识表示学习算法中广泛应用的方法。通过实验结果可以看出，引入关系特定参数后，总是取得了更好的实验性能。这说明了本文提出的实现关系感知的关键设计的有效性。另外，可以观察到</w:t>
      </w:r>
      <w:proofErr w:type="spellStart"/>
      <w:r>
        <w:rPr>
          <w:rFonts w:hint="eastAsia"/>
        </w:rPr>
        <w:t>Corr</w:t>
      </w:r>
      <w:proofErr w:type="spellEnd"/>
      <w:r>
        <w:rPr>
          <w:rFonts w:hint="eastAsia"/>
        </w:rPr>
        <w:t>和</w:t>
      </w:r>
      <w:proofErr w:type="spellStart"/>
      <w:r>
        <w:rPr>
          <w:rFonts w:hint="eastAsia"/>
        </w:rPr>
        <w:t>Concat</w:t>
      </w:r>
      <w:proofErr w:type="spellEnd"/>
      <w:r>
        <w:rPr>
          <w:rFonts w:hint="eastAsia"/>
        </w:rPr>
        <w:t>这种相对更复杂的组合方法，在没有实现关系感知之前甚至效果比</w:t>
      </w:r>
      <w:r>
        <w:rPr>
          <w:rFonts w:hint="eastAsia"/>
        </w:rPr>
        <w:t>Trans</w:t>
      </w:r>
      <w:r>
        <w:rPr>
          <w:rFonts w:hint="eastAsia"/>
        </w:rPr>
        <w:t>和</w:t>
      </w:r>
      <w:proofErr w:type="spellStart"/>
      <w:r>
        <w:rPr>
          <w:rFonts w:hint="eastAsia"/>
        </w:rPr>
        <w:t>Mult</w:t>
      </w:r>
      <w:proofErr w:type="spellEnd"/>
      <w:r>
        <w:rPr>
          <w:rFonts w:hint="eastAsia"/>
        </w:rPr>
        <w:t>这样简单的方法还要差。这说明可能对于复杂的组合方法来说，引入关系感知参数有可能获得更大的效果提升。</w:t>
      </w:r>
    </w:p>
    <w:p w14:paraId="38E20B08" w14:textId="5524DE9F" w:rsidR="007C3724" w:rsidRDefault="007C3724" w:rsidP="007C3724">
      <w:pPr>
        <w:ind w:firstLine="480"/>
      </w:pPr>
      <w:r>
        <w:rPr>
          <w:rFonts w:hint="eastAsia"/>
        </w:rPr>
        <w:t>（</w:t>
      </w:r>
      <w:r>
        <w:rPr>
          <w:rFonts w:hint="eastAsia"/>
        </w:rPr>
        <w:t>3</w:t>
      </w:r>
      <w:r>
        <w:rPr>
          <w:rFonts w:hint="eastAsia"/>
        </w:rPr>
        <w:t>）消融实验</w:t>
      </w:r>
    </w:p>
    <w:p w14:paraId="456912C6" w14:textId="14C8D382" w:rsidR="007C3724" w:rsidRDefault="00C241C2" w:rsidP="00543D3E">
      <w:pPr>
        <w:ind w:firstLine="480"/>
      </w:pPr>
      <w:r>
        <w:rPr>
          <w:rFonts w:hint="eastAsia"/>
        </w:rPr>
        <w:t>为了进一步验证各项关键设计的效果，本文基于表现出最好性能的解码器</w:t>
      </w:r>
      <w:r>
        <w:rPr>
          <w:rFonts w:hint="eastAsia"/>
        </w:rPr>
        <w:t>Cross</w:t>
      </w:r>
      <w:r>
        <w:t>-GAT</w:t>
      </w:r>
      <w:r>
        <w:rPr>
          <w:rFonts w:hint="eastAsia"/>
        </w:rPr>
        <w:t>上进行消融实验，实验结果如</w:t>
      </w:r>
      <w:r>
        <w:fldChar w:fldCharType="begin"/>
      </w:r>
      <w:r>
        <w:instrText xml:space="preserve"> </w:instrText>
      </w:r>
      <w:r>
        <w:rPr>
          <w:rFonts w:hint="eastAsia"/>
        </w:rPr>
        <w:instrText>REF _Ref74645333 \h</w:instrText>
      </w:r>
      <w:r>
        <w:instrText xml:space="preserve"> </w:instrText>
      </w:r>
      <w:r>
        <w:fldChar w:fldCharType="separate"/>
      </w:r>
      <w:r w:rsidR="004D6817">
        <w:rPr>
          <w:rFonts w:hint="eastAsia"/>
        </w:rPr>
        <w:t>表</w:t>
      </w:r>
      <w:r w:rsidR="004D6817">
        <w:rPr>
          <w:noProof/>
        </w:rPr>
        <w:t>12</w:t>
      </w:r>
      <w:r>
        <w:fldChar w:fldCharType="end"/>
      </w:r>
      <w:r>
        <w:rPr>
          <w:rFonts w:hint="eastAsia"/>
        </w:rPr>
        <w:t>所示。通过实验可以看出来，如果没有关系感知或者没有关系的方向感知，都会造成模型的性能下降，这说明了在关系感知消息构造方法中实现关系感知的重要性；同时，如果在消息聚和时，没有实现对于关系的多方向</w:t>
      </w:r>
      <w:r>
        <w:rPr>
          <w:rFonts w:hint="eastAsia"/>
        </w:rPr>
        <w:lastRenderedPageBreak/>
        <w:t>感知，同样会出现模型效果降低。另外，针对本文提出的基于特征交叉交互的</w:t>
      </w:r>
      <w:r>
        <w:rPr>
          <w:rFonts w:hint="eastAsia"/>
        </w:rPr>
        <w:t>Cross</w:t>
      </w:r>
      <w:r>
        <w:rPr>
          <w:rFonts w:hint="eastAsia"/>
        </w:rPr>
        <w:t>消息构造函数，在没有实现关系对实体的交互和实体对关系的交互时，都会出现模型效果的下降，这验证了实现特征交叉的有效性</w:t>
      </w:r>
      <w:r w:rsidR="007C3724">
        <w:rPr>
          <w:rFonts w:hint="eastAsia"/>
        </w:rPr>
        <w:t>。</w:t>
      </w:r>
    </w:p>
    <w:p w14:paraId="6B021922" w14:textId="4DCF291B" w:rsidR="007C3724" w:rsidRDefault="007C3724" w:rsidP="007C3724">
      <w:pPr>
        <w:pStyle w:val="afc"/>
      </w:pPr>
      <w:bookmarkStart w:id="210" w:name="_Ref74645333"/>
      <w:bookmarkStart w:id="211" w:name="_Toc10025423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12</w:t>
      </w:r>
      <w:r>
        <w:fldChar w:fldCharType="end"/>
      </w:r>
      <w:bookmarkEnd w:id="210"/>
      <w:r>
        <w:t xml:space="preserve">  </w:t>
      </w:r>
      <w:r>
        <w:rPr>
          <w:rFonts w:hint="eastAsia"/>
        </w:rPr>
        <w:t>消融实验结果</w:t>
      </w:r>
      <w:bookmarkEnd w:id="211"/>
    </w:p>
    <w:tbl>
      <w:tblPr>
        <w:tblStyle w:val="a4"/>
        <w:tblW w:w="0" w:type="auto"/>
        <w:jc w:val="center"/>
        <w:tblLook w:val="04A0" w:firstRow="1" w:lastRow="0" w:firstColumn="1" w:lastColumn="0" w:noHBand="0" w:noVBand="1"/>
      </w:tblPr>
      <w:tblGrid>
        <w:gridCol w:w="2405"/>
        <w:gridCol w:w="851"/>
        <w:gridCol w:w="708"/>
        <w:gridCol w:w="993"/>
        <w:gridCol w:w="850"/>
        <w:gridCol w:w="992"/>
      </w:tblGrid>
      <w:tr w:rsidR="007C3724" w:rsidRPr="00ED550C" w14:paraId="2286F5DD" w14:textId="77777777" w:rsidTr="003F0A60">
        <w:trPr>
          <w:trHeight w:val="320"/>
          <w:jc w:val="center"/>
        </w:trPr>
        <w:tc>
          <w:tcPr>
            <w:tcW w:w="2405" w:type="dxa"/>
            <w:noWrap/>
            <w:vAlign w:val="center"/>
            <w:hideMark/>
          </w:tcPr>
          <w:p w14:paraId="4A8B1A12" w14:textId="77777777" w:rsidR="007C3724" w:rsidRPr="00ED550C" w:rsidRDefault="007C3724" w:rsidP="003F0A60">
            <w:pPr>
              <w:pStyle w:val="aff"/>
            </w:pPr>
            <w:r w:rsidRPr="00ED550C">
              <w:rPr>
                <w:rFonts w:hint="eastAsia"/>
              </w:rPr>
              <w:t xml:space="preserve">　</w:t>
            </w:r>
          </w:p>
        </w:tc>
        <w:tc>
          <w:tcPr>
            <w:tcW w:w="851" w:type="dxa"/>
            <w:noWrap/>
            <w:vAlign w:val="center"/>
            <w:hideMark/>
          </w:tcPr>
          <w:p w14:paraId="557413F5" w14:textId="77777777" w:rsidR="007C3724" w:rsidRPr="00ED550C" w:rsidRDefault="007C3724" w:rsidP="003F0A60">
            <w:pPr>
              <w:pStyle w:val="aff"/>
            </w:pPr>
            <w:r w:rsidRPr="00ED550C">
              <w:rPr>
                <w:rFonts w:hint="eastAsia"/>
              </w:rPr>
              <w:t>MRR</w:t>
            </w:r>
          </w:p>
        </w:tc>
        <w:tc>
          <w:tcPr>
            <w:tcW w:w="708" w:type="dxa"/>
            <w:noWrap/>
            <w:vAlign w:val="center"/>
            <w:hideMark/>
          </w:tcPr>
          <w:p w14:paraId="612E7BAA" w14:textId="77777777" w:rsidR="007C3724" w:rsidRPr="00ED550C" w:rsidRDefault="007C3724" w:rsidP="003F0A60">
            <w:pPr>
              <w:pStyle w:val="aff"/>
            </w:pPr>
            <w:r w:rsidRPr="00ED550C">
              <w:rPr>
                <w:rFonts w:hint="eastAsia"/>
              </w:rPr>
              <w:t>MR</w:t>
            </w:r>
          </w:p>
        </w:tc>
        <w:tc>
          <w:tcPr>
            <w:tcW w:w="993" w:type="dxa"/>
            <w:noWrap/>
            <w:vAlign w:val="center"/>
            <w:hideMark/>
          </w:tcPr>
          <w:p w14:paraId="4F4B048B" w14:textId="77777777" w:rsidR="007C3724" w:rsidRPr="00ED550C" w:rsidRDefault="007C3724" w:rsidP="003F0A60">
            <w:pPr>
              <w:pStyle w:val="aff"/>
            </w:pPr>
            <w:r w:rsidRPr="00ED550C">
              <w:rPr>
                <w:rFonts w:hint="eastAsia"/>
              </w:rPr>
              <w:t>H</w:t>
            </w:r>
            <w:r>
              <w:rPr>
                <w:rFonts w:hint="eastAsia"/>
              </w:rPr>
              <w:t>it</w:t>
            </w:r>
            <w:r w:rsidRPr="00ED550C">
              <w:rPr>
                <w:rFonts w:hint="eastAsia"/>
              </w:rPr>
              <w:t>@1</w:t>
            </w:r>
          </w:p>
        </w:tc>
        <w:tc>
          <w:tcPr>
            <w:tcW w:w="850" w:type="dxa"/>
            <w:noWrap/>
            <w:vAlign w:val="center"/>
            <w:hideMark/>
          </w:tcPr>
          <w:p w14:paraId="0BFA35E5" w14:textId="77777777" w:rsidR="007C3724" w:rsidRPr="00ED550C" w:rsidRDefault="007C3724" w:rsidP="003F0A60">
            <w:pPr>
              <w:pStyle w:val="aff"/>
            </w:pPr>
            <w:r w:rsidRPr="00ED550C">
              <w:rPr>
                <w:rFonts w:hint="eastAsia"/>
              </w:rPr>
              <w:t>Hit@3</w:t>
            </w:r>
          </w:p>
        </w:tc>
        <w:tc>
          <w:tcPr>
            <w:tcW w:w="992" w:type="dxa"/>
            <w:noWrap/>
            <w:vAlign w:val="center"/>
            <w:hideMark/>
          </w:tcPr>
          <w:p w14:paraId="18F24D2A" w14:textId="77777777" w:rsidR="007C3724" w:rsidRPr="00ED550C" w:rsidRDefault="007C3724" w:rsidP="003F0A60">
            <w:pPr>
              <w:pStyle w:val="aff"/>
            </w:pPr>
            <w:r w:rsidRPr="00ED550C">
              <w:rPr>
                <w:rFonts w:hint="eastAsia"/>
              </w:rPr>
              <w:t>Hit@10</w:t>
            </w:r>
          </w:p>
        </w:tc>
      </w:tr>
      <w:tr w:rsidR="007C3724" w:rsidRPr="00ED550C" w14:paraId="7AF080B1" w14:textId="77777777" w:rsidTr="003F0A60">
        <w:trPr>
          <w:trHeight w:val="320"/>
          <w:jc w:val="center"/>
        </w:trPr>
        <w:tc>
          <w:tcPr>
            <w:tcW w:w="2405" w:type="dxa"/>
            <w:noWrap/>
            <w:vAlign w:val="center"/>
            <w:hideMark/>
          </w:tcPr>
          <w:p w14:paraId="2E92DC34" w14:textId="77777777" w:rsidR="007C3724" w:rsidRPr="00ED550C" w:rsidRDefault="007C3724" w:rsidP="003F0A60">
            <w:pPr>
              <w:pStyle w:val="aff"/>
            </w:pPr>
            <w:r w:rsidRPr="00ED550C">
              <w:rPr>
                <w:rFonts w:hint="eastAsia"/>
              </w:rPr>
              <w:t>RAGAT</w:t>
            </w:r>
          </w:p>
        </w:tc>
        <w:tc>
          <w:tcPr>
            <w:tcW w:w="851" w:type="dxa"/>
            <w:noWrap/>
            <w:vAlign w:val="center"/>
            <w:hideMark/>
          </w:tcPr>
          <w:p w14:paraId="53168437" w14:textId="77777777" w:rsidR="007C3724" w:rsidRPr="00ED550C" w:rsidRDefault="007C3724" w:rsidP="003F0A60">
            <w:pPr>
              <w:pStyle w:val="aff"/>
            </w:pPr>
            <w:r w:rsidRPr="00ED550C">
              <w:rPr>
                <w:rFonts w:hint="eastAsia"/>
              </w:rPr>
              <w:t>0.365</w:t>
            </w:r>
          </w:p>
        </w:tc>
        <w:tc>
          <w:tcPr>
            <w:tcW w:w="708" w:type="dxa"/>
            <w:noWrap/>
            <w:vAlign w:val="center"/>
            <w:hideMark/>
          </w:tcPr>
          <w:p w14:paraId="21DB1D34" w14:textId="77777777" w:rsidR="007C3724" w:rsidRPr="00ED550C" w:rsidRDefault="007C3724" w:rsidP="003F0A60">
            <w:pPr>
              <w:pStyle w:val="aff"/>
            </w:pPr>
            <w:r w:rsidRPr="00ED550C">
              <w:rPr>
                <w:rFonts w:hint="eastAsia"/>
              </w:rPr>
              <w:t>196</w:t>
            </w:r>
          </w:p>
        </w:tc>
        <w:tc>
          <w:tcPr>
            <w:tcW w:w="993" w:type="dxa"/>
            <w:noWrap/>
            <w:vAlign w:val="center"/>
            <w:hideMark/>
          </w:tcPr>
          <w:p w14:paraId="6DFC2AF4" w14:textId="77777777" w:rsidR="007C3724" w:rsidRPr="00ED550C" w:rsidRDefault="007C3724" w:rsidP="003F0A60">
            <w:pPr>
              <w:pStyle w:val="aff"/>
            </w:pPr>
            <w:r w:rsidRPr="00ED550C">
              <w:rPr>
                <w:rFonts w:hint="eastAsia"/>
              </w:rPr>
              <w:t>0.273</w:t>
            </w:r>
          </w:p>
        </w:tc>
        <w:tc>
          <w:tcPr>
            <w:tcW w:w="850" w:type="dxa"/>
            <w:noWrap/>
            <w:vAlign w:val="center"/>
            <w:hideMark/>
          </w:tcPr>
          <w:p w14:paraId="7E08D563" w14:textId="77777777" w:rsidR="007C3724" w:rsidRPr="00ED550C" w:rsidRDefault="007C3724" w:rsidP="003F0A60">
            <w:pPr>
              <w:pStyle w:val="aff"/>
            </w:pPr>
            <w:r w:rsidRPr="00ED550C">
              <w:rPr>
                <w:rFonts w:hint="eastAsia"/>
              </w:rPr>
              <w:t>0.401</w:t>
            </w:r>
          </w:p>
        </w:tc>
        <w:tc>
          <w:tcPr>
            <w:tcW w:w="992" w:type="dxa"/>
            <w:noWrap/>
            <w:vAlign w:val="center"/>
            <w:hideMark/>
          </w:tcPr>
          <w:p w14:paraId="33EF35D2" w14:textId="77777777" w:rsidR="007C3724" w:rsidRPr="00ED550C" w:rsidRDefault="007C3724" w:rsidP="003F0A60">
            <w:pPr>
              <w:pStyle w:val="aff"/>
            </w:pPr>
            <w:r w:rsidRPr="00ED550C">
              <w:rPr>
                <w:rFonts w:hint="eastAsia"/>
              </w:rPr>
              <w:t>0.547</w:t>
            </w:r>
          </w:p>
        </w:tc>
      </w:tr>
      <w:tr w:rsidR="007C3724" w:rsidRPr="00ED550C" w14:paraId="6F762A57" w14:textId="77777777" w:rsidTr="003F0A60">
        <w:trPr>
          <w:trHeight w:val="320"/>
          <w:jc w:val="center"/>
        </w:trPr>
        <w:tc>
          <w:tcPr>
            <w:tcW w:w="2405" w:type="dxa"/>
            <w:noWrap/>
            <w:vAlign w:val="center"/>
            <w:hideMark/>
          </w:tcPr>
          <w:p w14:paraId="77860A79" w14:textId="77777777" w:rsidR="007C3724" w:rsidRPr="00ED550C" w:rsidRDefault="007C3724" w:rsidP="003F0A60">
            <w:pPr>
              <w:pStyle w:val="aff"/>
            </w:pPr>
            <w:r w:rsidRPr="00ED550C">
              <w:rPr>
                <w:rFonts w:hint="eastAsia"/>
              </w:rPr>
              <w:t>没有关系感知</w:t>
            </w:r>
          </w:p>
        </w:tc>
        <w:tc>
          <w:tcPr>
            <w:tcW w:w="851" w:type="dxa"/>
            <w:noWrap/>
            <w:vAlign w:val="center"/>
            <w:hideMark/>
          </w:tcPr>
          <w:p w14:paraId="6C4CADAE" w14:textId="77777777" w:rsidR="007C3724" w:rsidRPr="00ED550C" w:rsidRDefault="007C3724" w:rsidP="003F0A60">
            <w:pPr>
              <w:pStyle w:val="aff"/>
            </w:pPr>
            <w:r w:rsidRPr="00ED550C">
              <w:rPr>
                <w:rFonts w:hint="eastAsia"/>
              </w:rPr>
              <w:t>0.362</w:t>
            </w:r>
          </w:p>
        </w:tc>
        <w:tc>
          <w:tcPr>
            <w:tcW w:w="708" w:type="dxa"/>
            <w:noWrap/>
            <w:vAlign w:val="center"/>
            <w:hideMark/>
          </w:tcPr>
          <w:p w14:paraId="54AFD170" w14:textId="77777777" w:rsidR="007C3724" w:rsidRPr="00ED550C" w:rsidRDefault="007C3724" w:rsidP="003F0A60">
            <w:pPr>
              <w:pStyle w:val="aff"/>
            </w:pPr>
            <w:r w:rsidRPr="00ED550C">
              <w:rPr>
                <w:rFonts w:hint="eastAsia"/>
              </w:rPr>
              <w:t>168</w:t>
            </w:r>
          </w:p>
        </w:tc>
        <w:tc>
          <w:tcPr>
            <w:tcW w:w="993" w:type="dxa"/>
            <w:noWrap/>
            <w:vAlign w:val="center"/>
            <w:hideMark/>
          </w:tcPr>
          <w:p w14:paraId="78029ECF" w14:textId="77777777" w:rsidR="007C3724" w:rsidRPr="00ED550C" w:rsidRDefault="007C3724" w:rsidP="003F0A60">
            <w:pPr>
              <w:pStyle w:val="aff"/>
            </w:pPr>
            <w:r w:rsidRPr="00ED550C">
              <w:rPr>
                <w:rFonts w:hint="eastAsia"/>
              </w:rPr>
              <w:t>0.271</w:t>
            </w:r>
          </w:p>
        </w:tc>
        <w:tc>
          <w:tcPr>
            <w:tcW w:w="850" w:type="dxa"/>
            <w:noWrap/>
            <w:vAlign w:val="center"/>
            <w:hideMark/>
          </w:tcPr>
          <w:p w14:paraId="17936556" w14:textId="77777777" w:rsidR="007C3724" w:rsidRPr="00ED550C" w:rsidRDefault="007C3724" w:rsidP="003F0A60">
            <w:pPr>
              <w:pStyle w:val="aff"/>
            </w:pPr>
            <w:r w:rsidRPr="00ED550C">
              <w:rPr>
                <w:rFonts w:hint="eastAsia"/>
              </w:rPr>
              <w:t>0.396</w:t>
            </w:r>
          </w:p>
        </w:tc>
        <w:tc>
          <w:tcPr>
            <w:tcW w:w="992" w:type="dxa"/>
            <w:noWrap/>
            <w:vAlign w:val="center"/>
            <w:hideMark/>
          </w:tcPr>
          <w:p w14:paraId="0CA34AB8" w14:textId="77777777" w:rsidR="007C3724" w:rsidRPr="00ED550C" w:rsidRDefault="007C3724" w:rsidP="003F0A60">
            <w:pPr>
              <w:pStyle w:val="aff"/>
            </w:pPr>
            <w:r w:rsidRPr="00ED550C">
              <w:rPr>
                <w:rFonts w:hint="eastAsia"/>
              </w:rPr>
              <w:t>0.542</w:t>
            </w:r>
          </w:p>
        </w:tc>
      </w:tr>
      <w:tr w:rsidR="007C3724" w:rsidRPr="00ED550C" w14:paraId="732049F6" w14:textId="77777777" w:rsidTr="003F0A60">
        <w:trPr>
          <w:trHeight w:val="320"/>
          <w:jc w:val="center"/>
        </w:trPr>
        <w:tc>
          <w:tcPr>
            <w:tcW w:w="2405" w:type="dxa"/>
            <w:noWrap/>
            <w:vAlign w:val="center"/>
            <w:hideMark/>
          </w:tcPr>
          <w:p w14:paraId="23433FF9" w14:textId="77777777" w:rsidR="007C3724" w:rsidRPr="00ED550C" w:rsidRDefault="007C3724" w:rsidP="003F0A60">
            <w:pPr>
              <w:pStyle w:val="aff"/>
            </w:pPr>
            <w:r w:rsidRPr="00ED550C">
              <w:rPr>
                <w:rFonts w:hint="eastAsia"/>
              </w:rPr>
              <w:t>没有方向感知</w:t>
            </w:r>
          </w:p>
        </w:tc>
        <w:tc>
          <w:tcPr>
            <w:tcW w:w="851" w:type="dxa"/>
            <w:noWrap/>
            <w:vAlign w:val="center"/>
            <w:hideMark/>
          </w:tcPr>
          <w:p w14:paraId="65F9EA61" w14:textId="77777777" w:rsidR="007C3724" w:rsidRPr="00286810" w:rsidRDefault="007C3724" w:rsidP="003F0A60">
            <w:pPr>
              <w:pStyle w:val="aff"/>
            </w:pPr>
            <w:r w:rsidRPr="00286810">
              <w:rPr>
                <w:rFonts w:hint="eastAsia"/>
              </w:rPr>
              <w:t>0.362</w:t>
            </w:r>
          </w:p>
        </w:tc>
        <w:tc>
          <w:tcPr>
            <w:tcW w:w="708" w:type="dxa"/>
            <w:noWrap/>
            <w:vAlign w:val="center"/>
            <w:hideMark/>
          </w:tcPr>
          <w:p w14:paraId="3FA16A8C" w14:textId="77777777" w:rsidR="007C3724" w:rsidRPr="00286810" w:rsidRDefault="007C3724" w:rsidP="003F0A60">
            <w:pPr>
              <w:pStyle w:val="aff"/>
            </w:pPr>
            <w:r w:rsidRPr="00286810">
              <w:rPr>
                <w:rFonts w:hint="eastAsia"/>
              </w:rPr>
              <w:t>199</w:t>
            </w:r>
          </w:p>
        </w:tc>
        <w:tc>
          <w:tcPr>
            <w:tcW w:w="993" w:type="dxa"/>
            <w:noWrap/>
            <w:vAlign w:val="center"/>
            <w:hideMark/>
          </w:tcPr>
          <w:p w14:paraId="2E815880" w14:textId="639B2BA0" w:rsidR="007C3724" w:rsidRPr="00286810" w:rsidRDefault="007C3724" w:rsidP="003F0A60">
            <w:pPr>
              <w:pStyle w:val="aff"/>
            </w:pPr>
            <w:r w:rsidRPr="00286810">
              <w:rPr>
                <w:rFonts w:hint="eastAsia"/>
              </w:rPr>
              <w:t>0.27</w:t>
            </w:r>
            <w:r w:rsidR="00CD428B">
              <w:t>0</w:t>
            </w:r>
          </w:p>
        </w:tc>
        <w:tc>
          <w:tcPr>
            <w:tcW w:w="850" w:type="dxa"/>
            <w:noWrap/>
            <w:vAlign w:val="center"/>
            <w:hideMark/>
          </w:tcPr>
          <w:p w14:paraId="332CDF99" w14:textId="77777777" w:rsidR="007C3724" w:rsidRPr="00286810" w:rsidRDefault="007C3724" w:rsidP="003F0A60">
            <w:pPr>
              <w:pStyle w:val="aff"/>
            </w:pPr>
            <w:r w:rsidRPr="00286810">
              <w:rPr>
                <w:rFonts w:hint="eastAsia"/>
              </w:rPr>
              <w:t>0.398</w:t>
            </w:r>
          </w:p>
        </w:tc>
        <w:tc>
          <w:tcPr>
            <w:tcW w:w="992" w:type="dxa"/>
            <w:noWrap/>
            <w:vAlign w:val="center"/>
            <w:hideMark/>
          </w:tcPr>
          <w:p w14:paraId="5B8AB3CB" w14:textId="77777777" w:rsidR="007C3724" w:rsidRPr="00286810" w:rsidRDefault="007C3724" w:rsidP="003F0A60">
            <w:pPr>
              <w:pStyle w:val="aff"/>
            </w:pPr>
            <w:r w:rsidRPr="00286810">
              <w:rPr>
                <w:rFonts w:hint="eastAsia"/>
              </w:rPr>
              <w:t>0.544</w:t>
            </w:r>
          </w:p>
        </w:tc>
      </w:tr>
      <w:tr w:rsidR="007C3724" w:rsidRPr="00ED550C" w14:paraId="197A5E63" w14:textId="77777777" w:rsidTr="003F0A60">
        <w:trPr>
          <w:trHeight w:val="320"/>
          <w:jc w:val="center"/>
        </w:trPr>
        <w:tc>
          <w:tcPr>
            <w:tcW w:w="2405" w:type="dxa"/>
            <w:noWrap/>
            <w:vAlign w:val="center"/>
            <w:hideMark/>
          </w:tcPr>
          <w:p w14:paraId="38C24CB1" w14:textId="77777777" w:rsidR="007C3724" w:rsidRPr="00ED550C" w:rsidRDefault="007C3724" w:rsidP="003F0A60">
            <w:pPr>
              <w:pStyle w:val="aff"/>
            </w:pPr>
            <w:r w:rsidRPr="00ED550C">
              <w:rPr>
                <w:rFonts w:hint="eastAsia"/>
              </w:rPr>
              <w:t>没有关系对实体的交互</w:t>
            </w:r>
          </w:p>
        </w:tc>
        <w:tc>
          <w:tcPr>
            <w:tcW w:w="851" w:type="dxa"/>
            <w:noWrap/>
            <w:vAlign w:val="center"/>
            <w:hideMark/>
          </w:tcPr>
          <w:p w14:paraId="1104F28D" w14:textId="77777777" w:rsidR="007C3724" w:rsidRPr="00ED550C" w:rsidRDefault="007C3724" w:rsidP="003F0A60">
            <w:pPr>
              <w:pStyle w:val="aff"/>
            </w:pPr>
            <w:r w:rsidRPr="00ED550C">
              <w:rPr>
                <w:rFonts w:hint="eastAsia"/>
              </w:rPr>
              <w:t>0.363</w:t>
            </w:r>
          </w:p>
        </w:tc>
        <w:tc>
          <w:tcPr>
            <w:tcW w:w="708" w:type="dxa"/>
            <w:noWrap/>
            <w:vAlign w:val="center"/>
            <w:hideMark/>
          </w:tcPr>
          <w:p w14:paraId="05D9D34F" w14:textId="77777777" w:rsidR="007C3724" w:rsidRPr="00ED550C" w:rsidRDefault="007C3724" w:rsidP="003F0A60">
            <w:pPr>
              <w:pStyle w:val="aff"/>
            </w:pPr>
            <w:r w:rsidRPr="00ED550C">
              <w:rPr>
                <w:rFonts w:hint="eastAsia"/>
              </w:rPr>
              <w:t>201</w:t>
            </w:r>
          </w:p>
        </w:tc>
        <w:tc>
          <w:tcPr>
            <w:tcW w:w="993" w:type="dxa"/>
            <w:noWrap/>
            <w:vAlign w:val="center"/>
            <w:hideMark/>
          </w:tcPr>
          <w:p w14:paraId="108C2723" w14:textId="77777777" w:rsidR="007C3724" w:rsidRPr="00ED550C" w:rsidRDefault="007C3724" w:rsidP="003F0A60">
            <w:pPr>
              <w:pStyle w:val="aff"/>
            </w:pPr>
            <w:r w:rsidRPr="00ED550C">
              <w:rPr>
                <w:rFonts w:hint="eastAsia"/>
              </w:rPr>
              <w:t>0.272</w:t>
            </w:r>
          </w:p>
        </w:tc>
        <w:tc>
          <w:tcPr>
            <w:tcW w:w="850" w:type="dxa"/>
            <w:noWrap/>
            <w:vAlign w:val="center"/>
            <w:hideMark/>
          </w:tcPr>
          <w:p w14:paraId="6BC62E59" w14:textId="77777777" w:rsidR="007C3724" w:rsidRPr="00ED550C" w:rsidRDefault="007C3724" w:rsidP="003F0A60">
            <w:pPr>
              <w:pStyle w:val="aff"/>
            </w:pPr>
            <w:r w:rsidRPr="00ED550C">
              <w:rPr>
                <w:rFonts w:hint="eastAsia"/>
              </w:rPr>
              <w:t>0.398</w:t>
            </w:r>
          </w:p>
        </w:tc>
        <w:tc>
          <w:tcPr>
            <w:tcW w:w="992" w:type="dxa"/>
            <w:noWrap/>
            <w:vAlign w:val="center"/>
            <w:hideMark/>
          </w:tcPr>
          <w:p w14:paraId="2CECF4DC" w14:textId="77777777" w:rsidR="007C3724" w:rsidRPr="00ED550C" w:rsidRDefault="007C3724" w:rsidP="003F0A60">
            <w:pPr>
              <w:pStyle w:val="aff"/>
            </w:pPr>
            <w:r w:rsidRPr="00ED550C">
              <w:rPr>
                <w:rFonts w:hint="eastAsia"/>
              </w:rPr>
              <w:t>0.548</w:t>
            </w:r>
          </w:p>
        </w:tc>
      </w:tr>
      <w:tr w:rsidR="007C3724" w:rsidRPr="00ED550C" w14:paraId="5CB84EE5" w14:textId="77777777" w:rsidTr="003F0A60">
        <w:trPr>
          <w:trHeight w:val="320"/>
          <w:jc w:val="center"/>
        </w:trPr>
        <w:tc>
          <w:tcPr>
            <w:tcW w:w="2405" w:type="dxa"/>
            <w:noWrap/>
            <w:vAlign w:val="center"/>
            <w:hideMark/>
          </w:tcPr>
          <w:p w14:paraId="0683B3DD" w14:textId="77777777" w:rsidR="007C3724" w:rsidRPr="00ED550C" w:rsidRDefault="007C3724" w:rsidP="003F0A60">
            <w:pPr>
              <w:pStyle w:val="aff"/>
            </w:pPr>
            <w:r w:rsidRPr="00ED550C">
              <w:rPr>
                <w:rFonts w:hint="eastAsia"/>
              </w:rPr>
              <w:t>没有实体对关系的交互</w:t>
            </w:r>
          </w:p>
        </w:tc>
        <w:tc>
          <w:tcPr>
            <w:tcW w:w="851" w:type="dxa"/>
            <w:noWrap/>
            <w:vAlign w:val="center"/>
            <w:hideMark/>
          </w:tcPr>
          <w:p w14:paraId="0597EC19" w14:textId="77777777" w:rsidR="007C3724" w:rsidRPr="00ED550C" w:rsidRDefault="007C3724" w:rsidP="003F0A60">
            <w:pPr>
              <w:pStyle w:val="aff"/>
            </w:pPr>
            <w:r w:rsidRPr="00ED550C">
              <w:rPr>
                <w:rFonts w:hint="eastAsia"/>
              </w:rPr>
              <w:t>0.363</w:t>
            </w:r>
          </w:p>
        </w:tc>
        <w:tc>
          <w:tcPr>
            <w:tcW w:w="708" w:type="dxa"/>
            <w:noWrap/>
            <w:vAlign w:val="center"/>
            <w:hideMark/>
          </w:tcPr>
          <w:p w14:paraId="30492126" w14:textId="77777777" w:rsidR="007C3724" w:rsidRPr="00ED550C" w:rsidRDefault="007C3724" w:rsidP="003F0A60">
            <w:pPr>
              <w:pStyle w:val="aff"/>
            </w:pPr>
            <w:r w:rsidRPr="00ED550C">
              <w:rPr>
                <w:rFonts w:hint="eastAsia"/>
              </w:rPr>
              <w:t>198</w:t>
            </w:r>
          </w:p>
        </w:tc>
        <w:tc>
          <w:tcPr>
            <w:tcW w:w="993" w:type="dxa"/>
            <w:noWrap/>
            <w:vAlign w:val="center"/>
            <w:hideMark/>
          </w:tcPr>
          <w:p w14:paraId="00896CC6" w14:textId="77777777" w:rsidR="007C3724" w:rsidRPr="00ED550C" w:rsidRDefault="007C3724" w:rsidP="003F0A60">
            <w:pPr>
              <w:pStyle w:val="aff"/>
            </w:pPr>
            <w:r w:rsidRPr="00ED550C">
              <w:rPr>
                <w:rFonts w:hint="eastAsia"/>
              </w:rPr>
              <w:t>0.272</w:t>
            </w:r>
          </w:p>
        </w:tc>
        <w:tc>
          <w:tcPr>
            <w:tcW w:w="850" w:type="dxa"/>
            <w:noWrap/>
            <w:vAlign w:val="center"/>
            <w:hideMark/>
          </w:tcPr>
          <w:p w14:paraId="331EA3B9" w14:textId="77777777" w:rsidR="007C3724" w:rsidRPr="00ED550C" w:rsidRDefault="007C3724" w:rsidP="003F0A60">
            <w:pPr>
              <w:pStyle w:val="aff"/>
            </w:pPr>
            <w:r w:rsidRPr="00ED550C">
              <w:rPr>
                <w:rFonts w:hint="eastAsia"/>
              </w:rPr>
              <w:t>0.398</w:t>
            </w:r>
          </w:p>
        </w:tc>
        <w:tc>
          <w:tcPr>
            <w:tcW w:w="992" w:type="dxa"/>
            <w:noWrap/>
            <w:vAlign w:val="center"/>
            <w:hideMark/>
          </w:tcPr>
          <w:p w14:paraId="397BC81A" w14:textId="77777777" w:rsidR="007C3724" w:rsidRPr="00ED550C" w:rsidRDefault="007C3724" w:rsidP="003F0A60">
            <w:pPr>
              <w:pStyle w:val="aff"/>
            </w:pPr>
            <w:r w:rsidRPr="00ED550C">
              <w:rPr>
                <w:rFonts w:hint="eastAsia"/>
              </w:rPr>
              <w:t>0.545</w:t>
            </w:r>
          </w:p>
        </w:tc>
      </w:tr>
      <w:tr w:rsidR="007C3724" w:rsidRPr="00ED550C" w14:paraId="44776ED9" w14:textId="77777777" w:rsidTr="003F0A60">
        <w:trPr>
          <w:trHeight w:val="320"/>
          <w:jc w:val="center"/>
        </w:trPr>
        <w:tc>
          <w:tcPr>
            <w:tcW w:w="2405" w:type="dxa"/>
            <w:noWrap/>
            <w:vAlign w:val="center"/>
            <w:hideMark/>
          </w:tcPr>
          <w:p w14:paraId="25B78740" w14:textId="77777777" w:rsidR="007C3724" w:rsidRPr="00ED550C" w:rsidRDefault="007C3724" w:rsidP="003F0A60">
            <w:pPr>
              <w:pStyle w:val="aff"/>
            </w:pPr>
            <w:r w:rsidRPr="00ED550C">
              <w:rPr>
                <w:rFonts w:hint="eastAsia"/>
              </w:rPr>
              <w:t>没有注意力机制</w:t>
            </w:r>
          </w:p>
        </w:tc>
        <w:tc>
          <w:tcPr>
            <w:tcW w:w="851" w:type="dxa"/>
            <w:noWrap/>
            <w:vAlign w:val="center"/>
            <w:hideMark/>
          </w:tcPr>
          <w:p w14:paraId="0CCC76D9" w14:textId="77777777" w:rsidR="007C3724" w:rsidRPr="00ED550C" w:rsidRDefault="007C3724" w:rsidP="003F0A60">
            <w:pPr>
              <w:pStyle w:val="aff"/>
            </w:pPr>
            <w:r w:rsidRPr="00ED550C">
              <w:rPr>
                <w:rFonts w:hint="eastAsia"/>
              </w:rPr>
              <w:t>0.362</w:t>
            </w:r>
          </w:p>
        </w:tc>
        <w:tc>
          <w:tcPr>
            <w:tcW w:w="708" w:type="dxa"/>
            <w:noWrap/>
            <w:vAlign w:val="center"/>
            <w:hideMark/>
          </w:tcPr>
          <w:p w14:paraId="1AF81915" w14:textId="77777777" w:rsidR="007C3724" w:rsidRPr="00ED550C" w:rsidRDefault="007C3724" w:rsidP="003F0A60">
            <w:pPr>
              <w:pStyle w:val="aff"/>
            </w:pPr>
            <w:r w:rsidRPr="00ED550C">
              <w:rPr>
                <w:rFonts w:hint="eastAsia"/>
              </w:rPr>
              <w:t>204</w:t>
            </w:r>
          </w:p>
        </w:tc>
        <w:tc>
          <w:tcPr>
            <w:tcW w:w="993" w:type="dxa"/>
            <w:noWrap/>
            <w:vAlign w:val="center"/>
            <w:hideMark/>
          </w:tcPr>
          <w:p w14:paraId="3AE70196" w14:textId="77777777" w:rsidR="007C3724" w:rsidRPr="00ED550C" w:rsidRDefault="007C3724" w:rsidP="003F0A60">
            <w:pPr>
              <w:pStyle w:val="aff"/>
            </w:pPr>
            <w:r w:rsidRPr="00ED550C">
              <w:rPr>
                <w:rFonts w:hint="eastAsia"/>
              </w:rPr>
              <w:t>0.271</w:t>
            </w:r>
          </w:p>
        </w:tc>
        <w:tc>
          <w:tcPr>
            <w:tcW w:w="850" w:type="dxa"/>
            <w:noWrap/>
            <w:vAlign w:val="center"/>
            <w:hideMark/>
          </w:tcPr>
          <w:p w14:paraId="4B34B1DB" w14:textId="77777777" w:rsidR="007C3724" w:rsidRPr="00ED550C" w:rsidRDefault="007C3724" w:rsidP="003F0A60">
            <w:pPr>
              <w:pStyle w:val="aff"/>
            </w:pPr>
            <w:r w:rsidRPr="00ED550C">
              <w:rPr>
                <w:rFonts w:hint="eastAsia"/>
              </w:rPr>
              <w:t>0.397</w:t>
            </w:r>
          </w:p>
        </w:tc>
        <w:tc>
          <w:tcPr>
            <w:tcW w:w="992" w:type="dxa"/>
            <w:noWrap/>
            <w:vAlign w:val="center"/>
            <w:hideMark/>
          </w:tcPr>
          <w:p w14:paraId="3F97FAA5" w14:textId="77777777" w:rsidR="007C3724" w:rsidRPr="00ED550C" w:rsidRDefault="007C3724" w:rsidP="003F0A60">
            <w:pPr>
              <w:pStyle w:val="aff"/>
            </w:pPr>
            <w:r w:rsidRPr="00ED550C">
              <w:rPr>
                <w:rFonts w:hint="eastAsia"/>
              </w:rPr>
              <w:t>0.544</w:t>
            </w:r>
          </w:p>
        </w:tc>
      </w:tr>
    </w:tbl>
    <w:p w14:paraId="33522AD9" w14:textId="26CB8161" w:rsidR="00751C6A" w:rsidRDefault="00986874" w:rsidP="00EB432C">
      <w:pPr>
        <w:pStyle w:val="2"/>
        <w:spacing w:before="163" w:after="163"/>
        <w:rPr>
          <w:lang/>
        </w:rPr>
      </w:pPr>
      <w:bookmarkStart w:id="212" w:name="_Toc100257528"/>
      <w:r>
        <w:rPr>
          <w:lang/>
        </w:rPr>
        <w:t xml:space="preserve">5.3 </w:t>
      </w:r>
      <w:r w:rsidR="00B37A4C">
        <w:rPr>
          <w:lang/>
        </w:rPr>
        <w:t>HKGN</w:t>
      </w:r>
      <w:r w:rsidR="00B37A4C">
        <w:rPr>
          <w:rFonts w:hint="eastAsia"/>
          <w:lang/>
        </w:rPr>
        <w:t>实验结果分析</w:t>
      </w:r>
      <w:bookmarkEnd w:id="212"/>
    </w:p>
    <w:p w14:paraId="682F3044" w14:textId="389B4842" w:rsidR="009B250C" w:rsidRDefault="004633FB" w:rsidP="00F257FC">
      <w:pPr>
        <w:pStyle w:val="3"/>
        <w:spacing w:before="163" w:after="163"/>
      </w:pPr>
      <w:bookmarkStart w:id="213" w:name="_Toc100257529"/>
      <w:r>
        <w:t xml:space="preserve">5.3.1 </w:t>
      </w:r>
      <w:r w:rsidR="008B07A2">
        <w:rPr>
          <w:rFonts w:hint="eastAsia"/>
        </w:rPr>
        <w:t>超参</w:t>
      </w:r>
      <w:r w:rsidR="00F257FC">
        <w:rPr>
          <w:rFonts w:hint="eastAsia"/>
        </w:rPr>
        <w:t>数</w:t>
      </w:r>
      <w:r w:rsidR="008B07A2">
        <w:rPr>
          <w:rFonts w:hint="eastAsia"/>
        </w:rPr>
        <w:t>设置</w:t>
      </w:r>
      <w:bookmarkEnd w:id="213"/>
    </w:p>
    <w:p w14:paraId="382FE884" w14:textId="5F731246" w:rsidR="00E6666D" w:rsidRDefault="004979A4" w:rsidP="00A37251">
      <w:pPr>
        <w:ind w:firstLine="480"/>
        <w:rPr>
          <w:lang/>
        </w:rPr>
      </w:pPr>
      <w:r>
        <w:t>HKGN</w:t>
      </w:r>
      <w:r>
        <w:rPr>
          <w:rFonts w:hint="eastAsia"/>
        </w:rPr>
        <w:t>模型涉及到的超参数主要包括不同超网络的关系向量的维度、关系卷积层的卷积核数量、卷积核大小、图神经网络的层数、输出维度、消息</w:t>
      </w:r>
      <w:r>
        <w:t>D</w:t>
      </w:r>
      <w:r>
        <w:rPr>
          <w:rFonts w:hint="eastAsia"/>
        </w:rPr>
        <w:t>ropout</w:t>
      </w:r>
      <w:r>
        <w:rPr>
          <w:rFonts w:hint="eastAsia"/>
        </w:rPr>
        <w:t>概率、分批次训练的批次大小、损失函数的学习率、标签平滑比例等超参数。经过在验证集上的超参数调优，本文确定采用的</w:t>
      </w:r>
      <w:r>
        <w:rPr>
          <w:rFonts w:hint="eastAsia"/>
        </w:rPr>
        <w:t>H</w:t>
      </w:r>
      <w:r>
        <w:t>KGN</w:t>
      </w:r>
      <w:r>
        <w:rPr>
          <w:rFonts w:hint="eastAsia"/>
        </w:rPr>
        <w:t>超参数设置如</w:t>
      </w:r>
      <w:r>
        <w:fldChar w:fldCharType="begin"/>
      </w:r>
      <w:r>
        <w:instrText xml:space="preserve"> </w:instrText>
      </w:r>
      <w:r>
        <w:rPr>
          <w:rFonts w:hint="eastAsia"/>
        </w:rPr>
        <w:instrText>REF _Ref98162625 \h</w:instrText>
      </w:r>
      <w:r>
        <w:instrText xml:space="preserve"> </w:instrText>
      </w:r>
      <w:r>
        <w:fldChar w:fldCharType="separate"/>
      </w:r>
      <w:r w:rsidR="004D6817">
        <w:rPr>
          <w:rFonts w:hint="eastAsia"/>
        </w:rPr>
        <w:t>表</w:t>
      </w:r>
      <w:r w:rsidR="004D6817">
        <w:rPr>
          <w:noProof/>
        </w:rPr>
        <w:t>13</w:t>
      </w:r>
      <w:r>
        <w:fldChar w:fldCharType="end"/>
      </w:r>
      <w:r>
        <w:rPr>
          <w:rFonts w:hint="eastAsia"/>
        </w:rPr>
        <w:t>所示</w:t>
      </w:r>
      <w:r w:rsidR="00312BF0">
        <w:rPr>
          <w:rFonts w:hint="eastAsia"/>
          <w:lang/>
        </w:rPr>
        <w:t>。</w:t>
      </w:r>
    </w:p>
    <w:p w14:paraId="3F623D98" w14:textId="1518082E" w:rsidR="00FE1A09" w:rsidRDefault="00FE1A09" w:rsidP="00FE1A09">
      <w:pPr>
        <w:pStyle w:val="afc"/>
      </w:pPr>
      <w:bookmarkStart w:id="214" w:name="_Ref98162625"/>
      <w:bookmarkStart w:id="215" w:name="_Toc100254236"/>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13</w:t>
      </w:r>
      <w:r>
        <w:fldChar w:fldCharType="end"/>
      </w:r>
      <w:bookmarkEnd w:id="214"/>
      <w:r>
        <w:t xml:space="preserve">  HKGN</w:t>
      </w:r>
      <w:r>
        <w:rPr>
          <w:rFonts w:hint="eastAsia"/>
        </w:rPr>
        <w:t>超参设置</w:t>
      </w:r>
      <w:bookmarkEnd w:id="215"/>
    </w:p>
    <w:tbl>
      <w:tblPr>
        <w:tblStyle w:val="a4"/>
        <w:tblW w:w="7933" w:type="dxa"/>
        <w:jc w:val="center"/>
        <w:tblLook w:val="04A0" w:firstRow="1" w:lastRow="0" w:firstColumn="1" w:lastColumn="0" w:noHBand="0" w:noVBand="1"/>
      </w:tblPr>
      <w:tblGrid>
        <w:gridCol w:w="2561"/>
        <w:gridCol w:w="2821"/>
        <w:gridCol w:w="2551"/>
      </w:tblGrid>
      <w:tr w:rsidR="00FE1A09" w:rsidRPr="00584EF3" w14:paraId="166BB997" w14:textId="77777777" w:rsidTr="00D74C93">
        <w:trPr>
          <w:trHeight w:val="345"/>
          <w:jc w:val="center"/>
        </w:trPr>
        <w:tc>
          <w:tcPr>
            <w:tcW w:w="2561" w:type="dxa"/>
            <w:vAlign w:val="center"/>
          </w:tcPr>
          <w:p w14:paraId="19294C44" w14:textId="77777777" w:rsidR="00FE1A09" w:rsidRPr="00C72833" w:rsidRDefault="00FE1A09" w:rsidP="003F0A60">
            <w:pPr>
              <w:spacing w:line="240" w:lineRule="auto"/>
              <w:ind w:firstLineChars="0" w:firstLine="0"/>
              <w:jc w:val="center"/>
              <w:rPr>
                <w:b/>
                <w:bCs/>
                <w:sz w:val="21"/>
                <w:szCs w:val="21"/>
                <w:lang/>
              </w:rPr>
            </w:pPr>
            <w:r w:rsidRPr="00C72833">
              <w:rPr>
                <w:rFonts w:hint="eastAsia"/>
                <w:b/>
                <w:bCs/>
                <w:sz w:val="21"/>
                <w:szCs w:val="21"/>
                <w:lang/>
              </w:rPr>
              <w:t>超参数</w:t>
            </w:r>
          </w:p>
        </w:tc>
        <w:tc>
          <w:tcPr>
            <w:tcW w:w="2821" w:type="dxa"/>
            <w:vAlign w:val="center"/>
          </w:tcPr>
          <w:p w14:paraId="605F869F" w14:textId="77777777" w:rsidR="00FE1A09" w:rsidRPr="00C72833" w:rsidRDefault="00FE1A09" w:rsidP="003F0A60">
            <w:pPr>
              <w:spacing w:line="240" w:lineRule="auto"/>
              <w:ind w:firstLineChars="0" w:firstLine="0"/>
              <w:jc w:val="center"/>
              <w:rPr>
                <w:b/>
                <w:bCs/>
                <w:sz w:val="21"/>
                <w:szCs w:val="21"/>
                <w:lang/>
              </w:rPr>
            </w:pPr>
            <w:r w:rsidRPr="00C72833">
              <w:rPr>
                <w:rFonts w:hint="eastAsia"/>
                <w:b/>
                <w:bCs/>
                <w:sz w:val="21"/>
                <w:szCs w:val="21"/>
                <w:lang/>
              </w:rPr>
              <w:t>对于</w:t>
            </w:r>
            <w:r w:rsidRPr="00C72833">
              <w:rPr>
                <w:rFonts w:hint="eastAsia"/>
                <w:b/>
                <w:bCs/>
                <w:sz w:val="21"/>
                <w:szCs w:val="21"/>
                <w:lang/>
              </w:rPr>
              <w:t>F</w:t>
            </w:r>
            <w:r w:rsidRPr="00C72833">
              <w:rPr>
                <w:b/>
                <w:bCs/>
                <w:sz w:val="21"/>
                <w:szCs w:val="21"/>
                <w:lang/>
              </w:rPr>
              <w:t>B15</w:t>
            </w:r>
            <w:r w:rsidRPr="00C72833">
              <w:rPr>
                <w:rFonts w:hint="eastAsia"/>
                <w:b/>
                <w:bCs/>
                <w:sz w:val="21"/>
                <w:szCs w:val="21"/>
                <w:lang/>
              </w:rPr>
              <w:t>k</w:t>
            </w:r>
            <w:r w:rsidRPr="00C72833">
              <w:rPr>
                <w:b/>
                <w:bCs/>
                <w:sz w:val="21"/>
                <w:szCs w:val="21"/>
                <w:lang/>
              </w:rPr>
              <w:t>-237</w:t>
            </w:r>
          </w:p>
        </w:tc>
        <w:tc>
          <w:tcPr>
            <w:tcW w:w="2551" w:type="dxa"/>
            <w:vAlign w:val="center"/>
          </w:tcPr>
          <w:p w14:paraId="4BBC6B43" w14:textId="77777777" w:rsidR="00FE1A09" w:rsidRPr="00C72833" w:rsidRDefault="00FE1A09" w:rsidP="003F0A60">
            <w:pPr>
              <w:spacing w:line="240" w:lineRule="auto"/>
              <w:ind w:firstLineChars="0" w:firstLine="0"/>
              <w:jc w:val="center"/>
              <w:rPr>
                <w:b/>
                <w:bCs/>
                <w:sz w:val="21"/>
                <w:szCs w:val="21"/>
                <w:lang/>
              </w:rPr>
            </w:pPr>
            <w:r w:rsidRPr="00C72833">
              <w:rPr>
                <w:rFonts w:hint="eastAsia"/>
                <w:b/>
                <w:bCs/>
                <w:sz w:val="21"/>
                <w:szCs w:val="21"/>
                <w:lang/>
              </w:rPr>
              <w:t>对于</w:t>
            </w:r>
            <w:r w:rsidRPr="00C72833">
              <w:rPr>
                <w:rFonts w:hint="eastAsia"/>
                <w:b/>
                <w:bCs/>
                <w:sz w:val="21"/>
                <w:szCs w:val="21"/>
                <w:lang/>
              </w:rPr>
              <w:t>W</w:t>
            </w:r>
            <w:r w:rsidRPr="00C72833">
              <w:rPr>
                <w:b/>
                <w:bCs/>
                <w:sz w:val="21"/>
                <w:szCs w:val="21"/>
                <w:lang/>
              </w:rPr>
              <w:t>N18RR</w:t>
            </w:r>
          </w:p>
        </w:tc>
      </w:tr>
      <w:tr w:rsidR="00FE1A09" w:rsidRPr="00584EF3" w14:paraId="462A7A05" w14:textId="77777777" w:rsidTr="00D74C93">
        <w:trPr>
          <w:trHeight w:val="345"/>
          <w:jc w:val="center"/>
        </w:trPr>
        <w:tc>
          <w:tcPr>
            <w:tcW w:w="2561" w:type="dxa"/>
            <w:vAlign w:val="center"/>
          </w:tcPr>
          <w:p w14:paraId="491A8ABB" w14:textId="77777777" w:rsidR="00ED2ED7" w:rsidRDefault="0051332D" w:rsidP="003F0A60">
            <w:pPr>
              <w:spacing w:line="240" w:lineRule="auto"/>
              <w:ind w:firstLineChars="0" w:firstLine="0"/>
              <w:jc w:val="center"/>
              <w:rPr>
                <w:sz w:val="21"/>
                <w:szCs w:val="21"/>
                <w:lang/>
              </w:rPr>
            </w:pPr>
            <w:r>
              <w:rPr>
                <w:rFonts w:hint="eastAsia"/>
                <w:sz w:val="21"/>
                <w:szCs w:val="21"/>
                <w:lang/>
              </w:rPr>
              <w:t>超网络</w:t>
            </w:r>
            <m:oMath>
              <m:r>
                <w:rPr>
                  <w:rFonts w:ascii="Cambria Math" w:hAnsi="Cambria Math" w:hint="eastAsia"/>
                  <w:sz w:val="21"/>
                  <w:szCs w:val="21"/>
                  <w:lang/>
                </w:rPr>
                <m:t>Hype</m:t>
              </m:r>
              <m:sSub>
                <m:sSubPr>
                  <m:ctrlPr>
                    <w:rPr>
                      <w:rFonts w:ascii="Cambria Math" w:hAnsi="Cambria Math"/>
                      <w:i/>
                      <w:sz w:val="21"/>
                      <w:szCs w:val="21"/>
                      <w:lang/>
                    </w:rPr>
                  </m:ctrlPr>
                </m:sSubPr>
                <m:e>
                  <m:r>
                    <w:rPr>
                      <w:rFonts w:ascii="Cambria Math" w:hAnsi="Cambria Math" w:hint="eastAsia"/>
                      <w:sz w:val="21"/>
                      <w:szCs w:val="21"/>
                      <w:lang/>
                    </w:rPr>
                    <m:t>r</m:t>
                  </m:r>
                  <m:ctrlPr>
                    <w:rPr>
                      <w:rFonts w:ascii="Cambria Math" w:hAnsi="Cambria Math" w:hint="eastAsia"/>
                      <w:i/>
                      <w:sz w:val="21"/>
                      <w:szCs w:val="21"/>
                      <w:lang/>
                    </w:rPr>
                  </m:ctrlPr>
                </m:e>
                <m:sub>
                  <m:r>
                    <w:rPr>
                      <w:rFonts w:ascii="Cambria Math" w:hAnsi="Cambria Math"/>
                      <w:sz w:val="21"/>
                      <w:szCs w:val="21"/>
                      <w:lang/>
                    </w:rPr>
                    <m:t>conv</m:t>
                  </m:r>
                </m:sub>
              </m:sSub>
            </m:oMath>
          </w:p>
          <w:p w14:paraId="3DBB9DF0" w14:textId="271E1BBB" w:rsidR="00FE1A09" w:rsidRPr="00BC2154" w:rsidRDefault="00DD5773" w:rsidP="003F0A60">
            <w:pPr>
              <w:spacing w:line="240" w:lineRule="auto"/>
              <w:ind w:firstLineChars="0" w:firstLine="0"/>
              <w:jc w:val="center"/>
              <w:rPr>
                <w:sz w:val="21"/>
                <w:szCs w:val="21"/>
                <w:lang/>
              </w:rPr>
            </w:pPr>
            <w:r>
              <w:rPr>
                <w:rFonts w:hint="eastAsia"/>
                <w:sz w:val="21"/>
                <w:szCs w:val="21"/>
                <w:lang/>
              </w:rPr>
              <w:t>输入向量维度</w:t>
            </w:r>
          </w:p>
        </w:tc>
        <w:tc>
          <w:tcPr>
            <w:tcW w:w="2821" w:type="dxa"/>
            <w:vAlign w:val="center"/>
          </w:tcPr>
          <w:p w14:paraId="61A6CFFC" w14:textId="65BEEC4C" w:rsidR="00FE1A09" w:rsidRPr="00BC2154" w:rsidRDefault="00024A47" w:rsidP="003F0A60">
            <w:pPr>
              <w:spacing w:line="240" w:lineRule="auto"/>
              <w:ind w:firstLineChars="0" w:firstLine="0"/>
              <w:jc w:val="center"/>
              <w:rPr>
                <w:sz w:val="21"/>
                <w:szCs w:val="21"/>
                <w:lang/>
              </w:rPr>
            </w:pPr>
            <w:r>
              <w:rPr>
                <w:rFonts w:hint="eastAsia"/>
                <w:sz w:val="21"/>
                <w:szCs w:val="21"/>
                <w:lang/>
              </w:rPr>
              <w:t>1</w:t>
            </w:r>
            <w:r>
              <w:rPr>
                <w:sz w:val="21"/>
                <w:szCs w:val="21"/>
                <w:lang/>
              </w:rPr>
              <w:t>00</w:t>
            </w:r>
          </w:p>
        </w:tc>
        <w:tc>
          <w:tcPr>
            <w:tcW w:w="2551" w:type="dxa"/>
            <w:vAlign w:val="center"/>
          </w:tcPr>
          <w:p w14:paraId="5785E18B" w14:textId="6B0F6F56" w:rsidR="00FE1A09" w:rsidRPr="00BC2154" w:rsidRDefault="00024A47" w:rsidP="003F0A60">
            <w:pPr>
              <w:spacing w:line="240" w:lineRule="auto"/>
              <w:ind w:firstLineChars="0" w:firstLine="0"/>
              <w:jc w:val="center"/>
              <w:rPr>
                <w:sz w:val="21"/>
                <w:szCs w:val="21"/>
                <w:lang/>
              </w:rPr>
            </w:pPr>
            <w:r>
              <w:rPr>
                <w:rFonts w:hint="eastAsia"/>
                <w:sz w:val="21"/>
                <w:szCs w:val="21"/>
                <w:lang/>
              </w:rPr>
              <w:t>1</w:t>
            </w:r>
            <w:r>
              <w:rPr>
                <w:sz w:val="21"/>
                <w:szCs w:val="21"/>
                <w:lang/>
              </w:rPr>
              <w:t>00</w:t>
            </w:r>
          </w:p>
        </w:tc>
      </w:tr>
      <w:tr w:rsidR="00C72357" w:rsidRPr="00584EF3" w14:paraId="49C93941" w14:textId="77777777" w:rsidTr="00D74C93">
        <w:trPr>
          <w:trHeight w:val="345"/>
          <w:jc w:val="center"/>
        </w:trPr>
        <w:tc>
          <w:tcPr>
            <w:tcW w:w="2561" w:type="dxa"/>
            <w:vAlign w:val="center"/>
          </w:tcPr>
          <w:p w14:paraId="120B33D9" w14:textId="68854E1B" w:rsidR="00C72357" w:rsidRDefault="00C72357" w:rsidP="00C72357">
            <w:pPr>
              <w:spacing w:line="240" w:lineRule="auto"/>
              <w:ind w:firstLineChars="0" w:firstLine="0"/>
              <w:jc w:val="center"/>
              <w:rPr>
                <w:sz w:val="21"/>
                <w:szCs w:val="21"/>
                <w:lang/>
              </w:rPr>
            </w:pPr>
            <w:r>
              <w:rPr>
                <w:rFonts w:hint="eastAsia"/>
                <w:sz w:val="21"/>
                <w:szCs w:val="21"/>
                <w:lang/>
              </w:rPr>
              <w:t>超网络</w:t>
            </w:r>
            <m:oMath>
              <m:r>
                <w:rPr>
                  <w:rFonts w:ascii="Cambria Math" w:hAnsi="Cambria Math" w:hint="eastAsia"/>
                  <w:sz w:val="21"/>
                  <w:szCs w:val="21"/>
                  <w:lang/>
                </w:rPr>
                <m:t>Hype</m:t>
              </m:r>
              <m:sSub>
                <m:sSubPr>
                  <m:ctrlPr>
                    <w:rPr>
                      <w:rFonts w:ascii="Cambria Math" w:hAnsi="Cambria Math"/>
                      <w:i/>
                      <w:sz w:val="21"/>
                      <w:szCs w:val="21"/>
                      <w:lang/>
                    </w:rPr>
                  </m:ctrlPr>
                </m:sSubPr>
                <m:e>
                  <m:r>
                    <w:rPr>
                      <w:rFonts w:ascii="Cambria Math" w:hAnsi="Cambria Math" w:hint="eastAsia"/>
                      <w:sz w:val="21"/>
                      <w:szCs w:val="21"/>
                      <w:lang/>
                    </w:rPr>
                    <m:t>r</m:t>
                  </m:r>
                  <m:ctrlPr>
                    <w:rPr>
                      <w:rFonts w:ascii="Cambria Math" w:hAnsi="Cambria Math" w:hint="eastAsia"/>
                      <w:i/>
                      <w:sz w:val="21"/>
                      <w:szCs w:val="21"/>
                      <w:lang/>
                    </w:rPr>
                  </m:ctrlPr>
                </m:e>
                <m:sub>
                  <m:r>
                    <w:rPr>
                      <w:rFonts w:ascii="Cambria Math" w:hAnsi="Cambria Math"/>
                      <w:sz w:val="21"/>
                      <w:szCs w:val="21"/>
                      <w:lang/>
                    </w:rPr>
                    <m:t>comp</m:t>
                  </m:r>
                </m:sub>
              </m:sSub>
            </m:oMath>
          </w:p>
          <w:p w14:paraId="246B6759" w14:textId="52D0D4D0" w:rsidR="00C72357" w:rsidRDefault="00C72357" w:rsidP="00C72357">
            <w:pPr>
              <w:spacing w:line="240" w:lineRule="auto"/>
              <w:ind w:firstLineChars="0" w:firstLine="0"/>
              <w:jc w:val="center"/>
              <w:rPr>
                <w:sz w:val="21"/>
                <w:szCs w:val="21"/>
                <w:lang/>
              </w:rPr>
            </w:pPr>
            <w:r>
              <w:rPr>
                <w:rFonts w:hint="eastAsia"/>
                <w:sz w:val="21"/>
                <w:szCs w:val="21"/>
                <w:lang/>
              </w:rPr>
              <w:t>输入向量维度</w:t>
            </w:r>
          </w:p>
        </w:tc>
        <w:tc>
          <w:tcPr>
            <w:tcW w:w="2821" w:type="dxa"/>
            <w:vAlign w:val="center"/>
          </w:tcPr>
          <w:p w14:paraId="4768860B" w14:textId="6C51AE34" w:rsidR="00C72357" w:rsidRDefault="00B22262" w:rsidP="00C72357">
            <w:pPr>
              <w:spacing w:line="240" w:lineRule="auto"/>
              <w:ind w:firstLineChars="0" w:firstLine="0"/>
              <w:jc w:val="center"/>
              <w:rPr>
                <w:sz w:val="21"/>
                <w:szCs w:val="21"/>
                <w:lang/>
              </w:rPr>
            </w:pPr>
            <w:r>
              <w:rPr>
                <w:sz w:val="21"/>
                <w:szCs w:val="21"/>
                <w:lang/>
              </w:rPr>
              <w:t>2</w:t>
            </w:r>
          </w:p>
        </w:tc>
        <w:tc>
          <w:tcPr>
            <w:tcW w:w="2551" w:type="dxa"/>
            <w:vAlign w:val="center"/>
          </w:tcPr>
          <w:p w14:paraId="0FEB1D21" w14:textId="7711EAF2" w:rsidR="00C72357" w:rsidRDefault="00E3636D" w:rsidP="00C72357">
            <w:pPr>
              <w:spacing w:line="240" w:lineRule="auto"/>
              <w:ind w:firstLineChars="0" w:firstLine="0"/>
              <w:jc w:val="center"/>
              <w:rPr>
                <w:sz w:val="21"/>
                <w:szCs w:val="21"/>
                <w:lang/>
              </w:rPr>
            </w:pPr>
            <w:r>
              <w:rPr>
                <w:sz w:val="21"/>
                <w:szCs w:val="21"/>
                <w:lang/>
              </w:rPr>
              <w:t>2</w:t>
            </w:r>
          </w:p>
        </w:tc>
      </w:tr>
      <w:tr w:rsidR="00C72357" w:rsidRPr="00584EF3" w14:paraId="0325AD13" w14:textId="77777777" w:rsidTr="00D74C93">
        <w:trPr>
          <w:trHeight w:val="345"/>
          <w:jc w:val="center"/>
        </w:trPr>
        <w:tc>
          <w:tcPr>
            <w:tcW w:w="2561" w:type="dxa"/>
            <w:vAlign w:val="center"/>
          </w:tcPr>
          <w:p w14:paraId="053850D4" w14:textId="2B6180F8" w:rsidR="00C72357" w:rsidRDefault="00C72357" w:rsidP="00C72357">
            <w:pPr>
              <w:spacing w:line="240" w:lineRule="auto"/>
              <w:ind w:firstLineChars="0" w:firstLine="0"/>
              <w:jc w:val="center"/>
              <w:rPr>
                <w:sz w:val="21"/>
                <w:szCs w:val="21"/>
                <w:lang/>
              </w:rPr>
            </w:pPr>
            <w:r>
              <w:rPr>
                <w:rFonts w:hint="eastAsia"/>
                <w:sz w:val="21"/>
                <w:szCs w:val="21"/>
                <w:lang/>
              </w:rPr>
              <w:t>超网络</w:t>
            </w:r>
            <m:oMath>
              <m:r>
                <w:rPr>
                  <w:rFonts w:ascii="Cambria Math" w:hAnsi="Cambria Math" w:hint="eastAsia"/>
                  <w:sz w:val="21"/>
                  <w:szCs w:val="21"/>
                  <w:lang/>
                </w:rPr>
                <m:t>Hype</m:t>
              </m:r>
              <m:sSub>
                <m:sSubPr>
                  <m:ctrlPr>
                    <w:rPr>
                      <w:rFonts w:ascii="Cambria Math" w:hAnsi="Cambria Math"/>
                      <w:i/>
                      <w:sz w:val="21"/>
                      <w:szCs w:val="21"/>
                      <w:lang/>
                    </w:rPr>
                  </m:ctrlPr>
                </m:sSubPr>
                <m:e>
                  <m:r>
                    <w:rPr>
                      <w:rFonts w:ascii="Cambria Math" w:hAnsi="Cambria Math" w:hint="eastAsia"/>
                      <w:sz w:val="21"/>
                      <w:szCs w:val="21"/>
                      <w:lang/>
                    </w:rPr>
                    <m:t>r</m:t>
                  </m:r>
                  <m:ctrlPr>
                    <w:rPr>
                      <w:rFonts w:ascii="Cambria Math" w:hAnsi="Cambria Math" w:hint="eastAsia"/>
                      <w:i/>
                      <w:sz w:val="21"/>
                      <w:szCs w:val="21"/>
                      <w:lang/>
                    </w:rPr>
                  </m:ctrlPr>
                </m:e>
                <m:sub>
                  <m:r>
                    <w:rPr>
                      <w:rFonts w:ascii="Cambria Math" w:hAnsi="Cambria Math" w:hint="eastAsia"/>
                      <w:sz w:val="21"/>
                      <w:szCs w:val="21"/>
                      <w:lang/>
                    </w:rPr>
                    <m:t>rel</m:t>
                  </m:r>
                </m:sub>
              </m:sSub>
            </m:oMath>
          </w:p>
          <w:p w14:paraId="59688805" w14:textId="5C818CFC" w:rsidR="00C72357" w:rsidRDefault="00C72357" w:rsidP="00C72357">
            <w:pPr>
              <w:spacing w:line="240" w:lineRule="auto"/>
              <w:ind w:firstLineChars="0" w:firstLine="0"/>
              <w:jc w:val="center"/>
              <w:rPr>
                <w:sz w:val="21"/>
                <w:szCs w:val="21"/>
                <w:lang/>
              </w:rPr>
            </w:pPr>
            <w:r>
              <w:rPr>
                <w:rFonts w:hint="eastAsia"/>
                <w:sz w:val="21"/>
                <w:szCs w:val="21"/>
                <w:lang/>
              </w:rPr>
              <w:t>输入向量维度</w:t>
            </w:r>
          </w:p>
        </w:tc>
        <w:tc>
          <w:tcPr>
            <w:tcW w:w="2821" w:type="dxa"/>
            <w:vAlign w:val="center"/>
          </w:tcPr>
          <w:p w14:paraId="1A371B23" w14:textId="710A93AF" w:rsidR="00C72357" w:rsidRDefault="00C72357" w:rsidP="00C72357">
            <w:pPr>
              <w:spacing w:line="240" w:lineRule="auto"/>
              <w:ind w:firstLineChars="0" w:firstLine="0"/>
              <w:jc w:val="center"/>
              <w:rPr>
                <w:sz w:val="21"/>
                <w:szCs w:val="21"/>
                <w:lang/>
              </w:rPr>
            </w:pPr>
            <w:r>
              <w:rPr>
                <w:rFonts w:hint="eastAsia"/>
                <w:sz w:val="21"/>
                <w:szCs w:val="21"/>
                <w:lang/>
              </w:rPr>
              <w:t>1</w:t>
            </w:r>
            <w:r>
              <w:rPr>
                <w:sz w:val="21"/>
                <w:szCs w:val="21"/>
                <w:lang/>
              </w:rPr>
              <w:t>00</w:t>
            </w:r>
          </w:p>
        </w:tc>
        <w:tc>
          <w:tcPr>
            <w:tcW w:w="2551" w:type="dxa"/>
            <w:vAlign w:val="center"/>
          </w:tcPr>
          <w:p w14:paraId="4F18BD5E" w14:textId="3DD08F3E" w:rsidR="00C72357" w:rsidRDefault="00C72357" w:rsidP="00C72357">
            <w:pPr>
              <w:spacing w:line="240" w:lineRule="auto"/>
              <w:ind w:firstLineChars="0" w:firstLine="0"/>
              <w:jc w:val="center"/>
              <w:rPr>
                <w:sz w:val="21"/>
                <w:szCs w:val="21"/>
                <w:lang/>
              </w:rPr>
            </w:pPr>
            <w:r>
              <w:rPr>
                <w:rFonts w:hint="eastAsia"/>
                <w:sz w:val="21"/>
                <w:szCs w:val="21"/>
                <w:lang/>
              </w:rPr>
              <w:t>1</w:t>
            </w:r>
            <w:r>
              <w:rPr>
                <w:sz w:val="21"/>
                <w:szCs w:val="21"/>
                <w:lang/>
              </w:rPr>
              <w:t>00</w:t>
            </w:r>
          </w:p>
        </w:tc>
      </w:tr>
      <w:tr w:rsidR="000760AE" w:rsidRPr="00584EF3" w14:paraId="5F13F568" w14:textId="77777777" w:rsidTr="00D74C93">
        <w:trPr>
          <w:trHeight w:val="345"/>
          <w:jc w:val="center"/>
        </w:trPr>
        <w:tc>
          <w:tcPr>
            <w:tcW w:w="2561" w:type="dxa"/>
            <w:vAlign w:val="center"/>
          </w:tcPr>
          <w:p w14:paraId="17FC90E8" w14:textId="7730BCA3" w:rsidR="000760AE" w:rsidRDefault="00461AD0" w:rsidP="00C72357">
            <w:pPr>
              <w:spacing w:line="240" w:lineRule="auto"/>
              <w:ind w:firstLineChars="0" w:firstLine="0"/>
              <w:jc w:val="center"/>
              <w:rPr>
                <w:sz w:val="21"/>
                <w:szCs w:val="21"/>
                <w:lang/>
              </w:rPr>
            </w:pPr>
            <w:r>
              <w:rPr>
                <w:rFonts w:hint="eastAsia"/>
                <w:sz w:val="21"/>
                <w:szCs w:val="21"/>
                <w:lang/>
              </w:rPr>
              <w:t>关系卷积核大小</w:t>
            </w:r>
          </w:p>
        </w:tc>
        <w:tc>
          <w:tcPr>
            <w:tcW w:w="2821" w:type="dxa"/>
            <w:vAlign w:val="center"/>
          </w:tcPr>
          <w:p w14:paraId="4F4FDA1D" w14:textId="0C5CE3AC" w:rsidR="000760AE" w:rsidRDefault="00461AD0" w:rsidP="00C72357">
            <w:pPr>
              <w:spacing w:line="240" w:lineRule="auto"/>
              <w:ind w:firstLineChars="0" w:firstLine="0"/>
              <w:jc w:val="center"/>
              <w:rPr>
                <w:sz w:val="21"/>
                <w:szCs w:val="21"/>
                <w:lang/>
              </w:rPr>
            </w:pPr>
            <w:r>
              <w:rPr>
                <w:sz w:val="21"/>
                <w:szCs w:val="21"/>
                <w:lang/>
              </w:rPr>
              <w:t>3</w:t>
            </w:r>
            <w:r>
              <w:rPr>
                <w:rFonts w:hint="eastAsia"/>
                <w:sz w:val="21"/>
                <w:szCs w:val="21"/>
                <w:lang/>
              </w:rPr>
              <w:t>x</w:t>
            </w:r>
            <w:r>
              <w:rPr>
                <w:sz w:val="21"/>
                <w:szCs w:val="21"/>
                <w:lang/>
              </w:rPr>
              <w:t>3</w:t>
            </w:r>
          </w:p>
        </w:tc>
        <w:tc>
          <w:tcPr>
            <w:tcW w:w="2551" w:type="dxa"/>
            <w:vAlign w:val="center"/>
          </w:tcPr>
          <w:p w14:paraId="456F6F77" w14:textId="66EF31A5" w:rsidR="000760AE" w:rsidRDefault="00461AD0" w:rsidP="00C72357">
            <w:pPr>
              <w:spacing w:line="240" w:lineRule="auto"/>
              <w:ind w:firstLineChars="0" w:firstLine="0"/>
              <w:jc w:val="center"/>
              <w:rPr>
                <w:sz w:val="21"/>
                <w:szCs w:val="21"/>
                <w:lang/>
              </w:rPr>
            </w:pPr>
            <w:r>
              <w:rPr>
                <w:sz w:val="21"/>
                <w:szCs w:val="21"/>
                <w:lang/>
              </w:rPr>
              <w:t>3x3</w:t>
            </w:r>
          </w:p>
        </w:tc>
      </w:tr>
      <w:tr w:rsidR="00AE76B0" w:rsidRPr="00584EF3" w14:paraId="18F000E6" w14:textId="77777777" w:rsidTr="00D74C93">
        <w:trPr>
          <w:trHeight w:val="345"/>
          <w:jc w:val="center"/>
        </w:trPr>
        <w:tc>
          <w:tcPr>
            <w:tcW w:w="2561" w:type="dxa"/>
            <w:vAlign w:val="center"/>
          </w:tcPr>
          <w:p w14:paraId="414BE781" w14:textId="791EB5E4" w:rsidR="00AE76B0" w:rsidRDefault="00AE76B0" w:rsidP="00C72357">
            <w:pPr>
              <w:spacing w:line="240" w:lineRule="auto"/>
              <w:ind w:firstLineChars="0" w:firstLine="0"/>
              <w:jc w:val="center"/>
              <w:rPr>
                <w:sz w:val="21"/>
                <w:szCs w:val="21"/>
                <w:lang/>
              </w:rPr>
            </w:pPr>
            <w:r>
              <w:rPr>
                <w:rFonts w:hint="eastAsia"/>
                <w:sz w:val="21"/>
                <w:szCs w:val="21"/>
                <w:lang/>
              </w:rPr>
              <w:t>卷积核数量</w:t>
            </w:r>
          </w:p>
        </w:tc>
        <w:tc>
          <w:tcPr>
            <w:tcW w:w="2821" w:type="dxa"/>
            <w:vAlign w:val="center"/>
          </w:tcPr>
          <w:p w14:paraId="17FD28FE" w14:textId="5A8DB597" w:rsidR="00AE76B0" w:rsidRDefault="00AE76B0" w:rsidP="00C72357">
            <w:pPr>
              <w:spacing w:line="240" w:lineRule="auto"/>
              <w:ind w:firstLineChars="0" w:firstLine="0"/>
              <w:jc w:val="center"/>
              <w:rPr>
                <w:sz w:val="21"/>
                <w:szCs w:val="21"/>
                <w:lang/>
              </w:rPr>
            </w:pPr>
            <w:r>
              <w:rPr>
                <w:sz w:val="21"/>
                <w:szCs w:val="21"/>
                <w:lang/>
              </w:rPr>
              <w:t>32</w:t>
            </w:r>
          </w:p>
        </w:tc>
        <w:tc>
          <w:tcPr>
            <w:tcW w:w="2551" w:type="dxa"/>
            <w:vAlign w:val="center"/>
          </w:tcPr>
          <w:p w14:paraId="661A45AE" w14:textId="69D5FC71" w:rsidR="00AE76B0" w:rsidRDefault="00AE76B0" w:rsidP="00C72357">
            <w:pPr>
              <w:spacing w:line="240" w:lineRule="auto"/>
              <w:ind w:firstLineChars="0" w:firstLine="0"/>
              <w:jc w:val="center"/>
              <w:rPr>
                <w:sz w:val="21"/>
                <w:szCs w:val="21"/>
                <w:lang/>
              </w:rPr>
            </w:pPr>
            <w:r>
              <w:rPr>
                <w:sz w:val="21"/>
                <w:szCs w:val="21"/>
                <w:lang/>
              </w:rPr>
              <w:t>32</w:t>
            </w:r>
          </w:p>
        </w:tc>
      </w:tr>
      <w:tr w:rsidR="00C72357" w:rsidRPr="00584EF3" w14:paraId="330A6E3C" w14:textId="77777777" w:rsidTr="00D74C93">
        <w:trPr>
          <w:trHeight w:val="409"/>
          <w:jc w:val="center"/>
        </w:trPr>
        <w:tc>
          <w:tcPr>
            <w:tcW w:w="2561" w:type="dxa"/>
            <w:vAlign w:val="center"/>
          </w:tcPr>
          <w:p w14:paraId="6697FA90" w14:textId="77777777" w:rsidR="00C72357" w:rsidRPr="00584EF3" w:rsidRDefault="00C72357" w:rsidP="00C72357">
            <w:pPr>
              <w:spacing w:line="240" w:lineRule="auto"/>
              <w:ind w:firstLineChars="0" w:firstLine="0"/>
              <w:jc w:val="center"/>
              <w:rPr>
                <w:sz w:val="21"/>
                <w:szCs w:val="21"/>
                <w:lang/>
              </w:rPr>
            </w:pPr>
            <w:r w:rsidRPr="00584EF3">
              <w:rPr>
                <w:rFonts w:hint="eastAsia"/>
                <w:sz w:val="21"/>
                <w:szCs w:val="21"/>
                <w:lang/>
              </w:rPr>
              <w:t>图神经网络层数</w:t>
            </w:r>
          </w:p>
        </w:tc>
        <w:tc>
          <w:tcPr>
            <w:tcW w:w="2821" w:type="dxa"/>
            <w:vAlign w:val="center"/>
          </w:tcPr>
          <w:p w14:paraId="6F7463F7" w14:textId="27722903" w:rsidR="00C72357" w:rsidRPr="00584EF3" w:rsidRDefault="00C72357" w:rsidP="00C72357">
            <w:pPr>
              <w:spacing w:line="240" w:lineRule="auto"/>
              <w:ind w:firstLineChars="0" w:firstLine="0"/>
              <w:jc w:val="center"/>
              <w:rPr>
                <w:sz w:val="21"/>
                <w:szCs w:val="21"/>
                <w:lang/>
              </w:rPr>
            </w:pPr>
            <w:r>
              <w:rPr>
                <w:sz w:val="21"/>
                <w:szCs w:val="21"/>
                <w:lang/>
              </w:rPr>
              <w:t>2</w:t>
            </w:r>
          </w:p>
        </w:tc>
        <w:tc>
          <w:tcPr>
            <w:tcW w:w="2551" w:type="dxa"/>
            <w:vAlign w:val="center"/>
          </w:tcPr>
          <w:p w14:paraId="5F2BEC05"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1</w:t>
            </w:r>
          </w:p>
        </w:tc>
      </w:tr>
      <w:tr w:rsidR="00C72357" w:rsidRPr="00584EF3" w14:paraId="163ED0C5" w14:textId="77777777" w:rsidTr="00D74C93">
        <w:trPr>
          <w:trHeight w:val="267"/>
          <w:jc w:val="center"/>
        </w:trPr>
        <w:tc>
          <w:tcPr>
            <w:tcW w:w="2561" w:type="dxa"/>
            <w:vAlign w:val="center"/>
          </w:tcPr>
          <w:p w14:paraId="580A5AD9" w14:textId="77777777" w:rsidR="00C72357" w:rsidRPr="00584EF3" w:rsidRDefault="00C72357" w:rsidP="00C72357">
            <w:pPr>
              <w:spacing w:line="240" w:lineRule="auto"/>
              <w:ind w:firstLineChars="0" w:firstLine="0"/>
              <w:jc w:val="center"/>
              <w:rPr>
                <w:sz w:val="21"/>
                <w:szCs w:val="21"/>
                <w:lang/>
              </w:rPr>
            </w:pPr>
            <w:r w:rsidRPr="00584EF3">
              <w:rPr>
                <w:rFonts w:hint="eastAsia"/>
                <w:sz w:val="21"/>
                <w:szCs w:val="21"/>
                <w:lang/>
              </w:rPr>
              <w:t>初始维度</w:t>
            </w:r>
          </w:p>
        </w:tc>
        <w:tc>
          <w:tcPr>
            <w:tcW w:w="2821" w:type="dxa"/>
            <w:vAlign w:val="center"/>
          </w:tcPr>
          <w:p w14:paraId="204C1851"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100</w:t>
            </w:r>
          </w:p>
        </w:tc>
        <w:tc>
          <w:tcPr>
            <w:tcW w:w="2551" w:type="dxa"/>
            <w:vAlign w:val="center"/>
          </w:tcPr>
          <w:p w14:paraId="224D9AF8"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100</w:t>
            </w:r>
          </w:p>
        </w:tc>
      </w:tr>
      <w:tr w:rsidR="00C72357" w:rsidRPr="00584EF3" w14:paraId="646D0FCC" w14:textId="77777777" w:rsidTr="00D74C93">
        <w:trPr>
          <w:trHeight w:val="331"/>
          <w:jc w:val="center"/>
        </w:trPr>
        <w:tc>
          <w:tcPr>
            <w:tcW w:w="2561" w:type="dxa"/>
            <w:vAlign w:val="center"/>
          </w:tcPr>
          <w:p w14:paraId="02DBE3A5" w14:textId="77777777" w:rsidR="00C72357" w:rsidRPr="00584EF3" w:rsidRDefault="00C72357" w:rsidP="00C72357">
            <w:pPr>
              <w:spacing w:line="240" w:lineRule="auto"/>
              <w:ind w:firstLineChars="0" w:firstLine="0"/>
              <w:jc w:val="center"/>
              <w:rPr>
                <w:sz w:val="21"/>
                <w:szCs w:val="21"/>
                <w:lang/>
              </w:rPr>
            </w:pPr>
            <w:r w:rsidRPr="00584EF3">
              <w:rPr>
                <w:rFonts w:hint="eastAsia"/>
                <w:sz w:val="21"/>
                <w:szCs w:val="21"/>
                <w:lang/>
              </w:rPr>
              <w:t>输出维度</w:t>
            </w:r>
          </w:p>
        </w:tc>
        <w:tc>
          <w:tcPr>
            <w:tcW w:w="2821" w:type="dxa"/>
            <w:vAlign w:val="center"/>
          </w:tcPr>
          <w:p w14:paraId="48B8EEC2"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200</w:t>
            </w:r>
          </w:p>
        </w:tc>
        <w:tc>
          <w:tcPr>
            <w:tcW w:w="2551" w:type="dxa"/>
            <w:vAlign w:val="center"/>
          </w:tcPr>
          <w:p w14:paraId="79AC5CB2"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200</w:t>
            </w:r>
          </w:p>
        </w:tc>
      </w:tr>
      <w:tr w:rsidR="00C72357" w:rsidRPr="00584EF3" w14:paraId="4448F2F1" w14:textId="77777777" w:rsidTr="00D74C93">
        <w:trPr>
          <w:trHeight w:val="401"/>
          <w:jc w:val="center"/>
        </w:trPr>
        <w:tc>
          <w:tcPr>
            <w:tcW w:w="2561" w:type="dxa"/>
            <w:vAlign w:val="center"/>
          </w:tcPr>
          <w:p w14:paraId="4703FE1E" w14:textId="655A33BD" w:rsidR="00C72357" w:rsidRPr="00584EF3" w:rsidRDefault="00C72357" w:rsidP="00C72357">
            <w:pPr>
              <w:spacing w:line="240" w:lineRule="auto"/>
              <w:ind w:firstLineChars="0" w:firstLine="0"/>
              <w:jc w:val="center"/>
              <w:rPr>
                <w:sz w:val="21"/>
                <w:szCs w:val="21"/>
                <w:lang/>
              </w:rPr>
            </w:pPr>
            <w:r>
              <w:rPr>
                <w:rFonts w:hint="eastAsia"/>
                <w:sz w:val="21"/>
                <w:szCs w:val="21"/>
                <w:lang/>
              </w:rPr>
              <w:t>消息</w:t>
            </w:r>
            <w:r w:rsidRPr="00584EF3">
              <w:rPr>
                <w:sz w:val="21"/>
                <w:szCs w:val="21"/>
                <w:lang/>
              </w:rPr>
              <w:t>D</w:t>
            </w:r>
            <w:r w:rsidRPr="00584EF3">
              <w:rPr>
                <w:rFonts w:hint="eastAsia"/>
                <w:sz w:val="21"/>
                <w:szCs w:val="21"/>
                <w:lang/>
              </w:rPr>
              <w:t>ropout</w:t>
            </w:r>
            <w:r w:rsidR="003F5F4A">
              <w:rPr>
                <w:rFonts w:hint="eastAsia"/>
                <w:sz w:val="21"/>
                <w:szCs w:val="21"/>
                <w:lang/>
              </w:rPr>
              <w:t>概率</w:t>
            </w:r>
          </w:p>
        </w:tc>
        <w:tc>
          <w:tcPr>
            <w:tcW w:w="2821" w:type="dxa"/>
            <w:vAlign w:val="center"/>
          </w:tcPr>
          <w:p w14:paraId="3C31132F" w14:textId="73135B33" w:rsidR="00C72357" w:rsidRPr="00584EF3" w:rsidRDefault="00C72357" w:rsidP="00286352">
            <w:pPr>
              <w:spacing w:line="240" w:lineRule="auto"/>
              <w:ind w:firstLineChars="0" w:firstLine="0"/>
              <w:jc w:val="center"/>
              <w:rPr>
                <w:sz w:val="21"/>
                <w:szCs w:val="21"/>
                <w:lang/>
              </w:rPr>
            </w:pPr>
            <w:r w:rsidRPr="00584EF3">
              <w:rPr>
                <w:sz w:val="21"/>
                <w:szCs w:val="21"/>
                <w:lang/>
              </w:rPr>
              <w:t>0.4</w:t>
            </w:r>
          </w:p>
        </w:tc>
        <w:tc>
          <w:tcPr>
            <w:tcW w:w="2551" w:type="dxa"/>
            <w:vAlign w:val="center"/>
          </w:tcPr>
          <w:p w14:paraId="0E71F176" w14:textId="714552C9" w:rsidR="00C72357" w:rsidRPr="00584EF3" w:rsidRDefault="00C72357" w:rsidP="00286352">
            <w:pPr>
              <w:spacing w:line="240" w:lineRule="auto"/>
              <w:ind w:firstLineChars="0" w:firstLine="0"/>
              <w:jc w:val="center"/>
              <w:rPr>
                <w:sz w:val="21"/>
                <w:szCs w:val="21"/>
                <w:lang/>
              </w:rPr>
            </w:pPr>
            <w:r w:rsidRPr="00584EF3">
              <w:rPr>
                <w:sz w:val="21"/>
                <w:szCs w:val="21"/>
                <w:lang/>
              </w:rPr>
              <w:t>0.</w:t>
            </w:r>
            <w:r w:rsidR="00835635">
              <w:rPr>
                <w:sz w:val="21"/>
                <w:szCs w:val="21"/>
                <w:lang/>
              </w:rPr>
              <w:t>4</w:t>
            </w:r>
          </w:p>
        </w:tc>
      </w:tr>
      <w:tr w:rsidR="00C72357" w:rsidRPr="00584EF3" w14:paraId="4D547F41" w14:textId="77777777" w:rsidTr="00D74C93">
        <w:trPr>
          <w:jc w:val="center"/>
        </w:trPr>
        <w:tc>
          <w:tcPr>
            <w:tcW w:w="2561" w:type="dxa"/>
            <w:vAlign w:val="center"/>
          </w:tcPr>
          <w:p w14:paraId="3D9CCE6F" w14:textId="77777777" w:rsidR="00C72357" w:rsidRPr="00584EF3" w:rsidRDefault="00C72357" w:rsidP="00C72357">
            <w:pPr>
              <w:spacing w:line="240" w:lineRule="auto"/>
              <w:ind w:firstLineChars="0" w:firstLine="0"/>
              <w:jc w:val="center"/>
              <w:rPr>
                <w:sz w:val="21"/>
                <w:szCs w:val="21"/>
                <w:lang/>
              </w:rPr>
            </w:pPr>
            <w:r w:rsidRPr="00584EF3">
              <w:rPr>
                <w:rFonts w:hint="eastAsia"/>
                <w:sz w:val="21"/>
                <w:szCs w:val="21"/>
                <w:lang/>
              </w:rPr>
              <w:t>分批次训练的批次大小</w:t>
            </w:r>
          </w:p>
        </w:tc>
        <w:tc>
          <w:tcPr>
            <w:tcW w:w="2821" w:type="dxa"/>
            <w:vAlign w:val="center"/>
          </w:tcPr>
          <w:p w14:paraId="43A84BB8"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1024</w:t>
            </w:r>
          </w:p>
        </w:tc>
        <w:tc>
          <w:tcPr>
            <w:tcW w:w="2551" w:type="dxa"/>
            <w:vAlign w:val="center"/>
          </w:tcPr>
          <w:p w14:paraId="2A6DB20E"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256</w:t>
            </w:r>
          </w:p>
        </w:tc>
      </w:tr>
      <w:tr w:rsidR="00C72357" w:rsidRPr="00584EF3" w14:paraId="58DEA110" w14:textId="77777777" w:rsidTr="00D74C93">
        <w:trPr>
          <w:jc w:val="center"/>
        </w:trPr>
        <w:tc>
          <w:tcPr>
            <w:tcW w:w="2561" w:type="dxa"/>
            <w:vAlign w:val="center"/>
          </w:tcPr>
          <w:p w14:paraId="3DA2B4FC" w14:textId="77777777" w:rsidR="00C72357" w:rsidRPr="00584EF3" w:rsidRDefault="00C72357" w:rsidP="00C72357">
            <w:pPr>
              <w:spacing w:line="240" w:lineRule="auto"/>
              <w:ind w:firstLineChars="0" w:firstLine="0"/>
              <w:jc w:val="center"/>
              <w:rPr>
                <w:sz w:val="21"/>
                <w:szCs w:val="21"/>
                <w:lang/>
              </w:rPr>
            </w:pPr>
            <w:r w:rsidRPr="00584EF3">
              <w:rPr>
                <w:rFonts w:hint="eastAsia"/>
                <w:sz w:val="21"/>
                <w:szCs w:val="21"/>
                <w:lang/>
              </w:rPr>
              <w:t>损失函数学习率</w:t>
            </w:r>
          </w:p>
        </w:tc>
        <w:tc>
          <w:tcPr>
            <w:tcW w:w="2821" w:type="dxa"/>
            <w:vAlign w:val="center"/>
          </w:tcPr>
          <w:p w14:paraId="2605EF41"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0.001</w:t>
            </w:r>
          </w:p>
        </w:tc>
        <w:tc>
          <w:tcPr>
            <w:tcW w:w="2551" w:type="dxa"/>
            <w:vAlign w:val="center"/>
          </w:tcPr>
          <w:p w14:paraId="4CB863EF"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0.001</w:t>
            </w:r>
          </w:p>
        </w:tc>
      </w:tr>
      <w:tr w:rsidR="00C72357" w:rsidRPr="00584EF3" w14:paraId="065DD57C" w14:textId="77777777" w:rsidTr="00D74C93">
        <w:trPr>
          <w:jc w:val="center"/>
        </w:trPr>
        <w:tc>
          <w:tcPr>
            <w:tcW w:w="2561" w:type="dxa"/>
            <w:vAlign w:val="center"/>
          </w:tcPr>
          <w:p w14:paraId="6FD5C976" w14:textId="77777777" w:rsidR="00C72357" w:rsidRPr="00584EF3" w:rsidRDefault="00C72357" w:rsidP="00C72357">
            <w:pPr>
              <w:spacing w:line="240" w:lineRule="auto"/>
              <w:ind w:firstLineChars="0" w:firstLine="0"/>
              <w:jc w:val="center"/>
              <w:rPr>
                <w:sz w:val="21"/>
                <w:szCs w:val="21"/>
                <w:lang/>
              </w:rPr>
            </w:pPr>
            <w:r w:rsidRPr="00584EF3">
              <w:rPr>
                <w:rFonts w:hint="eastAsia"/>
                <w:sz w:val="21"/>
                <w:szCs w:val="21"/>
                <w:lang/>
              </w:rPr>
              <w:t>标签平滑比例</w:t>
            </w:r>
          </w:p>
        </w:tc>
        <w:tc>
          <w:tcPr>
            <w:tcW w:w="2821" w:type="dxa"/>
            <w:vAlign w:val="center"/>
          </w:tcPr>
          <w:p w14:paraId="779EAE39"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0.1</w:t>
            </w:r>
          </w:p>
        </w:tc>
        <w:tc>
          <w:tcPr>
            <w:tcW w:w="2551" w:type="dxa"/>
            <w:vAlign w:val="center"/>
          </w:tcPr>
          <w:p w14:paraId="1D8EB260" w14:textId="77777777" w:rsidR="00C72357" w:rsidRPr="00584EF3" w:rsidRDefault="00C72357" w:rsidP="00C72357">
            <w:pPr>
              <w:spacing w:line="240" w:lineRule="auto"/>
              <w:ind w:firstLineChars="0" w:firstLine="0"/>
              <w:jc w:val="center"/>
              <w:rPr>
                <w:sz w:val="21"/>
                <w:szCs w:val="21"/>
                <w:lang/>
              </w:rPr>
            </w:pPr>
            <w:r w:rsidRPr="00584EF3">
              <w:rPr>
                <w:sz w:val="21"/>
                <w:szCs w:val="21"/>
                <w:lang/>
              </w:rPr>
              <w:t>0.1</w:t>
            </w:r>
          </w:p>
        </w:tc>
      </w:tr>
    </w:tbl>
    <w:p w14:paraId="43D5F3DE" w14:textId="30C2A627" w:rsidR="00861B58" w:rsidRDefault="00825B13" w:rsidP="00F257FC">
      <w:pPr>
        <w:pStyle w:val="3"/>
        <w:spacing w:before="163" w:after="163"/>
      </w:pPr>
      <w:bookmarkStart w:id="216" w:name="_Toc100257530"/>
      <w:r>
        <w:lastRenderedPageBreak/>
        <w:t xml:space="preserve">5.3.2 </w:t>
      </w:r>
      <w:r w:rsidR="006212AF">
        <w:rPr>
          <w:rFonts w:hint="eastAsia"/>
        </w:rPr>
        <w:t>对比方法</w:t>
      </w:r>
      <w:bookmarkEnd w:id="216"/>
    </w:p>
    <w:p w14:paraId="0845F40F" w14:textId="77777777" w:rsidR="005F646B" w:rsidRDefault="005F646B" w:rsidP="005F646B">
      <w:pPr>
        <w:ind w:firstLine="480"/>
      </w:pPr>
      <w:r>
        <w:rPr>
          <w:rFonts w:hint="eastAsia"/>
        </w:rPr>
        <w:t>为了证明</w:t>
      </w:r>
      <w:r>
        <w:rPr>
          <w:rFonts w:hint="eastAsia"/>
        </w:rPr>
        <w:t>H</w:t>
      </w:r>
      <w:r>
        <w:t>KGN</w:t>
      </w:r>
      <w:r>
        <w:rPr>
          <w:rFonts w:hint="eastAsia"/>
        </w:rPr>
        <w:t>方法的有效性，本文选择了不同分类的知识图谱表示学习方法中，最新出现的研究成果作为对比基准（</w:t>
      </w:r>
      <w:r>
        <w:rPr>
          <w:rFonts w:hint="eastAsia"/>
        </w:rPr>
        <w:t>Baselines</w:t>
      </w:r>
      <w:r>
        <w:rPr>
          <w:rFonts w:hint="eastAsia"/>
        </w:rPr>
        <w:t>）。主要选择的方法如下：</w:t>
      </w:r>
    </w:p>
    <w:p w14:paraId="7EB093ED" w14:textId="086510BD" w:rsidR="005F646B" w:rsidRDefault="005F646B" w:rsidP="005F646B">
      <w:pPr>
        <w:ind w:firstLine="480"/>
      </w:pPr>
      <w:r>
        <w:rPr>
          <w:rFonts w:hint="eastAsia"/>
        </w:rPr>
        <w:t>（</w:t>
      </w:r>
      <w:r>
        <w:rPr>
          <w:rFonts w:hint="eastAsia"/>
        </w:rPr>
        <w:t>1</w:t>
      </w:r>
      <w:r>
        <w:rPr>
          <w:rFonts w:hint="eastAsia"/>
        </w:rPr>
        <w:t>）浅层的知识图谱表示学习算法：具有较低的时间与计算复杂度，包括</w:t>
      </w:r>
      <w:proofErr w:type="spellStart"/>
      <w:r w:rsidR="00737834" w:rsidRPr="004912CE">
        <w:t>TransE</w:t>
      </w:r>
      <w:proofErr w:type="spellEnd"/>
      <w:r w:rsidR="00737834">
        <w:fldChar w:fldCharType="begin"/>
      </w:r>
      <w:r w:rsidR="00DF30F1">
        <w:instrText xml:space="preserve"> ADDIN ZOTERO_ITEM CSL_CITATION {"citationID":"BRU9kImo","properties":{"formattedCitation":"\\super [1]\\nosupersub{}","plainCitation":"[1]","noteIndex":0},"citationItems":[{"id":779,"uris":["http://zotero.org/users/5779008/items/NBJXGBGZ"],"itemData":{"id":779,"type":"paper-conference","abstract":"We consider the problem of embedding entities and relationships of multirelational data in low-dimensional vector spaces. Our objective is to propose a canonical model which is easy to train, contains a reduced number of parameters and can scale up to very large databases. Hence, we propose TransE, a method which models relationships by interpreting them as translations operating on the low-dimensional embeddings of the entities. Despite its simplicity, this assumption proves to be powerful since extensive experiments show that TransE significantly outperforms state-of-the-art methods in link prediction on two knowledge bases. Besides, it can be successfully trained on a large scale data set with 1M entities, 25k relationships and more than 17M training samples.","archive":"TransE","archive_location":"NIPS 2013","container-title":"Advances in Neural Information Processing Systems 26: 27th Annual Conference on Neural Information Processing Systems 2013","event-place":"Lake Tahoe, Nevada, United States","language":"en","note":"ZSCC: NoCitationData[s0]","page":"2787–2795","publisher-place":"Lake Tahoe, Nevada, United States","title":"Translating Embeddings for Modeling Multi-relational Data","URL":"http://papers.nips.cc/paper/5071-translating-embeddings-for-modeling-multi-relational-data","author":[{"family":"Bordes","given":"Antoine"},{"family":"Usunier","given":"Nicolas"},{"family":"García-Durán","given":"Alberto"},{"family":"Weston","given":"Jason"},{"family":"Yakhnenko","given":"Oksana"}],"editor":[{"family":"Burges","given":"Christopher J. C."},{"family":"Bottou","given":"Léon"},{"family":"Ghahramani","given":"Zoubin"},{"family":"Weinberger","given":"Kilian Q."}],"issued":{"date-parts":[["2013",12]]},"citation-key":"bordesTranslatingEmbeddingsModeling2013"}}],"schema":"https://github.com/citation-style-language/schema/raw/master/csl-citation.json"} </w:instrText>
      </w:r>
      <w:r w:rsidR="00737834">
        <w:fldChar w:fldCharType="separate"/>
      </w:r>
      <w:r w:rsidR="00DF30F1" w:rsidRPr="00DF30F1">
        <w:rPr>
          <w:vertAlign w:val="superscript"/>
        </w:rPr>
        <w:t>[1]</w:t>
      </w:r>
      <w:r w:rsidR="00737834">
        <w:fldChar w:fldCharType="end"/>
      </w:r>
      <w:r>
        <w:rPr>
          <w:rFonts w:hint="eastAsia"/>
        </w:rPr>
        <w:t>、</w:t>
      </w:r>
      <w:proofErr w:type="spellStart"/>
      <w:r w:rsidR="00B01C93">
        <w:t>DistMult</w:t>
      </w:r>
      <w:proofErr w:type="spellEnd"/>
      <w:r w:rsidR="00B01C93">
        <w:fldChar w:fldCharType="begin"/>
      </w:r>
      <w:r w:rsidR="00DF30F1">
        <w:instrText xml:space="preserve"> ADDIN ZOTERO_ITEM CSL_CITATION {"citationID":"jt7NwIZJ","properties":{"formattedCitation":"\\super [17]\\nosupersub{}","plainCitation":"[17]","noteIndex":0},"citationItems":[{"id":781,"uris":["http://zotero.org/users/5779008/items/S58NSYIY"],"itemData":{"id":781,"type":"paper-conference","abstract":"We consider learning representations of entities and relations in KBs using the neural-embedding approach. We show that most existing models, including NTN (Socher et al., 2013) and TransE (Bordes et al., 2013b), can be generalized under a uniﬁed learning framework, where entities are low-dimensional vectors learned from a neural network and relations are bilinear and/or linear mapping functions. Under this framework, we compare a variety of embedding models on the link prediction task. We show that a simple bilinear formulation achieves new state-of-the-art results for the task (achieving a top-10 accuracy of 73.2% vs. 54.7% by TransE on Freebase). Furthermore, we introduce a novel approach that utilizes the learned relation embeddings to mine logical rules such as BornInCitypa, bq ^ CityInCountrypb, cq ùñ N ationalitypa, cq. We ﬁnd that embeddings learned from the bilinear objective are particularly good at capturing relational semantics, and that the composition of relations is characterized by matrix multiplication. More interestingly, we demonstrate that our embedding-based rule extraction approach successfully outperforms a state-ofthe-art conﬁdence-based rule mining approach in mining Horn rules that involve compositional reasoning.","archive":"DistMult","archive_location":"ICLR 2015","container-title":"3rd International Conference on Learning Representations","event-place":"San Diego, CA, USA","language":"en","note":"500","publisher-place":"San Diego, CA, USA","title":"Embedding Entities and Relations for Learning and Inference in Knowledge Bases","URL":"http://arxiv.org/abs/1412.6575","author":[{"family":"Yang","given":"Bishan"},{"family":"Yih","given":"Wen-tau"},{"family":"He","given":"Xiaodong"},{"family":"Gao","given":"Jianfeng"},{"family":"Deng","given":"Li"}],"editor":[{"family":"Bengio","given":"Yoshua"},{"family":"LeCun","given":"Yann"}],"issued":{"date-parts":[["2015",5,7]]},"citation-key":"yangEmbeddingEntitiesRelations2015"}}],"schema":"https://github.com/citation-style-language/schema/raw/master/csl-citation.json"} </w:instrText>
      </w:r>
      <w:r w:rsidR="00B01C93">
        <w:fldChar w:fldCharType="separate"/>
      </w:r>
      <w:r w:rsidR="00DF30F1" w:rsidRPr="00DF30F1">
        <w:rPr>
          <w:vertAlign w:val="superscript"/>
        </w:rPr>
        <w:t>[17]</w:t>
      </w:r>
      <w:r w:rsidR="00B01C93">
        <w:fldChar w:fldCharType="end"/>
      </w:r>
      <w:r>
        <w:rPr>
          <w:rFonts w:hint="eastAsia"/>
        </w:rPr>
        <w:t>和</w:t>
      </w:r>
      <w:proofErr w:type="spellStart"/>
      <w:r>
        <w:rPr>
          <w:rFonts w:hint="eastAsia"/>
        </w:rPr>
        <w:t>Dual</w:t>
      </w:r>
      <w:r>
        <w:t>E</w:t>
      </w:r>
      <w:proofErr w:type="spellEnd"/>
      <w:r w:rsidR="003A6917">
        <w:fldChar w:fldCharType="begin"/>
      </w:r>
      <w:r w:rsidR="00D174F5">
        <w:instrText xml:space="preserve"> ADDIN ZOTERO_ITEM CSL_CITATION {"citationID":"aov5f2apl","properties":{"formattedCitation":"\\super [79]\\nosupersub{}","plainCitation":"[79]","noteIndex":0},"citationItems":[{"id":1503,"uris":["http://zotero.org/users/5779008/items/MY2C4UFG"],"itemData":{"id":1503,"type":"paper-conference","archive":"DualE","archive_location":"AAAI 2021","container-title":"Thirty-fifth AAAI conference on artificial intelligence","note":"Citation Key: DBLP:conf/aaai/CaoX0CH21\ntex.bibsource: dblp computer science bibliography, https://dblp.org\ntex.biburl: https://dblp.org/rec/conf/aaai/CaoX0CH21.bib\ntex.timestamp: Wed, 02 Jun 2021 18:09:11 +0200","page":"6894–6902","publisher":"AAAI Press","title":"Dual quaternion knowledge graph embeddings","URL":"https://ojs.aaai.org/index.php/AAAI/article/view/16850","author":[{"family":"Cao","given":"Zongsheng"},{"family":"Xu","given":"Qianqian"},{"family":"Yang","given":"Zhiyong"},{"family":"Cao","given":"Xiaochun"},{"family":"Huang","given":"Qingming"}],"issued":{"date-parts":[["2021"]]},"citation-key":"DBLP:conf/aaai/CaoX0CH21"}}],"schema":"https://github.com/citation-style-language/schema/raw/master/csl-citation.json"} </w:instrText>
      </w:r>
      <w:r w:rsidR="003A6917">
        <w:fldChar w:fldCharType="separate"/>
      </w:r>
      <w:r w:rsidR="00DF30F1" w:rsidRPr="00DF30F1">
        <w:rPr>
          <w:vertAlign w:val="superscript"/>
        </w:rPr>
        <w:t>[79]</w:t>
      </w:r>
      <w:r w:rsidR="003A6917">
        <w:fldChar w:fldCharType="end"/>
      </w:r>
      <w:r>
        <w:rPr>
          <w:rFonts w:hint="eastAsia"/>
        </w:rPr>
        <w:t>（无类型约束先验）；</w:t>
      </w:r>
    </w:p>
    <w:p w14:paraId="5727D8F1" w14:textId="190792E3" w:rsidR="005F646B" w:rsidRDefault="005F646B" w:rsidP="005F646B">
      <w:pPr>
        <w:ind w:firstLine="480"/>
      </w:pPr>
      <w:r>
        <w:rPr>
          <w:rFonts w:hint="eastAsia"/>
        </w:rPr>
        <w:t>（</w:t>
      </w:r>
      <w:r>
        <w:rPr>
          <w:rFonts w:hint="eastAsia"/>
        </w:rPr>
        <w:t>2</w:t>
      </w:r>
      <w:r>
        <w:rPr>
          <w:rFonts w:hint="eastAsia"/>
        </w:rPr>
        <w:t>）基于卷积的知识图谱表示学习算法：包括</w:t>
      </w:r>
      <w:proofErr w:type="spellStart"/>
      <w:r w:rsidR="00276DD4">
        <w:rPr>
          <w:rFonts w:hint="eastAsia"/>
        </w:rPr>
        <w:t>ConvE</w:t>
      </w:r>
      <w:proofErr w:type="spellEnd"/>
      <w:r w:rsidR="00276DD4">
        <w:fldChar w:fldCharType="begin"/>
      </w:r>
      <w:r w:rsidR="00DF30F1">
        <w:instrText xml:space="preserve"> ADDIN ZOTERO_ITEM CSL_CITATION {"citationID":"Var2xRRc","properties":{"formattedCitation":"\\super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276DD4">
        <w:fldChar w:fldCharType="separate"/>
      </w:r>
      <w:r w:rsidR="00DF30F1" w:rsidRPr="00DF30F1">
        <w:rPr>
          <w:vertAlign w:val="superscript"/>
        </w:rPr>
        <w:t>[25]</w:t>
      </w:r>
      <w:r w:rsidR="00276DD4">
        <w:fldChar w:fldCharType="end"/>
      </w:r>
      <w:r>
        <w:rPr>
          <w:rFonts w:hint="eastAsia"/>
        </w:rPr>
        <w:t>、</w:t>
      </w:r>
      <w:proofErr w:type="spellStart"/>
      <w:r>
        <w:rPr>
          <w:rFonts w:hint="eastAsia"/>
        </w:rPr>
        <w:t>ConvR</w:t>
      </w:r>
      <w:proofErr w:type="spellEnd"/>
      <w:r w:rsidR="006B52D3">
        <w:fldChar w:fldCharType="begin"/>
      </w:r>
      <w:r w:rsidR="00DF30F1">
        <w:instrText xml:space="preserve"> ADDIN ZOTERO_ITEM CSL_CITATION {"citationID":"a1ffbdv74mh","properties":{"formattedCitation":"\\super [27]\\nosupersub{}","plainCitation":"[27]","noteIndex":0},"citationItems":[{"id":774,"uris":["http://zotero.org/users/5779008/items/UWG8MM6Q"],"itemData":{"id":774,"type":"paper-conference","abstract":"We consider the problem of learning distributed representations for entities and relations of multi-relational data so as to predict missing links therein. Convolutional neural networks have recently shown their superiority for this problem, bringing increased model expressiveness while remaining parameter efﬁcient. Despite the success, previous convolution designs fail to model full interactions between input entities and relations, which potentially limits the performance of link prediction. In this work we introduce ConvR, an adaptive convolutional network designed to maximize entity-relation interactions in a convolutional fashion. ConvR adaptively constructs convolution ﬁlters from relation representations, and applies these ﬁlters across entity representations to generate convolutional features. As such, ConvR enables rich interactions between entity and relation representations at diverse regions, and all the convolutional features generated will be able to capture such interactions. We evaluate ConvR on multiple benchmark datasets. Experimental results show that: (1) ConvR performs substantially better than competitive baselines in almost all the metrics and on all the datasets; (2) Compared with stateof-the-art convolutional models, ConvR is not only more effective but also more efﬁcient. It offers a 7% increase in MRR and a 6% increase in Hits@10, while saving 12% in parameter storage.","archive":"ConvR","archive_location":"NAACL 2019","container-title":"Proceedings of the 2019 Conference of the North American Chapter of the Association for Computational Linguistics: Human Language Technologies","DOI":"10.18653/v1/n19-1103","event-place":"Minneapolis, Minnesota","language":"en","note":"15 citations (Semantic Scholar/DOI) [2021-04-19]\n3 citations (Crossref) [2021-04-19]\n4","page":"978–987","publisher":"Association for Computational Linguistics","publisher-place":"Minneapolis, Minnesota","title":"Adaptive Convolution for Multi-Relational Learning","title-short":"ConvR","URL":"https://doi.org/10.18653/v1/n19-1103","author":[{"family":"Jiang","given":"Xiaotian"},{"family":"Wang","given":"Quan"},{"family":"Wang","given":"Bin"}],"editor":[{"family":"Burstein","given":"Jill"},{"family":"Doran","given":"Christy"},{"family":"Solorio","given":"Thamar"}],"issued":{"date-parts":[["2019"]]},"citation-key":"jiangAdaptiveConvolutionMultiRelational2019"}}],"schema":"https://github.com/citation-style-language/schema/raw/master/csl-citation.json"} </w:instrText>
      </w:r>
      <w:r w:rsidR="006B52D3">
        <w:fldChar w:fldCharType="separate"/>
      </w:r>
      <w:r w:rsidR="00DF30F1" w:rsidRPr="00DF30F1">
        <w:rPr>
          <w:vertAlign w:val="superscript"/>
        </w:rPr>
        <w:t>[27]</w:t>
      </w:r>
      <w:r w:rsidR="006B52D3">
        <w:fldChar w:fldCharType="end"/>
      </w:r>
      <w:r>
        <w:rPr>
          <w:rFonts w:hint="eastAsia"/>
        </w:rPr>
        <w:t>、</w:t>
      </w:r>
      <w:proofErr w:type="spellStart"/>
      <w:r w:rsidR="00B6473C">
        <w:rPr>
          <w:rFonts w:hint="eastAsia"/>
        </w:rPr>
        <w:t>HypER</w:t>
      </w:r>
      <w:proofErr w:type="spellEnd"/>
      <w:r w:rsidR="00B6473C">
        <w:fldChar w:fldCharType="begin"/>
      </w:r>
      <w:r w:rsidR="00DF30F1">
        <w:instrText xml:space="preserve"> ADDIN ZOTERO_ITEM CSL_CITATION {"citationID":"Q3xnhKGw","properties":{"formattedCitation":"\\super [63]\\nosupersub{}","plainCitation":"[63]","noteIndex":0},"citationItems":[{"id":1490,"uris":["http://zotero.org/users/5779008/items/XHJ5GX6I"],"itemData":{"id":1490,"type":"paper-conference","abstract":"Knowledge graphs are graphical representations of large databases of facts, which typically suffer from incompleteness. Inferring missing relations (links) between entities (nodes) is the task of link prediction. A recent state-of-the-art approach to link prediction, ConvE, implements a convolutional neural network to extract features from concatenated subject and relation vectors. Whilst results are impressive, the method is unintuitive and poorly understood. We propose a hypernetwork architecture that generates simplified relation-specific convolutional filters that (i) outperforms ConvE and all previous approaches across standard datasets; and (ii) can be framed as tensor factorization and thus set within a well established family of factorization models for link prediction. We thus demonstrate that convolution simply offers a convenient computational means of introducing sparsity and parameter tying to find an effective trade-off between non-linear expressiveness and the number of parameters to learn.","archive":"HypER","archive_location":"ICANN 2019","container-title":"Artificial neural networks and machine learning – ICANN 2019: Workshop and special sessions","event-place":"Cham","ISBN":"978-3-030-30493-5","note":"53","page":"553–565","publisher":"Springer International Publishing","publisher-place":"Cham","title":"Hypernetwork knowledge graph embeddings","author":[{"family":"Balažević","given":"Ivana"},{"family":"Allen","given":"Carl"},{"family":"Hospedales","given":"Timothy M."}],"editor":[{"family":"Tetko","given":"Igor V."},{"family":"Kůrková","given":"Věra"},{"family":"Karpov","given":"Pavel"},{"family":"Theis","given":"Fabian"}],"issued":{"date-parts":[["2019"]]},"citation-key":"balazevicHypernetworkKnowledgeGraph2019"}}],"schema":"https://github.com/citation-style-language/schema/raw/master/csl-citation.json"} </w:instrText>
      </w:r>
      <w:r w:rsidR="00B6473C">
        <w:fldChar w:fldCharType="separate"/>
      </w:r>
      <w:r w:rsidR="00DF30F1" w:rsidRPr="00DF30F1">
        <w:rPr>
          <w:vertAlign w:val="superscript"/>
        </w:rPr>
        <w:t>[63]</w:t>
      </w:r>
      <w:r w:rsidR="00B6473C">
        <w:fldChar w:fldCharType="end"/>
      </w:r>
      <w:r>
        <w:rPr>
          <w:rFonts w:hint="eastAsia"/>
        </w:rPr>
        <w:t>和</w:t>
      </w:r>
      <w:proofErr w:type="spellStart"/>
      <w:r>
        <w:rPr>
          <w:rFonts w:hint="eastAsia"/>
        </w:rPr>
        <w:t>C</w:t>
      </w:r>
      <w:r>
        <w:t>oPER</w:t>
      </w:r>
      <w:proofErr w:type="spellEnd"/>
      <w:r w:rsidR="001A3AD6">
        <w:fldChar w:fldCharType="begin"/>
      </w:r>
      <w:r w:rsidR="00DF30F1">
        <w:instrText xml:space="preserve"> ADDIN ZOTERO_ITEM CSL_CITATION {"citationID":"a14d6oacqal","properties":{"formattedCitation":"\\super [80]\\nosupersub{}","plainCitation":"[80]","noteIndex":0},"citationItems":[{"id":741,"uris":["http://zotero.org/users/5779008/items/9KHHB8X9"],"itemData":{"id":741,"type":"paper-conference","archive":"CoPER","archive_location":"AAAI 2020","container-title":"The Thirty-Fourth AAAI Conference on Artificial Intelligence","note":"0","page":"3000–3008","publisher":"AAAI Press","title":"Contextual Parameter Generation for Knowledge Graph Link Prediction","URL":"https://aaai.org/ojs/index.php/AAAI/article/view/5693","author":[{"family":"Stoica","given":"George"},{"family":"Stretcu","given":"Otilia"},{"family":"Platanios","given":"Emmanouil Antonios"},{"family":"Mitchell","given":"Tom M."},{"family":"Póczos","given":"Barnabás"}],"issued":{"date-parts":[["2020",2]]},"citation-key":"stoicaContextualParameterGeneration2020"}}],"schema":"https://github.com/citation-style-language/schema/raw/master/csl-citation.json"} </w:instrText>
      </w:r>
      <w:r w:rsidR="001A3AD6">
        <w:fldChar w:fldCharType="separate"/>
      </w:r>
      <w:r w:rsidR="00DF30F1" w:rsidRPr="00DF30F1">
        <w:rPr>
          <w:vertAlign w:val="superscript"/>
        </w:rPr>
        <w:t>[80]</w:t>
      </w:r>
      <w:r w:rsidR="001A3AD6">
        <w:fldChar w:fldCharType="end"/>
      </w:r>
      <w:r>
        <w:t>;</w:t>
      </w:r>
    </w:p>
    <w:p w14:paraId="2EBA7A7B" w14:textId="503E5793" w:rsidR="005F646B" w:rsidRDefault="005F646B" w:rsidP="005F646B">
      <w:pPr>
        <w:ind w:firstLine="480"/>
      </w:pPr>
      <w:r>
        <w:rPr>
          <w:rFonts w:hint="eastAsia"/>
        </w:rPr>
        <w:t>（</w:t>
      </w:r>
      <w:r>
        <w:rPr>
          <w:rFonts w:hint="eastAsia"/>
        </w:rPr>
        <w:t>3</w:t>
      </w:r>
      <w:r>
        <w:rPr>
          <w:rFonts w:hint="eastAsia"/>
        </w:rPr>
        <w:t>）基于图神经网络的知识图谱表示学习算法：包括</w:t>
      </w:r>
      <w:r w:rsidR="00796C42" w:rsidRPr="00DF5427">
        <w:t>R-GC</w:t>
      </w:r>
      <w:r w:rsidR="00796C42">
        <w:t>N</w:t>
      </w:r>
      <w:r w:rsidR="00796C42">
        <w:fldChar w:fldCharType="begin"/>
      </w:r>
      <w:r w:rsidR="00DF30F1">
        <w:instrText xml:space="preserve"> ADDIN ZOTERO_ITEM CSL_CITATION {"citationID":"Ce3R3aSF","properties":{"formattedCitation":"\\super [30]\\nosupersub{}","plainCitation":"[30]","noteIndex":0},"citationItems":[{"id":796,"uris":["http://zotero.org/users/5779008/items/TBDJNHQE"],"itemData":{"id":796,"type":"paper-conference","abstract":"Knowledge graphs enable a wide variety of applications, including question answering and information retrieval. Despite the great eﬀort invested in their creation and maintenance, even the largest (e.g., Yago, DBPedia or Wikidata) remain incomplete. We introduce Relational Graph Convolutional Networks (R-GCNs) and apply them to two standard knowledge base completion tasks: Link prediction (recovery of missing facts, i.e. subject-predicate-object triples) and entity classiﬁcation (recovery of missing entity attributes). R-GCNs are related to a recent class of neural networks operating on graphs, and are developed speciﬁcally to handle the highly multi-relational data characteristic of realistic knowledge bases. We demonstrate the eﬀectiveness of R-GCNs as a stand-alone model for entity classiﬁcation. We further show that factorization models for link prediction such as DistMult can be signiﬁcantly improved through the use of an R-GCN encoder model to accumulate evidence over multiple inference steps in the graph, demonstrating a large improvement of 29.8% on FB15k-237 over a decoder-only baseline.","archive":"R-GCN","archive_location":"ESWC 2018","collection-title":"Lecture Notes in Computer Science","container-title":"The Semantic Web - 15th International Conference","DOI":"10.1007/978-3-319-93417-4_38","event-place":"Heraklion, Crete, Greece","ISBN":"978-3-319-93416-7","language":"en","note":"1023 citations (Semantic Scholar/DOI) [2021-04-19]\n388","page":"593–607","publisher":"Springer","publisher-place":"Heraklion, Crete, Greece","source":"389","title":"Modeling Relational Data with Graph Convolutional Networks","URL":"https://doi.org/10.1007/978-3-319-93417-4_38","volume":"10843","author":[{"family":"Schlichtkrull","given":"Michael Sejr"},{"family":"Kipf","given":"Thomas N."},{"family":"Bloem","given":"Peter"},{"family":"Berg","given":"Rianne","dropping-particle":"van den"},{"family":"Titov","given":"Ivan"},{"family":"Welling","given":"Max"}],"editor":[{"family":"Gangemi","given":"Aldo"},{"family":"Navigli","given":"Roberto"},{"family":"Vidal","given":"Maria-Esther"},{"family":"Hitzler","given":"Pascal"},{"family":"Troncy","given":"Raphaël"},{"family":"Hollink","given":"Laura"},{"family":"Tordai","given":"Anna"},{"family":"Alam","given":"Mehwish"}],"issued":{"date-parts":[["2018",6,3]]},"citation-key":"schlichtkrullModelingRelationalData2018"}}],"schema":"https://github.com/citation-style-language/schema/raw/master/csl-citation.json"} </w:instrText>
      </w:r>
      <w:r w:rsidR="00796C42">
        <w:fldChar w:fldCharType="separate"/>
      </w:r>
      <w:r w:rsidR="00DF30F1" w:rsidRPr="00DF30F1">
        <w:rPr>
          <w:vertAlign w:val="superscript"/>
        </w:rPr>
        <w:t>[30]</w:t>
      </w:r>
      <w:r w:rsidR="00796C42">
        <w:fldChar w:fldCharType="end"/>
      </w:r>
      <w:r>
        <w:rPr>
          <w:rFonts w:hint="eastAsia"/>
        </w:rPr>
        <w:t>、</w:t>
      </w:r>
      <w:r w:rsidR="00A558BE" w:rsidRPr="00DF5427">
        <w:rPr>
          <w:rFonts w:hint="eastAsia"/>
        </w:rPr>
        <w:t>S</w:t>
      </w:r>
      <w:r w:rsidR="00A558BE" w:rsidRPr="00DF5427">
        <w:t>AC</w:t>
      </w:r>
      <w:r w:rsidR="00A558BE">
        <w:t>N</w:t>
      </w:r>
      <w:r w:rsidR="00A558BE">
        <w:fldChar w:fldCharType="begin"/>
      </w:r>
      <w:r w:rsidR="00DF30F1">
        <w:instrText xml:space="preserve"> ADDIN ZOTERO_ITEM CSL_CITATION {"citationID":"HK94LMx9","properties":{"formattedCitation":"\\super [31]\\nosupersub{}","plainCitation":"[31]","noteIndex":0},"citationItems":[{"id":798,"uris":["http://zotero.org/users/5779008/items/96IHLD2K"],"itemData":{"id":798,"type":"paper-conference","abstract":"Knowledge graph embedding has been an active research topic for knowledge base completion, with progressive improvement from the initial TransE, TransH, DistMult et al to the current state-of-the-art ConvE. ConvE uses 2D convolution over embeddings and multiple layers of nonlinear features to model knowledge graphs. The model can be efﬁciently trained and scalable to large knowledge graphs. However, there is no structure enforcement in the embedding space of ConvE. The recent graph convolutional network (GCN) provides another way of learning graph node embedding by successfully utilizing graph connectivity structure. In this work, we propose a novel end-to-end StructureAware Convolutional Network (SACN) that takes the beneﬁt of GCN and ConvE together. SACN consists of an encoder of a weighted graph convolutional network (WGCN), and a decoder of a convolutional network called Conv-TransE. WGCN utilizes knowledge graph node structure, node attributes and edge relation types. It has learnable weights that adapt the amount of information from neighbors used in local aggregation, leading to more accurate embeddings of graph nodes. Node attributes in the graph are represented as additional nodes in the WGCN. The decoder Conv-TransE enables the state-of-the-art ConvE to be translational between entities and relations while keeps the same link prediction performance as ConvE. We demonstrate the effectiveness of the proposed SACN on standard FB15k-237 and WN18RR datasets, and it gives about 10% relative improvement over the state-of-theart ConvE in terms of HITS@1, HITS@3 and HITS@10.","archive":"SACN","archive_location":"AAAI 2019","container-title":"The Thirty-Third AAAI Conference on Artificial Intelligence","DOI":"10.1609/aaai.v33i01.33013060","event-place":"Honolulu, Hawaii, USA","language":"en","note":"75 citations (Semantic Scholar/DOI) [2021-04-19]\n34","page":"3060–3067","publisher":"AAAI Press","publisher-place":"Honolulu, Hawaii, USA","title":"End-to-End Structure-Aware Convolutional Networks for Knowledge Base Completion","URL":"https://doi.org/10.1609/aaai.v33i01.33013060","volume":"33","author":[{"family":"Shang","given":"Chao"},{"family":"Tang","given":"Yun"},{"family":"Huang","given":"Jing"},{"family":"Bi","given":"Jinbo"},{"family":"He","given":"Xiaodong"},{"family":"Zhou","given":"Bowen"}],"issued":{"date-parts":[["2019",2,27]]},"citation-key":"shangEndtoEndStructureAwareConvolutional27"}}],"schema":"https://github.com/citation-style-language/schema/raw/master/csl-citation.json"} </w:instrText>
      </w:r>
      <w:r w:rsidR="00A558BE">
        <w:fldChar w:fldCharType="separate"/>
      </w:r>
      <w:r w:rsidR="00DF30F1" w:rsidRPr="00DF30F1">
        <w:rPr>
          <w:vertAlign w:val="superscript"/>
        </w:rPr>
        <w:t>[31]</w:t>
      </w:r>
      <w:r w:rsidR="00A558BE">
        <w:fldChar w:fldCharType="end"/>
      </w:r>
      <w:r>
        <w:rPr>
          <w:rFonts w:hint="eastAsia"/>
        </w:rPr>
        <w:t>、</w:t>
      </w:r>
      <w:r w:rsidR="007A5A56" w:rsidRPr="00DF5427">
        <w:rPr>
          <w:rFonts w:hint="eastAsia"/>
        </w:rPr>
        <w:t>V</w:t>
      </w:r>
      <w:r w:rsidR="007A5A56" w:rsidRPr="00DF5427">
        <w:t>R-GC</w:t>
      </w:r>
      <w:r w:rsidR="007A5A56">
        <w:t>N</w:t>
      </w:r>
      <w:r w:rsidR="007A5A56">
        <w:fldChar w:fldCharType="begin"/>
      </w:r>
      <w:r w:rsidR="00DF30F1">
        <w:instrText xml:space="preserve"> ADDIN ZOTERO_ITEM CSL_CITATION {"citationID":"v9Q0wIvO","properties":{"formattedCitation":"\\super [33]\\nosupersub{}","plainCitation":"[33]","noteIndex":0},"citationItems":[{"id":795,"uris":["http://zotero.org/users/5779008/items/D5K29TIH"],"itemData":{"id":795,"type":"paper-conference","archive":"VR-GCN","archive_location":"IJCAI 2019","container-title":"Proceedings of the Twenty-Eighth International Joint Conference on Artificial Intelligence","DOI":"10.24963/ijcai.2019/574","event-place":"Macao, China","note":"27 citations (Semantic Scholar/DOI) [2021-04-19]\n9","page":"4135–4141","publisher":"ijcai.org","publisher-place":"Macao, China","title":"A Vectorized Relational Graph Convolutional Network for Multi-Relational Network Alignment","URL":"https://doi.org/10.24963/ijcai.2019/574","author":[{"family":"Ye","given":"Rui"},{"family":"Li","given":"Xin"},{"family":"Fang","given":"Yujie"},{"family":"Zang","given":"Hongyu"},{"family":"Wang","given":"Mingzhong"}],"editor":[{"family":"Kraus","given":"Sarit"}],"issued":{"date-parts":[["2019",8,10]]},"citation-key":"yeVectorizedRelationalGraph2019"}}],"schema":"https://github.com/citation-style-language/schema/raw/master/csl-citation.json"} </w:instrText>
      </w:r>
      <w:r w:rsidR="007A5A56">
        <w:fldChar w:fldCharType="separate"/>
      </w:r>
      <w:r w:rsidR="00DF30F1" w:rsidRPr="00DF30F1">
        <w:rPr>
          <w:vertAlign w:val="superscript"/>
        </w:rPr>
        <w:t>[33]</w:t>
      </w:r>
      <w:r w:rsidR="007A5A56">
        <w:fldChar w:fldCharType="end"/>
      </w:r>
      <w:r>
        <w:rPr>
          <w:rFonts w:hint="eastAsia"/>
        </w:rPr>
        <w:t>、</w:t>
      </w:r>
      <w:r>
        <w:rPr>
          <w:rFonts w:hint="eastAsia"/>
        </w:rPr>
        <w:t>A</w:t>
      </w:r>
      <w:r>
        <w:t>2N</w:t>
      </w:r>
      <w:r w:rsidR="001A3AD6">
        <w:fldChar w:fldCharType="begin"/>
      </w:r>
      <w:r w:rsidR="00DF30F1">
        <w:instrText xml:space="preserve"> ADDIN ZOTERO_ITEM CSL_CITATION {"citationID":"avo80uincv","properties":{"formattedCitation":"\\super [52]\\nosupersub{}","plainCitation":"[52]","noteIndex":0},"citationItems":[{"id":699,"uris":["http://zotero.org/users/5779008/items/RWQ89PH8"],"itemData":{"id":699,"type":"paper-conference","abstract":"State-of-the-art models for knowledge graph completion aim at learning a fixed embedding representation of entities in a multi-relational graph which can generalize to infer unseen entity relationships at test time. This can be sub-optimal as it requires memorizing and generalizing to all possible entity relationships using these fixed representations. We thus propose a novel attention-based method to learn query-dependent representation of entities which adaptively combines the relevant graph neighborhood of an entity leading to more accurate KG completion. The proposed method is evaluated on two benchmark datasets for knowledge graph completion, and experimental results show that the proposed model performs competitively or better than existing state-of-the-art, including recent methods for explicit multi-hop reasoning. Qualitative probing offers insight into how the model can reason about facts involving multiple hops in the knowledge graph, through the use of neighborhood attention.","archive":"A2N","archive_location":"ACL 2019","container-title":"Proceedings of the 57th Annual Meeting of the Association for Computational Linguistics","DOI":"10.18653/v1/P19-1431","event-place":"Florence, Italy","note":"24 citations (Semantic Scholar/DOI) [2021-04-19]\n11","page":"4387–4392","publisher":"Association for Computational Linguistics","publisher-place":"Florence, Italy","title":"A2N: Attending to Neighbors for Knowledge Graph Inference","URL":"https://www.aclweb.org/anthology/P19-1431","author":[{"family":"Bansal","given":"Trapit"},{"family":"Juan","given":"Da-Cheng"},{"family":"Ravi","given":"Sujith"},{"family":"McCallum","given":"Andrew"}],"issued":{"date-parts":[["2019",7]]},"citation-key":"bansalA2NAttendingNeighbors2019"}}],"schema":"https://github.com/citation-style-language/schema/raw/master/csl-citation.json"} </w:instrText>
      </w:r>
      <w:r w:rsidR="001A3AD6">
        <w:fldChar w:fldCharType="separate"/>
      </w:r>
      <w:r w:rsidR="00DF30F1" w:rsidRPr="00DF30F1">
        <w:rPr>
          <w:vertAlign w:val="superscript"/>
        </w:rPr>
        <w:t>[52]</w:t>
      </w:r>
      <w:r w:rsidR="001A3AD6">
        <w:fldChar w:fldCharType="end"/>
      </w:r>
      <w:r>
        <w:rPr>
          <w:rFonts w:hint="eastAsia"/>
        </w:rPr>
        <w:t>、</w:t>
      </w:r>
      <w:r w:rsidR="00C6672C" w:rsidRPr="00DF5427">
        <w:rPr>
          <w:rFonts w:hint="eastAsia"/>
        </w:rPr>
        <w:t>K</w:t>
      </w:r>
      <w:r w:rsidR="00C6672C" w:rsidRPr="00DF5427">
        <w:t>BGA</w:t>
      </w:r>
      <w:r w:rsidR="00C6672C">
        <w:t>T</w:t>
      </w:r>
      <w:r w:rsidR="00C6672C">
        <w:fldChar w:fldCharType="begin"/>
      </w:r>
      <w:r w:rsidR="00DF30F1">
        <w:instrText xml:space="preserve"> ADDIN ZOTERO_ITEM CSL_CITATION {"citationID":"aTkVzQMz","properties":{"formattedCitation":"\\super [51]\\nosupersub{}","plainCitation":"[51]","noteIndex":0},"citationItems":[{"id":794,"uris":["http://zotero.org/users/5779008/items/ZHMKT9K7"],"itemData":{"id":794,"type":"paper-conference","abstract":"The recent proliferation of knowledge graphs (KGs) coupled with incomplete or partial information, in the form of missing relations (links) between entities, has fueled a lot of research on knowledge base completion (also known as relation prediction). Several recent works suggest that convolutional neural network (CNN) based models generate richer and more expressive feature embeddings and hence also perform well on relation prediction. However, we observe that these KG embeddings treat triples independently and thus fail to cover the complex and hidden information that is inherently implicit in the local neighborhood surrounding a triple. To this effect, our paper proposes a novel attention-based feature embedding that captures both entity and relation features in any given entity’s neighborhood. Additionally, we also encapsulate relation clusters and multi-hop relations in our model. Our empirical study offers insights into the efﬁcacy of our attention-based model and we show marked performance gains in comparison to state-of-the-art methods on all datasets.","archive":"KBGAT","archive_location":"ACL 2019","container-title":"Proceedings of the 57th Conference of the Association for Computational Linguistics","DOI":"10.18653/v1/p19-1466","event-place":"Florence, Italy","language":"en","note":"85 citations (Semantic Scholar/DOI) [2021-04-19]\n9","page":"4710–4723","publisher":"Association for Computational Linguistics","publisher-place":"Florence, Italy","title":"Learning Attention-based Embeddings for Relation Prediction in Knowledge Graphs","URL":"https://doi.org/10.18653/v1/p19-1466","volume":"Volume 1: Long Papers","author":[{"family":"Nathani","given":"Deepak"},{"family":"Chauhan","given":"Jatin"},{"family":"Sharma","given":"Charu"},{"family":"Kaul","given":"Manohar"}],"editor":[{"family":"Korhonen","given":"Anna"},{"family":"Traum","given":"David R."},{"family":"Màrquez","given":"Lluís"}],"issued":{"date-parts":[["2019",8,28]]},"citation-key":"nathaniLearningAttentionbasedEmbeddings28"}}],"schema":"https://github.com/citation-style-language/schema/raw/master/csl-citation.json"} </w:instrText>
      </w:r>
      <w:r w:rsidR="00C6672C">
        <w:fldChar w:fldCharType="separate"/>
      </w:r>
      <w:r w:rsidR="00DF30F1" w:rsidRPr="00DF30F1">
        <w:rPr>
          <w:vertAlign w:val="superscript"/>
        </w:rPr>
        <w:t>[51]</w:t>
      </w:r>
      <w:r w:rsidR="00C6672C">
        <w:fldChar w:fldCharType="end"/>
      </w:r>
      <w:r>
        <w:rPr>
          <w:rFonts w:hint="eastAsia"/>
        </w:rPr>
        <w:t>、</w:t>
      </w:r>
      <w:r w:rsidR="00885737">
        <w:rPr>
          <w:rFonts w:hint="eastAsia"/>
        </w:rPr>
        <w:t>C</w:t>
      </w:r>
      <w:r w:rsidR="00885737">
        <w:t>OMPGCN</w:t>
      </w:r>
      <w:r w:rsidR="00885737">
        <w:fldChar w:fldCharType="begin"/>
      </w:r>
      <w:r w:rsidR="00DF30F1">
        <w:instrText xml:space="preserve"> ADDIN ZOTERO_ITEM CSL_CITATION {"citationID":"jW5cCoGP","properties":{"formattedCitation":"\\super [3]\\nosupersub{}","plainCitation":"[3]","noteIndex":0},"citationItems":[{"id":793,"uris":["http://zotero.org/users/5779008/items/QSKY6JDK"],"itemData":{"id":793,"type":"paper-conference","abstract":"Graph Convolutional Networks (GCNs) have recently been shown to be quite successful in modeling graph-structured data. However, the primary focus has been on handling simple undirected graphs. Multi-relational graphs are a more general and prevalent form of graphs where each edge has a label and direction associated with it. Most of the existing approaches to handle such graphs suffer from over-parameterization and are restricted to learning representations of nodes only. In this paper, we propose COMPGCN, a novel Graph Convolutional framework which jointly embeds both nodes and relations in a relational graph. COMPGCN leverages a variety of entity-relation composition operations from Knowledge Graph Embedding techniques and scales with the number of relations. It also generalizes several of the existing multi-relational GCN methods. We evaluate our proposed method on multiple tasks such as node classiﬁcation, link prediction, and graph classiﬁcation, and achieve demonstrably superior results. We make the source code of COMPGCN available to foster reproducible research.","archive":"COMPGCN","archive_location":"ICLR 2020","container-title":"8th International Conference on Learning Representations","event-place":"Addis Ababa, Ethiopia","language":"en","note":"2","publisher":"OpenReview.net","publisher-place":"Addis Ababa, Ethiopia","title":"Composition-based Multi-Relational Graph Convolutional Networks","URL":"https://openreview.net/forum?id=BylA_C4tPr","author":[{"family":"Vashishth","given":"Shikhar"},{"family":"Sanyal","given":"Soumya"},{"family":"Nitin","given":"Vikram"},{"family":"Talukdar","given":"Partha P."}],"issued":{"date-parts":[["2020",4,26]]},"citation-key":"vashishthCompositionbasedMultiRelationalGraph2020"}}],"schema":"https://github.com/citation-style-language/schema/raw/master/csl-citation.json"} </w:instrText>
      </w:r>
      <w:r w:rsidR="00885737">
        <w:fldChar w:fldCharType="separate"/>
      </w:r>
      <w:r w:rsidR="00DF30F1" w:rsidRPr="00DF30F1">
        <w:rPr>
          <w:vertAlign w:val="superscript"/>
        </w:rPr>
        <w:t>[3]</w:t>
      </w:r>
      <w:r w:rsidR="00885737">
        <w:fldChar w:fldCharType="end"/>
      </w:r>
      <w:r>
        <w:rPr>
          <w:rFonts w:hint="eastAsia"/>
        </w:rPr>
        <w:t>、</w:t>
      </w:r>
      <w:r>
        <w:rPr>
          <w:rFonts w:hint="eastAsia"/>
        </w:rPr>
        <w:t>H</w:t>
      </w:r>
      <w:r>
        <w:t>RAN</w:t>
      </w:r>
      <w:r w:rsidR="00476562">
        <w:fldChar w:fldCharType="begin"/>
      </w:r>
      <w:r w:rsidR="00DF30F1">
        <w:instrText xml:space="preserve"> ADDIN ZOTERO_ITEM CSL_CITATION {"citationID":"a1kc1nalfi2","properties":{"formattedCitation":"\\super [81]\\nosupersub{}","plainCitation":"[81]","noteIndex":0},"citationItems":[{"id":1601,"uris":["http://zotero.org/users/5779008/items/R59QQTBW"],"itemData":{"id":1601,"type":"article-journal","abstract":"Knowledge graph (KG) embedding aims to study the embedding representation to retain the inherent structure of KGs. Graph neural networks (GNNs), as an effective graph representation technique, have shown impressive performance in learning graph embedding. However, KGs have an intrinsic property of heterogeneity, which contains various types of entities and relations. How to address complex graph data and aggregate multiple types of semantic information simultaneously is a critical issue. In this article, a novel heterogeneous GNNs framework based on attention mechanism is proposed. Specifically, the neighbor features of an entity are first aggregated under each relation-path. Then the importance of different relation-paths is learned through the relation features. Finally, each relation-path-based features with the learned weight values are aggregated to generate the embedding representation. Thus, the proposed method not only aggregates entity features from different semantic aspects but also allocates appropriate weights to them. This method can capture various types of semantic information and selectively aggregate informative features. The experiment results on three real-world KGs demonstrate superior performance when compared with several state-of-the-art methods.","archive":"HRAN","archive_location":"TNNLS 2021","container-title":"IEEE Transactions on Neural Networks and Learning Systems","DOI":"10.1109/TNNLS.2021.3055147","ISSN":"2162-2388","note":"event: IEEE Transactions on Neural Networks and Learning Systems","page":"1-13","source":"IEEE Xplore","title":"Learning Knowledge Graph Embedding With Heterogeneous Relation Attention Networks","author":[{"family":"Li","given":"Zhifei"},{"family":"Liu","given":"Hai"},{"family":"Zhang","given":"Zhaoli"},{"family":"Liu","given":"Tingting"},{"family":"Xiong","given":"Neal N."}],"issued":{"date-parts":[["2021"]]},"citation-key":"liLearningKnowledgeGraph2021"}}],"schema":"https://github.com/citation-style-language/schema/raw/master/csl-citation.json"} </w:instrText>
      </w:r>
      <w:r w:rsidR="00476562">
        <w:fldChar w:fldCharType="separate"/>
      </w:r>
      <w:r w:rsidR="00DF30F1" w:rsidRPr="00DF30F1">
        <w:rPr>
          <w:vertAlign w:val="superscript"/>
        </w:rPr>
        <w:t>[81]</w:t>
      </w:r>
      <w:r w:rsidR="00476562">
        <w:fldChar w:fldCharType="end"/>
      </w:r>
      <w:r>
        <w:rPr>
          <w:rFonts w:hint="eastAsia"/>
        </w:rPr>
        <w:t>以及在第三章提出的</w:t>
      </w:r>
      <w:r>
        <w:rPr>
          <w:rFonts w:hint="eastAsia"/>
        </w:rPr>
        <w:t>R</w:t>
      </w:r>
      <w:r>
        <w:t>AGAT</w:t>
      </w:r>
      <w:r>
        <w:rPr>
          <w:rFonts w:hint="eastAsia"/>
        </w:rPr>
        <w:t>方法（使用</w:t>
      </w:r>
      <w:proofErr w:type="spellStart"/>
      <w:r>
        <w:rPr>
          <w:rFonts w:hint="eastAsia"/>
        </w:rPr>
        <w:t>ConvE</w:t>
      </w:r>
      <w:proofErr w:type="spellEnd"/>
      <w:r>
        <w:rPr>
          <w:rFonts w:hint="eastAsia"/>
        </w:rPr>
        <w:t>解码器）；</w:t>
      </w:r>
    </w:p>
    <w:p w14:paraId="42F98DDC" w14:textId="77777777" w:rsidR="005F646B" w:rsidRDefault="005F646B" w:rsidP="005F646B">
      <w:pPr>
        <w:ind w:firstLine="480"/>
      </w:pPr>
      <w:r>
        <w:rPr>
          <w:rFonts w:hint="eastAsia"/>
        </w:rPr>
        <w:t>特别的，在上述方法中有几个关键的对比模型与</w:t>
      </w:r>
      <w:r>
        <w:rPr>
          <w:rFonts w:hint="eastAsia"/>
        </w:rPr>
        <w:t>H</w:t>
      </w:r>
      <w:r>
        <w:t>KGN</w:t>
      </w:r>
      <w:r>
        <w:rPr>
          <w:rFonts w:hint="eastAsia"/>
        </w:rPr>
        <w:t>关联较为紧密，下面对它们进行详细说明。</w:t>
      </w:r>
    </w:p>
    <w:p w14:paraId="7AC40E34" w14:textId="52AFB12B" w:rsidR="005F646B" w:rsidRDefault="005F646B" w:rsidP="005F646B">
      <w:pPr>
        <w:ind w:firstLine="480"/>
      </w:pPr>
      <w:r>
        <w:rPr>
          <w:rFonts w:hint="eastAsia"/>
        </w:rPr>
        <w:t>（</w:t>
      </w:r>
      <w:r>
        <w:rPr>
          <w:rFonts w:hint="eastAsia"/>
        </w:rPr>
        <w:t>1</w:t>
      </w:r>
      <w:r>
        <w:rPr>
          <w:rFonts w:hint="eastAsia"/>
        </w:rPr>
        <w:t>）</w:t>
      </w:r>
      <w:proofErr w:type="spellStart"/>
      <w:r w:rsidR="00D60D20">
        <w:rPr>
          <w:rFonts w:hint="eastAsia"/>
        </w:rPr>
        <w:t>HypER</w:t>
      </w:r>
      <w:proofErr w:type="spellEnd"/>
      <w:r w:rsidR="00D60D20">
        <w:fldChar w:fldCharType="begin"/>
      </w:r>
      <w:r w:rsidR="00DF30F1">
        <w:instrText xml:space="preserve"> ADDIN ZOTERO_ITEM CSL_CITATION {"citationID":"2bZm4WGF","properties":{"formattedCitation":"\\super [63]\\nosupersub{}","plainCitation":"[63]","noteIndex":0},"citationItems":[{"id":1490,"uris":["http://zotero.org/users/5779008/items/XHJ5GX6I"],"itemData":{"id":1490,"type":"paper-conference","abstract":"Knowledge graphs are graphical representations of large databases of facts, which typically suffer from incompleteness. Inferring missing relations (links) between entities (nodes) is the task of link prediction. A recent state-of-the-art approach to link prediction, ConvE, implements a convolutional neural network to extract features from concatenated subject and relation vectors. Whilst results are impressive, the method is unintuitive and poorly understood. We propose a hypernetwork architecture that generates simplified relation-specific convolutional filters that (i) outperforms ConvE and all previous approaches across standard datasets; and (ii) can be framed as tensor factorization and thus set within a well established family of factorization models for link prediction. We thus demonstrate that convolution simply offers a convenient computational means of introducing sparsity and parameter tying to find an effective trade-off between non-linear expressiveness and the number of parameters to learn.","archive":"HypER","archive_location":"ICANN 2019","container-title":"Artificial neural networks and machine learning – ICANN 2019: Workshop and special sessions","event-place":"Cham","ISBN":"978-3-030-30493-5","note":"53","page":"553–565","publisher":"Springer International Publishing","publisher-place":"Cham","title":"Hypernetwork knowledge graph embeddings","author":[{"family":"Balažević","given":"Ivana"},{"family":"Allen","given":"Carl"},{"family":"Hospedales","given":"Timothy M."}],"editor":[{"family":"Tetko","given":"Igor V."},{"family":"Kůrková","given":"Věra"},{"family":"Karpov","given":"Pavel"},{"family":"Theis","given":"Fabian"}],"issued":{"date-parts":[["2019"]]},"citation-key":"balazevicHypernetworkKnowledgeGraph2019"}}],"schema":"https://github.com/citation-style-language/schema/raw/master/csl-citation.json"} </w:instrText>
      </w:r>
      <w:r w:rsidR="00D60D20">
        <w:fldChar w:fldCharType="separate"/>
      </w:r>
      <w:r w:rsidR="00DF30F1" w:rsidRPr="00DF30F1">
        <w:rPr>
          <w:vertAlign w:val="superscript"/>
        </w:rPr>
        <w:t>[63]</w:t>
      </w:r>
      <w:r w:rsidR="00D60D20">
        <w:fldChar w:fldCharType="end"/>
      </w:r>
      <w:r>
        <w:rPr>
          <w:rFonts w:hint="eastAsia"/>
        </w:rPr>
        <w:t>：第一个将超网络引入知识图谱表示学习领域的模型，使用超网络生成一维卷积核，然后在实体向量上进行卷积操作，最后经过线性转换得到预测值；</w:t>
      </w:r>
    </w:p>
    <w:p w14:paraId="4E61E690" w14:textId="40AF3E20" w:rsidR="005F646B" w:rsidRDefault="005F646B" w:rsidP="005F646B">
      <w:pPr>
        <w:ind w:firstLine="480"/>
      </w:pPr>
      <w:r>
        <w:rPr>
          <w:rFonts w:hint="eastAsia"/>
        </w:rPr>
        <w:t>（</w:t>
      </w:r>
      <w:r>
        <w:rPr>
          <w:rFonts w:hint="eastAsia"/>
        </w:rPr>
        <w:t>2</w:t>
      </w:r>
      <w:r>
        <w:rPr>
          <w:rFonts w:hint="eastAsia"/>
        </w:rPr>
        <w:t>）</w:t>
      </w:r>
      <w:proofErr w:type="spellStart"/>
      <w:r>
        <w:rPr>
          <w:rFonts w:hint="eastAsia"/>
        </w:rPr>
        <w:t>CopER</w:t>
      </w:r>
      <w:proofErr w:type="spellEnd"/>
      <w:r w:rsidR="00476562">
        <w:fldChar w:fldCharType="begin"/>
      </w:r>
      <w:r w:rsidR="00DF30F1">
        <w:instrText xml:space="preserve"> ADDIN ZOTERO_ITEM CSL_CITATION {"citationID":"a1bl77o6obf","properties":{"formattedCitation":"\\super [80]\\nosupersub{}","plainCitation":"[80]","noteIndex":0},"citationItems":[{"id":741,"uris":["http://zotero.org/users/5779008/items/9KHHB8X9"],"itemData":{"id":741,"type":"paper-conference","archive":"CoPER","archive_location":"AAAI 2020","container-title":"The Thirty-Fourth AAAI Conference on Artificial Intelligence","note":"0","page":"3000–3008","publisher":"AAAI Press","title":"Contextual Parameter Generation for Knowledge Graph Link Prediction","URL":"https://aaai.org/ojs/index.php/AAAI/article/view/5693","author":[{"family":"Stoica","given":"George"},{"family":"Stretcu","given":"Otilia"},{"family":"Platanios","given":"Emmanouil Antonios"},{"family":"Mitchell","given":"Tom M."},{"family":"Póczos","given":"Barnabás"}],"issued":{"date-parts":[["2020",2]]},"citation-key":"stoicaContextualParameterGeneration2020"}}],"schema":"https://github.com/citation-style-language/schema/raw/master/csl-citation.json"} </w:instrText>
      </w:r>
      <w:r w:rsidR="00476562">
        <w:fldChar w:fldCharType="separate"/>
      </w:r>
      <w:r w:rsidR="00DF30F1" w:rsidRPr="00DF30F1">
        <w:rPr>
          <w:vertAlign w:val="superscript"/>
        </w:rPr>
        <w:t>[80]</w:t>
      </w:r>
      <w:r w:rsidR="00476562">
        <w:fldChar w:fldCharType="end"/>
      </w:r>
      <w:r>
        <w:rPr>
          <w:rFonts w:hint="eastAsia"/>
        </w:rPr>
        <w:t>：使用关系作为上下文向量，通过一个参数生成器获得主网络（</w:t>
      </w:r>
      <w:proofErr w:type="spellStart"/>
      <w:r w:rsidR="000F38A1">
        <w:rPr>
          <w:rFonts w:hint="eastAsia"/>
        </w:rPr>
        <w:t>ConvE</w:t>
      </w:r>
      <w:proofErr w:type="spellEnd"/>
      <w:r w:rsidR="000F38A1">
        <w:fldChar w:fldCharType="begin"/>
      </w:r>
      <w:r w:rsidR="00DF30F1">
        <w:instrText xml:space="preserve"> ADDIN ZOTERO_ITEM CSL_CITATION {"citationID":"QUOkFbH2","properties":{"formattedCitation":"\\super [25]\\nosupersub{}","plainCitation":"[25]","noteIndex":0},"citationItems":[{"id":775,"uris":["http://zotero.org/users/5779008/items/MDAAEJRF"],"itemData":{"id":775,"type":"paper-conference","abstract":"Link prediction for knowledge graphs is the task of predicting missing relationships between entities. Previous work on link prediction has focused on shallow, fast models which can scale to large knowledge graphs. However, these models learn less expressive features than deep, multi-layer models –which potentially limits performance. In this work we introduce ConvE, a multi-layer convolutional network model for link prediction, and report state-of-the-art results for several established datasets. We also show that the model is highly parameter efﬁcient, yielding the same performance as DistMult and R-GCN with 8x and 17x fewer parameters. Analysis of our model suggests that it is particularly effective at modelling nodes with high indegree – which are common in highlyconnected, complex knowledge graphs such as Freebase and YAGO3. In addition, it has been noted that the WN18 and FB15k datasets suffer from test set leakage, due to inverse relations from the training set being present in the test set –however, the extent of this issue has so far not been quantiﬁed. We ﬁnd this problem to be severe: a simple rule-based model can achieve state-of-the-art results on both WN18 and FB15k. To ensure that models are evaluated on datasets where simply exploiting inverse relations cannot yield competitive results, we investigate and validate several commonly used datasets – deriving robust variants where necessary. We then perform experiments on these robust datasets for our own and several previously proposed models, and ﬁnd that ConvE achieves state-of-the-art Mean Reciprocal Rank across most datasets.","archive":"ConvE","archive_location":"AAAI 2018","container-title":"Proceedings of the Thirty-Second AAAI Conference on Artificial Intelligence","event-place":"New Orleans, Louisiana, USA,","language":"en","note":"236","page":"1811–1818","publisher":"AAAI Press","publisher-place":"New Orleans, Louisiana, USA,","title":"Convolutional 2D Knowledge Graph Embeddings","URL":"https://www.aaai.org/ocs/index.php/AAAI/AAAI18/paper/view/17366","author":[{"family":"Dettmers","given":"Tim"},{"family":"Minervini","given":"Pasquale"},{"family":"Stenetorp","given":"Pontus"},{"family":"Riedel","given":"Sebastian"}],"editor":[{"family":"McIlraith","given":"Sheila A."},{"family":"Weinberger","given":"Kilian Q."}],"issued":{"date-parts":[["2018",2,2]]},"citation-key":"dettmersConvolutional2DKnowledge2018"}}],"schema":"https://github.com/citation-style-language/schema/raw/master/csl-citation.json"} </w:instrText>
      </w:r>
      <w:r w:rsidR="000F38A1">
        <w:fldChar w:fldCharType="separate"/>
      </w:r>
      <w:r w:rsidR="00DF30F1" w:rsidRPr="00DF30F1">
        <w:rPr>
          <w:vertAlign w:val="superscript"/>
        </w:rPr>
        <w:t>[25]</w:t>
      </w:r>
      <w:r w:rsidR="000F38A1">
        <w:fldChar w:fldCharType="end"/>
      </w:r>
      <w:r>
        <w:rPr>
          <w:rFonts w:hint="eastAsia"/>
        </w:rPr>
        <w:t>和</w:t>
      </w:r>
      <w:r>
        <w:rPr>
          <w:rFonts w:hint="eastAsia"/>
        </w:rPr>
        <w:t>M</w:t>
      </w:r>
      <w:r>
        <w:t>INERVA</w:t>
      </w:r>
      <w:r w:rsidR="00796C42">
        <w:fldChar w:fldCharType="begin"/>
      </w:r>
      <w:r w:rsidR="00DF30F1">
        <w:instrText xml:space="preserve"> ADDIN ZOTERO_ITEM CSL_CITATION {"citationID":"a2q9ad553m3","properties":{"formattedCitation":"\\super [82]\\nosupersub{}","plainCitation":"[82]","noteIndex":0},"citationItems":[{"id":1646,"uris":["http://zotero.org/users/5779008/items/B6F7RIL5"],"itemData":{"id":1646,"type":"paper-conference","archive":"MINERVA","archive_location":"ICLR 2018","container-title":"6th international conference on learning representations, ICLR 2018, vancouver, BC, canada, april 30 - may 3, 2018, conference track proceedings","note":"Citation Key: DBLP:conf/iclr/DasDZVDKSM18\ntex.bibsource: dblp computer science bibliography, https://dblp.org\ntex.biburl: https://dblp.org/rec/conf/iclr/DasDZVDKSM18.bib\ntex.timestamp: Thu, 25 Jul 2019 14:25:41 +0200","publisher":"OpenReview.net","title":"Go for a walk and arrive at the answer: Reasoning over paths in knowledge bases using reinforcement learning","URL":"https://openreview.net/forum?id=Syg-YfWCW","author":[{"family":"Das","given":"Rajarshi"},{"family":"Dhuliawala","given":"Shehzaad"},{"family":"Zaheer","given":"Manzil"},{"family":"Vilnis","given":"Luke"},{"family":"Durugkar","given":"Ishan"},{"family":"Krishnamurthy","given":"Akshay"},{"family":"Smola","given":"Alex"},{"family":"McCallum","given":"Andrew"}],"issued":{"date-parts":[["2018"]]},"citation-key":"DBLP:conf/iclr/DasDZVDKSM18"}}],"schema":"https://github.com/citation-style-language/schema/raw/master/csl-citation.json"} </w:instrText>
      </w:r>
      <w:r w:rsidR="00796C42">
        <w:fldChar w:fldCharType="separate"/>
      </w:r>
      <w:r w:rsidR="00DF30F1" w:rsidRPr="00DF30F1">
        <w:rPr>
          <w:vertAlign w:val="superscript"/>
        </w:rPr>
        <w:t>[82]</w:t>
      </w:r>
      <w:r w:rsidR="00796C42">
        <w:fldChar w:fldCharType="end"/>
      </w:r>
      <w:r>
        <w:rPr>
          <w:rFonts w:hint="eastAsia"/>
        </w:rPr>
        <w:t>）所需参数；虽然在论文中作者没有提及超网络的概念，但是在本质上和超网络是一样的。本文将</w:t>
      </w:r>
      <w:proofErr w:type="spellStart"/>
      <w:r>
        <w:rPr>
          <w:rFonts w:hint="eastAsia"/>
        </w:rPr>
        <w:t>CopER</w:t>
      </w:r>
      <w:proofErr w:type="spellEnd"/>
      <w:r>
        <w:rPr>
          <w:rFonts w:hint="eastAsia"/>
        </w:rPr>
        <w:t>作为超网络在知识图谱表示学习领域最新的应用进展，将其作为关键的对比模型之一。</w:t>
      </w:r>
    </w:p>
    <w:p w14:paraId="13A59832" w14:textId="53234F0F" w:rsidR="00172ABD" w:rsidRPr="00D32F77" w:rsidRDefault="005F646B" w:rsidP="005F646B">
      <w:pPr>
        <w:ind w:firstLine="480"/>
        <w:rPr>
          <w:lang/>
        </w:rPr>
      </w:pPr>
      <w:r>
        <w:rPr>
          <w:rFonts w:hint="eastAsia"/>
        </w:rPr>
        <w:t>（</w:t>
      </w:r>
      <w:r>
        <w:rPr>
          <w:rFonts w:hint="eastAsia"/>
        </w:rPr>
        <w:t>3</w:t>
      </w:r>
      <w:r>
        <w:rPr>
          <w:rFonts w:hint="eastAsia"/>
        </w:rPr>
        <w:t>）</w:t>
      </w:r>
      <w:r>
        <w:rPr>
          <w:rFonts w:hint="eastAsia"/>
        </w:rPr>
        <w:t>H</w:t>
      </w:r>
      <w:r>
        <w:t>RAN</w:t>
      </w:r>
      <w:r w:rsidR="001A3AD6">
        <w:fldChar w:fldCharType="begin"/>
      </w:r>
      <w:r w:rsidR="00DF30F1">
        <w:instrText xml:space="preserve"> ADDIN ZOTERO_ITEM CSL_CITATION {"citationID":"a15ob74pg42","properties":{"formattedCitation":"\\super [81]\\nosupersub{}","plainCitation":"[81]","noteIndex":0},"citationItems":[{"id":1601,"uris":["http://zotero.org/users/5779008/items/R59QQTBW"],"itemData":{"id":1601,"type":"article-journal","abstract":"Knowledge graph (KG) embedding aims to study the embedding representation to retain the inherent structure of KGs. Graph neural networks (GNNs), as an effective graph representation technique, have shown impressive performance in learning graph embedding. However, KGs have an intrinsic property of heterogeneity, which contains various types of entities and relations. How to address complex graph data and aggregate multiple types of semantic information simultaneously is a critical issue. In this article, a novel heterogeneous GNNs framework based on attention mechanism is proposed. Specifically, the neighbor features of an entity are first aggregated under each relation-path. Then the importance of different relation-paths is learned through the relation features. Finally, each relation-path-based features with the learned weight values are aggregated to generate the embedding representation. Thus, the proposed method not only aggregates entity features from different semantic aspects but also allocates appropriate weights to them. This method can capture various types of semantic information and selectively aggregate informative features. The experiment results on three real-world KGs demonstrate superior performance when compared with several state-of-the-art methods.","archive":"HRAN","archive_location":"TNNLS 2021","container-title":"IEEE Transactions on Neural Networks and Learning Systems","DOI":"10.1109/TNNLS.2021.3055147","ISSN":"2162-2388","note":"event: IEEE Transactions on Neural Networks and Learning Systems","page":"1-13","source":"IEEE Xplore","title":"Learning Knowledge Graph Embedding With Heterogeneous Relation Attention Networks","author":[{"family":"Li","given":"Zhifei"},{"family":"Liu","given":"Hai"},{"family":"Zhang","given":"Zhaoli"},{"family":"Liu","given":"Tingting"},{"family":"Xiong","given":"Neal N."}],"issued":{"date-parts":[["2021"]]},"citation-key":"liLearningKnowledgeGraph2021"}}],"schema":"https://github.com/citation-style-language/schema/raw/master/csl-citation.json"} </w:instrText>
      </w:r>
      <w:r w:rsidR="001A3AD6">
        <w:fldChar w:fldCharType="separate"/>
      </w:r>
      <w:r w:rsidR="00DF30F1" w:rsidRPr="00DF30F1">
        <w:rPr>
          <w:vertAlign w:val="superscript"/>
        </w:rPr>
        <w:t>[81]</w:t>
      </w:r>
      <w:r w:rsidR="001A3AD6">
        <w:fldChar w:fldCharType="end"/>
      </w:r>
      <w:r>
        <w:rPr>
          <w:rFonts w:hint="eastAsia"/>
        </w:rPr>
        <w:t>：异质图神经网络在知识图谱表示学习算法领域的最新进展，通过设计一种关系的异质注意力以及新的解码器，获得了更好的性能</w:t>
      </w:r>
      <w:r w:rsidR="00D736C8">
        <w:rPr>
          <w:rFonts w:hint="eastAsia"/>
          <w:lang/>
        </w:rPr>
        <w:t>。</w:t>
      </w:r>
    </w:p>
    <w:p w14:paraId="09084001" w14:textId="2D3D54F0" w:rsidR="006212AF" w:rsidRDefault="002F3F7A" w:rsidP="001759CA">
      <w:pPr>
        <w:pStyle w:val="3"/>
        <w:spacing w:before="163" w:after="163"/>
      </w:pPr>
      <w:bookmarkStart w:id="217" w:name="_Toc100257531"/>
      <w:r>
        <w:t xml:space="preserve">5.3.3 </w:t>
      </w:r>
      <w:r w:rsidR="004F192A">
        <w:rPr>
          <w:rFonts w:hint="eastAsia"/>
        </w:rPr>
        <w:t>整体性能分析</w:t>
      </w:r>
      <w:bookmarkEnd w:id="217"/>
    </w:p>
    <w:p w14:paraId="522287DC" w14:textId="461B1259" w:rsidR="00115C85" w:rsidRDefault="004335CA" w:rsidP="00115C85">
      <w:pPr>
        <w:ind w:firstLine="480"/>
        <w:rPr>
          <w:lang/>
        </w:rPr>
      </w:pPr>
      <w:r>
        <w:rPr>
          <w:lang/>
        </w:rPr>
        <w:fldChar w:fldCharType="begin"/>
      </w:r>
      <w:r>
        <w:rPr>
          <w:lang/>
        </w:rPr>
        <w:instrText xml:space="preserve"> </w:instrText>
      </w:r>
      <w:r>
        <w:rPr>
          <w:rFonts w:hint="eastAsia"/>
          <w:lang/>
        </w:rPr>
        <w:instrText>REF _Ref98165212 \h</w:instrText>
      </w:r>
      <w:r>
        <w:rPr>
          <w:lang/>
        </w:rPr>
        <w:instrText xml:space="preserve"> </w:instrText>
      </w:r>
      <w:r>
        <w:rPr>
          <w:lang/>
        </w:rPr>
      </w:r>
      <w:r>
        <w:rPr>
          <w:lang/>
        </w:rPr>
        <w:fldChar w:fldCharType="separate"/>
      </w:r>
      <w:r w:rsidR="004D6817">
        <w:rPr>
          <w:rFonts w:hint="eastAsia"/>
        </w:rPr>
        <w:t>表</w:t>
      </w:r>
      <w:r w:rsidR="004D6817">
        <w:rPr>
          <w:noProof/>
        </w:rPr>
        <w:t>14</w:t>
      </w:r>
      <w:r>
        <w:rPr>
          <w:lang/>
        </w:rPr>
        <w:fldChar w:fldCharType="end"/>
      </w:r>
      <w:r w:rsidR="00BF4B05">
        <w:rPr>
          <w:rFonts w:hint="eastAsia"/>
          <w:lang/>
        </w:rPr>
        <w:t>展示了</w:t>
      </w:r>
      <w:r w:rsidR="00102829">
        <w:rPr>
          <w:rFonts w:hint="eastAsia"/>
          <w:lang/>
        </w:rPr>
        <w:t>H</w:t>
      </w:r>
      <w:r w:rsidR="00102829">
        <w:rPr>
          <w:lang/>
        </w:rPr>
        <w:t>KGN</w:t>
      </w:r>
      <w:r w:rsidR="00102829">
        <w:rPr>
          <w:rFonts w:hint="eastAsia"/>
          <w:lang/>
        </w:rPr>
        <w:t>与</w:t>
      </w:r>
      <w:r w:rsidR="009272E4">
        <w:rPr>
          <w:rFonts w:hint="eastAsia"/>
          <w:lang/>
        </w:rPr>
        <w:t>基准模型的对比结果。</w:t>
      </w:r>
      <w:r w:rsidR="00115C85">
        <w:rPr>
          <w:rFonts w:hint="eastAsia"/>
          <w:lang/>
        </w:rPr>
        <w:t>在</w:t>
      </w:r>
      <w:r w:rsidR="00115C85">
        <w:rPr>
          <w:lang/>
        </w:rPr>
        <w:fldChar w:fldCharType="begin"/>
      </w:r>
      <w:r w:rsidR="00115C85">
        <w:rPr>
          <w:lang/>
        </w:rPr>
        <w:instrText xml:space="preserve"> </w:instrText>
      </w:r>
      <w:r w:rsidR="00115C85">
        <w:rPr>
          <w:rFonts w:hint="eastAsia"/>
          <w:lang/>
        </w:rPr>
        <w:instrText>REF _Ref98165212 \h</w:instrText>
      </w:r>
      <w:r w:rsidR="00115C85">
        <w:rPr>
          <w:lang/>
        </w:rPr>
        <w:instrText xml:space="preserve"> </w:instrText>
      </w:r>
      <w:r w:rsidR="00115C85">
        <w:rPr>
          <w:lang/>
        </w:rPr>
      </w:r>
      <w:r w:rsidR="00115C85">
        <w:rPr>
          <w:lang/>
        </w:rPr>
        <w:fldChar w:fldCharType="separate"/>
      </w:r>
      <w:r w:rsidR="004D6817">
        <w:rPr>
          <w:rFonts w:hint="eastAsia"/>
        </w:rPr>
        <w:t>表</w:t>
      </w:r>
      <w:r w:rsidR="004D6817">
        <w:rPr>
          <w:noProof/>
        </w:rPr>
        <w:t>14</w:t>
      </w:r>
      <w:r w:rsidR="00115C85">
        <w:rPr>
          <w:lang/>
        </w:rPr>
        <w:fldChar w:fldCharType="end"/>
      </w:r>
      <w:r w:rsidR="00115C85">
        <w:rPr>
          <w:rFonts w:hint="eastAsia"/>
          <w:lang/>
        </w:rPr>
        <w:t>中，</w:t>
      </w:r>
      <w:r w:rsidR="00115C85">
        <w:rPr>
          <w:rFonts w:hint="eastAsia"/>
          <w:lang/>
        </w:rPr>
        <w:t>TransE</w:t>
      </w:r>
      <w:r w:rsidR="00115C85">
        <w:rPr>
          <w:rFonts w:hint="eastAsia"/>
          <w:lang/>
        </w:rPr>
        <w:t>、</w:t>
      </w:r>
      <w:r w:rsidR="00115C85">
        <w:rPr>
          <w:rFonts w:hint="eastAsia"/>
          <w:lang/>
        </w:rPr>
        <w:t>DistMult</w:t>
      </w:r>
      <w:r w:rsidR="00115C85">
        <w:rPr>
          <w:rFonts w:hint="eastAsia"/>
          <w:lang/>
        </w:rPr>
        <w:t>和</w:t>
      </w:r>
      <w:r w:rsidR="00115C85">
        <w:rPr>
          <w:rFonts w:hint="eastAsia"/>
          <w:lang/>
        </w:rPr>
        <w:t>ConvE</w:t>
      </w:r>
      <w:r w:rsidR="00115C85">
        <w:rPr>
          <w:rFonts w:hint="eastAsia"/>
          <w:lang/>
        </w:rPr>
        <w:t>的结果直接选自</w:t>
      </w:r>
      <w:r w:rsidR="00115C85" w:rsidRPr="00240027">
        <w:rPr>
          <w:lang/>
        </w:rPr>
        <w:t>Rufﬁnelli</w:t>
      </w:r>
      <w:r w:rsidR="00115C85">
        <w:rPr>
          <w:rFonts w:hint="eastAsia"/>
          <w:lang/>
        </w:rPr>
        <w:t>等人经过</w:t>
      </w:r>
      <w:proofErr w:type="gramStart"/>
      <w:r w:rsidR="00115C85">
        <w:rPr>
          <w:rFonts w:hint="eastAsia"/>
          <w:lang/>
        </w:rPr>
        <w:t>大量调参</w:t>
      </w:r>
      <w:proofErr w:type="gramEnd"/>
      <w:r w:rsidR="00115C85">
        <w:rPr>
          <w:rFonts w:hint="eastAsia"/>
          <w:lang/>
        </w:rPr>
        <w:t>后选择的最优结果</w:t>
      </w:r>
      <w:r w:rsidR="00115C85">
        <w:rPr>
          <w:lang/>
        </w:rPr>
        <w:fldChar w:fldCharType="begin"/>
      </w:r>
      <w:r w:rsidR="00D174F5">
        <w:rPr>
          <w:lang/>
        </w:rPr>
        <w:instrText xml:space="preserve"> ADDIN ZOTERO_ITEM CSL_CITATION {"citationID":"JJBCsHsO","properties":{"formattedCitation":"\\super [77]\\nosupersub{}","plainCitation":"[77]","noteIndex":0},"citationItems":[{"id":828,"uris":["http://zotero.org/users/5779008/items/GT72IFNT"],"itemData":{"id":828,"type":"paper-conference","archive_location":"ICLR 2020","container-title":"8th International Conference on Learning Representations","note":"10","publisher":"OpenReview.net","title":"You CAN Teach an Old Dog New Tricks! On Training Knowledge Graph Embeddings","URL":"https://openreview.net/forum?id=BkxSmlBFvr","author":[{"family":"Ruffinelli","given":"Daniel"},{"family":"Broscheit","given":"Samuel"},{"family":"Gemulla","given":"Rainer"}],"issued":{"date-parts":[["2020",4]]},"citation-key":"ruffinelliYouCANTeach2020"}}],"schema":"https://github.com/citation-style-language/schema/raw/master/csl-citation.json"} </w:instrText>
      </w:r>
      <w:r w:rsidR="00115C85">
        <w:rPr>
          <w:lang/>
        </w:rPr>
        <w:fldChar w:fldCharType="separate"/>
      </w:r>
      <w:r w:rsidR="00DF30F1" w:rsidRPr="00DF30F1">
        <w:rPr>
          <w:vertAlign w:val="superscript"/>
        </w:rPr>
        <w:t>[77]</w:t>
      </w:r>
      <w:r w:rsidR="00115C85">
        <w:rPr>
          <w:lang/>
        </w:rPr>
        <w:fldChar w:fldCharType="end"/>
      </w:r>
      <w:r w:rsidR="00115C85">
        <w:rPr>
          <w:rFonts w:hint="eastAsia"/>
          <w:lang/>
        </w:rPr>
        <w:t>。</w:t>
      </w:r>
      <w:r w:rsidR="00115C85">
        <w:rPr>
          <w:rFonts w:hint="eastAsia"/>
          <w:lang/>
        </w:rPr>
        <w:t>Sun</w:t>
      </w:r>
      <w:r w:rsidR="00115C85">
        <w:rPr>
          <w:rFonts w:hint="eastAsia"/>
          <w:lang/>
        </w:rPr>
        <w:t>等人调查了在</w:t>
      </w:r>
      <w:r w:rsidR="00115C85">
        <w:rPr>
          <w:rFonts w:hint="eastAsia"/>
          <w:lang/>
        </w:rPr>
        <w:t>K</w:t>
      </w:r>
      <w:r w:rsidR="00115C85">
        <w:rPr>
          <w:lang/>
        </w:rPr>
        <w:t>BGAT</w:t>
      </w:r>
      <w:r w:rsidR="00115C85">
        <w:rPr>
          <w:rFonts w:hint="eastAsia"/>
          <w:lang/>
        </w:rPr>
        <w:t>中出现的不正确的评估策略以及测试集泄露的问题，因此，</w:t>
      </w:r>
      <w:r w:rsidR="00115C85">
        <w:rPr>
          <w:lang/>
        </w:rPr>
        <w:t>KBGAT</w:t>
      </w:r>
      <w:r w:rsidR="00115C85">
        <w:rPr>
          <w:rFonts w:hint="eastAsia"/>
          <w:lang/>
        </w:rPr>
        <w:t>的结果直接来自于</w:t>
      </w:r>
      <w:r w:rsidR="00115C85">
        <w:rPr>
          <w:rFonts w:hint="eastAsia"/>
          <w:lang/>
        </w:rPr>
        <w:t>Sun</w:t>
      </w:r>
      <w:r w:rsidR="00115C85">
        <w:rPr>
          <w:rFonts w:hint="eastAsia"/>
          <w:lang/>
        </w:rPr>
        <w:t>等人修复错误之后的新结果</w:t>
      </w:r>
      <w:r w:rsidR="00115C85">
        <w:rPr>
          <w:lang/>
        </w:rPr>
        <w:fldChar w:fldCharType="begin"/>
      </w:r>
      <w:r w:rsidR="00DF30F1">
        <w:rPr>
          <w:lang/>
        </w:rPr>
        <w:instrText xml:space="preserve"> ADDIN ZOTERO_ITEM CSL_CITATION {"citationID":"a1n4opqmrtp","properties":{"formattedCitation":"\\super [78]\\nosupersub{}","plainCitation":"[78]","noteIndex":0},"citationItems":[{"id":693,"uris":["http://zotero.org/users/5779008/items/T5E2MRZI"],"itemData":{"id":693,"type":"paper-conference","archive_location":"ACL 2020","container-title":"Proceedings of the 58th Annual Meeting of the Association for Computational Linguistics","note":"ZSCC: NoCitationData[s0]","page":"5516–5522","publisher":"Association for Computational Linguistics","title":"A Re-evaluation of Knowledge Graph Completion Methods","URL":"https://www.aclweb.org/anthology/2020.acl-main.489/","author":[{"family":"Sun","given":"Zhiqing"},{"family":"Vashishth","given":"Shikhar"},{"family":"Sanyal","given":"Soumya"},{"family":"Talukdar","given":"Partha P."},{"family":"Yang","given":"Yiming"}],"editor":[{"family":"Jurafsky","given":"Dan"},{"family":"Chai","given":"Joyce"},{"family":"Schluter","given":"Natalie"},{"family":"Tetreault","given":"Joel R."}],"issued":{"date-parts":[["2020",7]]},"citation-key":"sunReevaluationKnowledgeGraph2020"}}],"schema":"https://github.com/citation-style-language/schema/raw/master/csl-citation.json"} </w:instrText>
      </w:r>
      <w:r w:rsidR="00115C85">
        <w:rPr>
          <w:lang/>
        </w:rPr>
        <w:fldChar w:fldCharType="separate"/>
      </w:r>
      <w:r w:rsidR="00DF30F1" w:rsidRPr="00DF30F1">
        <w:rPr>
          <w:vertAlign w:val="superscript"/>
        </w:rPr>
        <w:t>[78]</w:t>
      </w:r>
      <w:r w:rsidR="00115C85">
        <w:rPr>
          <w:lang/>
        </w:rPr>
        <w:fldChar w:fldCharType="end"/>
      </w:r>
      <w:r w:rsidR="00115C85">
        <w:rPr>
          <w:rFonts w:hint="eastAsia"/>
          <w:lang/>
        </w:rPr>
        <w:t>。除此之外，本文作者在调研时发现，</w:t>
      </w:r>
      <w:r w:rsidR="00115C85">
        <w:rPr>
          <w:rFonts w:hint="eastAsia"/>
          <w:lang/>
        </w:rPr>
        <w:t>CopER</w:t>
      </w:r>
      <w:r w:rsidR="00115C85">
        <w:rPr>
          <w:rFonts w:hint="eastAsia"/>
          <w:lang/>
        </w:rPr>
        <w:t>在论文中报告的性能指标是只报告了尾实体预测场景下的结果，因此，本文基于</w:t>
      </w:r>
      <w:r w:rsidR="00115C85">
        <w:rPr>
          <w:rFonts w:hint="eastAsia"/>
          <w:lang/>
        </w:rPr>
        <w:t>CopER</w:t>
      </w:r>
      <w:r w:rsidR="00115C85">
        <w:rPr>
          <w:rFonts w:hint="eastAsia"/>
          <w:lang/>
        </w:rPr>
        <w:t>的源码（</w:t>
      </w:r>
      <w:r w:rsidR="00115C85" w:rsidRPr="005431C9">
        <w:rPr>
          <w:lang/>
        </w:rPr>
        <w:t>https://github.com/otiliastr/coper</w:t>
      </w:r>
      <w:r w:rsidR="00115C85">
        <w:rPr>
          <w:rFonts w:hint="eastAsia"/>
          <w:lang/>
        </w:rPr>
        <w:t>）重新进行了实验，获得了更公平</w:t>
      </w:r>
      <w:r w:rsidR="00CC0687">
        <w:rPr>
          <w:rFonts w:hint="eastAsia"/>
          <w:lang/>
        </w:rPr>
        <w:t>的</w:t>
      </w:r>
      <w:r w:rsidR="00115C85">
        <w:rPr>
          <w:rFonts w:hint="eastAsia"/>
          <w:lang/>
        </w:rPr>
        <w:t>评估结果。从</w:t>
      </w:r>
      <w:r w:rsidR="00115C85">
        <w:rPr>
          <w:lang/>
        </w:rPr>
        <w:fldChar w:fldCharType="begin"/>
      </w:r>
      <w:r w:rsidR="00115C85">
        <w:rPr>
          <w:lang/>
        </w:rPr>
        <w:instrText xml:space="preserve"> </w:instrText>
      </w:r>
      <w:r w:rsidR="00115C85">
        <w:rPr>
          <w:rFonts w:hint="eastAsia"/>
          <w:lang/>
        </w:rPr>
        <w:instrText>REF _Ref98165212 \h</w:instrText>
      </w:r>
      <w:r w:rsidR="00115C85">
        <w:rPr>
          <w:lang/>
        </w:rPr>
        <w:instrText xml:space="preserve"> </w:instrText>
      </w:r>
      <w:r w:rsidR="00115C85">
        <w:rPr>
          <w:lang/>
        </w:rPr>
      </w:r>
      <w:r w:rsidR="00115C85">
        <w:rPr>
          <w:lang/>
        </w:rPr>
        <w:fldChar w:fldCharType="separate"/>
      </w:r>
      <w:r w:rsidR="004D6817">
        <w:rPr>
          <w:rFonts w:hint="eastAsia"/>
        </w:rPr>
        <w:t>表</w:t>
      </w:r>
      <w:r w:rsidR="004D6817">
        <w:rPr>
          <w:noProof/>
        </w:rPr>
        <w:t>14</w:t>
      </w:r>
      <w:r w:rsidR="00115C85">
        <w:rPr>
          <w:lang/>
        </w:rPr>
        <w:fldChar w:fldCharType="end"/>
      </w:r>
      <w:r w:rsidR="00115C85">
        <w:rPr>
          <w:rFonts w:hint="eastAsia"/>
          <w:lang/>
        </w:rPr>
        <w:t>中可以观察到：（</w:t>
      </w:r>
      <w:r w:rsidR="00115C85">
        <w:rPr>
          <w:rFonts w:hint="eastAsia"/>
          <w:lang/>
        </w:rPr>
        <w:t>1</w:t>
      </w:r>
      <w:r w:rsidR="00115C85">
        <w:rPr>
          <w:rFonts w:hint="eastAsia"/>
          <w:lang/>
        </w:rPr>
        <w:t>）</w:t>
      </w:r>
      <w:r w:rsidR="00115C85">
        <w:rPr>
          <w:rFonts w:hint="eastAsia"/>
          <w:lang/>
        </w:rPr>
        <w:t>H</w:t>
      </w:r>
      <w:r w:rsidR="00115C85">
        <w:rPr>
          <w:lang/>
        </w:rPr>
        <w:t>KGN</w:t>
      </w:r>
      <w:r w:rsidR="00115C85">
        <w:rPr>
          <w:rFonts w:hint="eastAsia"/>
          <w:lang/>
        </w:rPr>
        <w:t>在两个数据集上，都在所有对比方法中取得了最好</w:t>
      </w:r>
      <w:r w:rsidR="00115C85">
        <w:rPr>
          <w:rFonts w:hint="eastAsia"/>
          <w:lang/>
        </w:rPr>
        <w:lastRenderedPageBreak/>
        <w:t>的结果，这证明了</w:t>
      </w:r>
      <w:r w:rsidR="00115C85">
        <w:rPr>
          <w:rFonts w:hint="eastAsia"/>
          <w:lang/>
        </w:rPr>
        <w:t>H</w:t>
      </w:r>
      <w:r w:rsidR="00115C85">
        <w:rPr>
          <w:lang/>
        </w:rPr>
        <w:t>KGN</w:t>
      </w:r>
      <w:r w:rsidR="00115C85">
        <w:rPr>
          <w:rFonts w:hint="eastAsia"/>
          <w:lang/>
        </w:rPr>
        <w:t>模型的整体性能。与</w:t>
      </w:r>
      <w:r w:rsidR="00115C85">
        <w:rPr>
          <w:rFonts w:hint="eastAsia"/>
          <w:lang/>
        </w:rPr>
        <w:t>H</w:t>
      </w:r>
      <w:r w:rsidR="00115C85">
        <w:rPr>
          <w:lang/>
        </w:rPr>
        <w:t>RAN</w:t>
      </w:r>
      <w:r w:rsidR="00115C85">
        <w:rPr>
          <w:rFonts w:hint="eastAsia"/>
          <w:lang/>
        </w:rPr>
        <w:t>这个最新出现的异质图神经网络方法对比起来，</w:t>
      </w:r>
      <w:r w:rsidR="00115C85">
        <w:rPr>
          <w:rFonts w:hint="eastAsia"/>
          <w:lang/>
        </w:rPr>
        <w:t>H</w:t>
      </w:r>
      <w:r w:rsidR="00115C85">
        <w:rPr>
          <w:lang/>
        </w:rPr>
        <w:t>KGN</w:t>
      </w:r>
      <w:r w:rsidR="00115C85">
        <w:rPr>
          <w:rFonts w:hint="eastAsia"/>
          <w:lang/>
        </w:rPr>
        <w:t>取得了更好的结果。这证明了</w:t>
      </w:r>
      <w:r w:rsidR="00115C85">
        <w:rPr>
          <w:rFonts w:hint="eastAsia"/>
          <w:lang/>
        </w:rPr>
        <w:t>H</w:t>
      </w:r>
      <w:r w:rsidR="00115C85">
        <w:rPr>
          <w:lang/>
        </w:rPr>
        <w:t>KGN</w:t>
      </w:r>
      <w:r w:rsidR="00115C85">
        <w:rPr>
          <w:rFonts w:hint="eastAsia"/>
          <w:lang/>
        </w:rPr>
        <w:t>在具有强异质性的知识图谱中学习丰富的语义信息和建模图结构的能力。（</w:t>
      </w:r>
      <w:r w:rsidR="00115C85">
        <w:rPr>
          <w:rFonts w:hint="eastAsia"/>
          <w:lang/>
        </w:rPr>
        <w:t>2</w:t>
      </w:r>
      <w:r w:rsidR="00115C85">
        <w:rPr>
          <w:rFonts w:hint="eastAsia"/>
          <w:lang/>
        </w:rPr>
        <w:t>）</w:t>
      </w:r>
      <w:r w:rsidR="00115C85">
        <w:rPr>
          <w:rFonts w:hint="eastAsia"/>
          <w:lang/>
        </w:rPr>
        <w:t>H</w:t>
      </w:r>
      <w:r w:rsidR="00115C85">
        <w:rPr>
          <w:lang/>
        </w:rPr>
        <w:t>KGN</w:t>
      </w:r>
      <w:r w:rsidR="00115C85">
        <w:rPr>
          <w:rFonts w:hint="eastAsia"/>
          <w:lang/>
        </w:rPr>
        <w:t>比</w:t>
      </w:r>
      <w:r w:rsidR="00115C85">
        <w:rPr>
          <w:rFonts w:hint="eastAsia"/>
          <w:lang/>
        </w:rPr>
        <w:t>HypER</w:t>
      </w:r>
      <w:r w:rsidR="00115C85">
        <w:rPr>
          <w:rFonts w:hint="eastAsia"/>
          <w:lang/>
        </w:rPr>
        <w:t>和</w:t>
      </w:r>
      <w:r w:rsidR="00115C85">
        <w:rPr>
          <w:rFonts w:hint="eastAsia"/>
          <w:lang/>
        </w:rPr>
        <w:t>CopER</w:t>
      </w:r>
      <w:r w:rsidR="00115C85">
        <w:rPr>
          <w:rFonts w:hint="eastAsia"/>
          <w:lang/>
        </w:rPr>
        <w:t>这两个利用超网络学习知识图谱表示的方法表现更好，这证明了图结构在链路预测任务中能够提供很重要的信息。</w:t>
      </w:r>
    </w:p>
    <w:p w14:paraId="710D3811" w14:textId="0F92682C" w:rsidR="00DA656C" w:rsidRDefault="00DA656C" w:rsidP="00DA656C">
      <w:pPr>
        <w:pStyle w:val="afc"/>
      </w:pPr>
      <w:bookmarkStart w:id="218" w:name="_Ref98165212"/>
      <w:bookmarkStart w:id="219" w:name="_Toc100254237"/>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14</w:t>
      </w:r>
      <w:r>
        <w:fldChar w:fldCharType="end"/>
      </w:r>
      <w:bookmarkEnd w:id="218"/>
      <w:r>
        <w:t xml:space="preserve">  HKGN</w:t>
      </w:r>
      <w:r>
        <w:rPr>
          <w:rFonts w:hint="eastAsia"/>
        </w:rPr>
        <w:t>整体性能</w:t>
      </w:r>
      <w:bookmarkEnd w:id="219"/>
    </w:p>
    <w:tbl>
      <w:tblPr>
        <w:tblStyle w:val="a4"/>
        <w:tblW w:w="9067" w:type="dxa"/>
        <w:jc w:val="center"/>
        <w:tblLook w:val="04A0" w:firstRow="1" w:lastRow="0" w:firstColumn="1" w:lastColumn="0" w:noHBand="0" w:noVBand="1"/>
      </w:tblPr>
      <w:tblGrid>
        <w:gridCol w:w="1255"/>
        <w:gridCol w:w="725"/>
        <w:gridCol w:w="567"/>
        <w:gridCol w:w="865"/>
        <w:gridCol w:w="865"/>
        <w:gridCol w:w="970"/>
        <w:gridCol w:w="702"/>
        <w:gridCol w:w="636"/>
        <w:gridCol w:w="865"/>
        <w:gridCol w:w="865"/>
        <w:gridCol w:w="970"/>
      </w:tblGrid>
      <w:tr w:rsidR="00DA656C" w:rsidRPr="00E70329" w14:paraId="14F08B9A" w14:textId="77777777" w:rsidTr="0010722D">
        <w:trPr>
          <w:trHeight w:val="320"/>
          <w:jc w:val="center"/>
        </w:trPr>
        <w:tc>
          <w:tcPr>
            <w:tcW w:w="1255" w:type="dxa"/>
            <w:noWrap/>
            <w:hideMark/>
          </w:tcPr>
          <w:p w14:paraId="232CD206" w14:textId="77777777" w:rsidR="00DA656C" w:rsidRPr="00E70329" w:rsidRDefault="00DA656C" w:rsidP="0010722D">
            <w:pPr>
              <w:pStyle w:val="aff"/>
            </w:pPr>
            <w:r>
              <w:rPr>
                <w:rFonts w:hint="eastAsia"/>
              </w:rPr>
              <w:t>数据集</w:t>
            </w:r>
          </w:p>
        </w:tc>
        <w:tc>
          <w:tcPr>
            <w:tcW w:w="3992" w:type="dxa"/>
            <w:gridSpan w:val="5"/>
            <w:noWrap/>
            <w:hideMark/>
          </w:tcPr>
          <w:p w14:paraId="0981EEC0" w14:textId="77777777" w:rsidR="00DA656C" w:rsidRPr="00E70329" w:rsidRDefault="00DA656C" w:rsidP="0010722D">
            <w:pPr>
              <w:pStyle w:val="aff"/>
              <w:rPr>
                <w:lang w:val="en-US"/>
              </w:rPr>
            </w:pPr>
            <w:r w:rsidRPr="00E70329">
              <w:rPr>
                <w:rFonts w:hint="eastAsia"/>
                <w:lang w:val="en-US"/>
              </w:rPr>
              <w:t>FB15k-237</w:t>
            </w:r>
          </w:p>
        </w:tc>
        <w:tc>
          <w:tcPr>
            <w:tcW w:w="3820" w:type="dxa"/>
            <w:gridSpan w:val="5"/>
            <w:noWrap/>
            <w:hideMark/>
          </w:tcPr>
          <w:p w14:paraId="58B0E290" w14:textId="77777777" w:rsidR="00DA656C" w:rsidRPr="00E70329" w:rsidRDefault="00DA656C" w:rsidP="0010722D">
            <w:pPr>
              <w:pStyle w:val="aff"/>
              <w:rPr>
                <w:lang w:val="en-US"/>
              </w:rPr>
            </w:pPr>
            <w:r w:rsidRPr="00E70329">
              <w:rPr>
                <w:rFonts w:hint="eastAsia"/>
                <w:lang w:val="en-US"/>
              </w:rPr>
              <w:t>WN18RR</w:t>
            </w:r>
          </w:p>
        </w:tc>
      </w:tr>
      <w:tr w:rsidR="00DA656C" w:rsidRPr="00E70329" w14:paraId="0E5741C1" w14:textId="77777777" w:rsidTr="0010722D">
        <w:trPr>
          <w:trHeight w:val="320"/>
          <w:jc w:val="center"/>
        </w:trPr>
        <w:tc>
          <w:tcPr>
            <w:tcW w:w="1255" w:type="dxa"/>
            <w:noWrap/>
            <w:hideMark/>
          </w:tcPr>
          <w:p w14:paraId="6B284BE3" w14:textId="77777777" w:rsidR="00DA656C" w:rsidRPr="00E70329" w:rsidRDefault="00DA656C" w:rsidP="0010722D">
            <w:pPr>
              <w:pStyle w:val="aff"/>
              <w:rPr>
                <w:lang w:val="en-US"/>
              </w:rPr>
            </w:pPr>
            <w:r>
              <w:rPr>
                <w:rFonts w:hint="eastAsia"/>
                <w:lang w:val="en-US"/>
              </w:rPr>
              <w:t>算法</w:t>
            </w:r>
          </w:p>
        </w:tc>
        <w:tc>
          <w:tcPr>
            <w:tcW w:w="725" w:type="dxa"/>
            <w:noWrap/>
            <w:hideMark/>
          </w:tcPr>
          <w:p w14:paraId="03F44578" w14:textId="77777777" w:rsidR="00DA656C" w:rsidRPr="00E70329" w:rsidRDefault="00DA656C" w:rsidP="0010722D">
            <w:pPr>
              <w:pStyle w:val="aff"/>
              <w:rPr>
                <w:lang w:val="en-US"/>
              </w:rPr>
            </w:pPr>
            <w:r w:rsidRPr="00E70329">
              <w:rPr>
                <w:rFonts w:hint="eastAsia"/>
                <w:lang w:val="en-US"/>
              </w:rPr>
              <w:t>MRR</w:t>
            </w:r>
          </w:p>
        </w:tc>
        <w:tc>
          <w:tcPr>
            <w:tcW w:w="567" w:type="dxa"/>
            <w:noWrap/>
            <w:hideMark/>
          </w:tcPr>
          <w:p w14:paraId="4D19C5C3" w14:textId="77777777" w:rsidR="00DA656C" w:rsidRPr="00E70329" w:rsidRDefault="00DA656C" w:rsidP="0010722D">
            <w:pPr>
              <w:pStyle w:val="aff"/>
              <w:rPr>
                <w:lang w:val="en-US"/>
              </w:rPr>
            </w:pPr>
            <w:r w:rsidRPr="00E70329">
              <w:rPr>
                <w:rFonts w:hint="eastAsia"/>
                <w:lang w:val="en-US"/>
              </w:rPr>
              <w:t>MR</w:t>
            </w:r>
          </w:p>
        </w:tc>
        <w:tc>
          <w:tcPr>
            <w:tcW w:w="865" w:type="dxa"/>
            <w:noWrap/>
            <w:hideMark/>
          </w:tcPr>
          <w:p w14:paraId="70C4BA61" w14:textId="77777777" w:rsidR="00DA656C" w:rsidRPr="00E70329" w:rsidRDefault="00DA656C" w:rsidP="0010722D">
            <w:pPr>
              <w:pStyle w:val="aff"/>
              <w:rPr>
                <w:lang w:val="en-US"/>
              </w:rPr>
            </w:pPr>
            <w:r w:rsidRPr="00E70329">
              <w:rPr>
                <w:rFonts w:hint="eastAsia"/>
                <w:lang w:val="en-US"/>
              </w:rPr>
              <w:t>Hits@1</w:t>
            </w:r>
          </w:p>
        </w:tc>
        <w:tc>
          <w:tcPr>
            <w:tcW w:w="865" w:type="dxa"/>
            <w:noWrap/>
            <w:hideMark/>
          </w:tcPr>
          <w:p w14:paraId="462F14B2" w14:textId="77777777" w:rsidR="00DA656C" w:rsidRPr="00E70329" w:rsidRDefault="00DA656C" w:rsidP="0010722D">
            <w:pPr>
              <w:pStyle w:val="aff"/>
              <w:rPr>
                <w:lang w:val="en-US"/>
              </w:rPr>
            </w:pPr>
            <w:r w:rsidRPr="00E70329">
              <w:rPr>
                <w:rFonts w:hint="eastAsia"/>
                <w:lang w:val="en-US"/>
              </w:rPr>
              <w:t>Hits@3</w:t>
            </w:r>
          </w:p>
        </w:tc>
        <w:tc>
          <w:tcPr>
            <w:tcW w:w="970" w:type="dxa"/>
            <w:noWrap/>
            <w:hideMark/>
          </w:tcPr>
          <w:p w14:paraId="1739DB71" w14:textId="77777777" w:rsidR="00DA656C" w:rsidRPr="00E70329" w:rsidRDefault="00DA656C" w:rsidP="0010722D">
            <w:pPr>
              <w:pStyle w:val="aff"/>
              <w:rPr>
                <w:lang w:val="en-US"/>
              </w:rPr>
            </w:pPr>
            <w:r w:rsidRPr="00E70329">
              <w:rPr>
                <w:rFonts w:hint="eastAsia"/>
                <w:lang w:val="en-US"/>
              </w:rPr>
              <w:t>Hits@10</w:t>
            </w:r>
          </w:p>
        </w:tc>
        <w:tc>
          <w:tcPr>
            <w:tcW w:w="702" w:type="dxa"/>
            <w:noWrap/>
            <w:hideMark/>
          </w:tcPr>
          <w:p w14:paraId="21A42B4F" w14:textId="77777777" w:rsidR="00DA656C" w:rsidRPr="00E70329" w:rsidRDefault="00DA656C" w:rsidP="0010722D">
            <w:pPr>
              <w:pStyle w:val="aff"/>
              <w:rPr>
                <w:lang w:val="en-US"/>
              </w:rPr>
            </w:pPr>
            <w:r w:rsidRPr="00E70329">
              <w:rPr>
                <w:rFonts w:hint="eastAsia"/>
                <w:lang w:val="en-US"/>
              </w:rPr>
              <w:t>MRR</w:t>
            </w:r>
          </w:p>
        </w:tc>
        <w:tc>
          <w:tcPr>
            <w:tcW w:w="636" w:type="dxa"/>
            <w:noWrap/>
            <w:hideMark/>
          </w:tcPr>
          <w:p w14:paraId="321E4473" w14:textId="77777777" w:rsidR="00DA656C" w:rsidRPr="00E70329" w:rsidRDefault="00DA656C" w:rsidP="0010722D">
            <w:pPr>
              <w:pStyle w:val="aff"/>
              <w:rPr>
                <w:lang w:val="en-US"/>
              </w:rPr>
            </w:pPr>
            <w:r w:rsidRPr="00E70329">
              <w:rPr>
                <w:rFonts w:hint="eastAsia"/>
                <w:lang w:val="en-US"/>
              </w:rPr>
              <w:t>MR</w:t>
            </w:r>
          </w:p>
        </w:tc>
        <w:tc>
          <w:tcPr>
            <w:tcW w:w="865" w:type="dxa"/>
            <w:noWrap/>
            <w:hideMark/>
          </w:tcPr>
          <w:p w14:paraId="4E34C5F2" w14:textId="77777777" w:rsidR="00DA656C" w:rsidRPr="00E70329" w:rsidRDefault="00DA656C" w:rsidP="0010722D">
            <w:pPr>
              <w:pStyle w:val="aff"/>
              <w:rPr>
                <w:lang w:val="en-US"/>
              </w:rPr>
            </w:pPr>
            <w:r w:rsidRPr="00E70329">
              <w:rPr>
                <w:rFonts w:hint="eastAsia"/>
                <w:lang w:val="en-US"/>
              </w:rPr>
              <w:t>Hits@1</w:t>
            </w:r>
          </w:p>
        </w:tc>
        <w:tc>
          <w:tcPr>
            <w:tcW w:w="865" w:type="dxa"/>
            <w:noWrap/>
            <w:hideMark/>
          </w:tcPr>
          <w:p w14:paraId="599AAA68" w14:textId="77777777" w:rsidR="00DA656C" w:rsidRPr="00E70329" w:rsidRDefault="00DA656C" w:rsidP="0010722D">
            <w:pPr>
              <w:pStyle w:val="aff"/>
              <w:rPr>
                <w:lang w:val="en-US"/>
              </w:rPr>
            </w:pPr>
            <w:r w:rsidRPr="00E70329">
              <w:rPr>
                <w:rFonts w:hint="eastAsia"/>
                <w:lang w:val="en-US"/>
              </w:rPr>
              <w:t>Hits@3</w:t>
            </w:r>
          </w:p>
        </w:tc>
        <w:tc>
          <w:tcPr>
            <w:tcW w:w="752" w:type="dxa"/>
            <w:noWrap/>
            <w:hideMark/>
          </w:tcPr>
          <w:p w14:paraId="1D883B4A" w14:textId="77777777" w:rsidR="00DA656C" w:rsidRPr="00E70329" w:rsidRDefault="00DA656C" w:rsidP="0010722D">
            <w:pPr>
              <w:pStyle w:val="aff"/>
              <w:rPr>
                <w:lang w:val="en-US"/>
              </w:rPr>
            </w:pPr>
            <w:r w:rsidRPr="00E70329">
              <w:rPr>
                <w:rFonts w:hint="eastAsia"/>
                <w:lang w:val="en-US"/>
              </w:rPr>
              <w:t>Hits@10</w:t>
            </w:r>
          </w:p>
        </w:tc>
      </w:tr>
      <w:tr w:rsidR="00DA656C" w:rsidRPr="00E70329" w14:paraId="05FE6270" w14:textId="77777777" w:rsidTr="0010722D">
        <w:trPr>
          <w:trHeight w:val="320"/>
          <w:jc w:val="center"/>
        </w:trPr>
        <w:tc>
          <w:tcPr>
            <w:tcW w:w="1255" w:type="dxa"/>
            <w:noWrap/>
            <w:hideMark/>
          </w:tcPr>
          <w:p w14:paraId="4482419C" w14:textId="77777777" w:rsidR="00DA656C" w:rsidRPr="00E70329" w:rsidRDefault="00DA656C" w:rsidP="0010722D">
            <w:pPr>
              <w:pStyle w:val="aff"/>
              <w:rPr>
                <w:lang w:val="en-US"/>
              </w:rPr>
            </w:pPr>
            <w:proofErr w:type="spellStart"/>
            <w:r w:rsidRPr="00E70329">
              <w:rPr>
                <w:rFonts w:hint="eastAsia"/>
                <w:lang w:val="en-US"/>
              </w:rPr>
              <w:t>TransE</w:t>
            </w:r>
            <w:proofErr w:type="spellEnd"/>
          </w:p>
        </w:tc>
        <w:tc>
          <w:tcPr>
            <w:tcW w:w="725" w:type="dxa"/>
            <w:noWrap/>
            <w:vAlign w:val="center"/>
            <w:hideMark/>
          </w:tcPr>
          <w:p w14:paraId="541BD5DD" w14:textId="77777777" w:rsidR="00DA656C" w:rsidRPr="00E70329" w:rsidRDefault="00DA656C" w:rsidP="0010722D">
            <w:pPr>
              <w:pStyle w:val="aff"/>
              <w:rPr>
                <w:lang w:val="en-US"/>
              </w:rPr>
            </w:pPr>
            <w:r w:rsidRPr="00E70329">
              <w:rPr>
                <w:rFonts w:hint="eastAsia"/>
                <w:lang w:val="en-US"/>
              </w:rPr>
              <w:t>0.313</w:t>
            </w:r>
          </w:p>
        </w:tc>
        <w:tc>
          <w:tcPr>
            <w:tcW w:w="567" w:type="dxa"/>
            <w:noWrap/>
            <w:vAlign w:val="center"/>
            <w:hideMark/>
          </w:tcPr>
          <w:p w14:paraId="4AE8511B" w14:textId="77777777" w:rsidR="00DA656C" w:rsidRPr="00E70329" w:rsidRDefault="00DA656C" w:rsidP="0010722D">
            <w:pPr>
              <w:pStyle w:val="aff"/>
              <w:rPr>
                <w:lang w:val="en-US"/>
              </w:rPr>
            </w:pPr>
            <w:r>
              <w:rPr>
                <w:lang w:val="en-US"/>
              </w:rPr>
              <w:t>-</w:t>
            </w:r>
          </w:p>
        </w:tc>
        <w:tc>
          <w:tcPr>
            <w:tcW w:w="865" w:type="dxa"/>
            <w:noWrap/>
            <w:vAlign w:val="center"/>
            <w:hideMark/>
          </w:tcPr>
          <w:p w14:paraId="4D7C6022" w14:textId="77777777" w:rsidR="00DA656C" w:rsidRPr="00E70329" w:rsidRDefault="00DA656C" w:rsidP="0010722D">
            <w:pPr>
              <w:pStyle w:val="aff"/>
              <w:rPr>
                <w:lang w:val="en-US"/>
              </w:rPr>
            </w:pPr>
            <w:r w:rsidRPr="00E70329">
              <w:rPr>
                <w:rFonts w:hint="eastAsia"/>
                <w:lang w:val="en-US"/>
              </w:rPr>
              <w:t>0.221</w:t>
            </w:r>
          </w:p>
        </w:tc>
        <w:tc>
          <w:tcPr>
            <w:tcW w:w="865" w:type="dxa"/>
            <w:noWrap/>
            <w:vAlign w:val="center"/>
            <w:hideMark/>
          </w:tcPr>
          <w:p w14:paraId="3780E4B3" w14:textId="77777777" w:rsidR="00DA656C" w:rsidRPr="00E70329" w:rsidRDefault="00DA656C" w:rsidP="0010722D">
            <w:pPr>
              <w:pStyle w:val="aff"/>
              <w:rPr>
                <w:lang w:val="en-US"/>
              </w:rPr>
            </w:pPr>
            <w:r w:rsidRPr="00E70329">
              <w:rPr>
                <w:rFonts w:hint="eastAsia"/>
                <w:lang w:val="en-US"/>
              </w:rPr>
              <w:t>0.347</w:t>
            </w:r>
          </w:p>
        </w:tc>
        <w:tc>
          <w:tcPr>
            <w:tcW w:w="970" w:type="dxa"/>
            <w:noWrap/>
            <w:vAlign w:val="center"/>
            <w:hideMark/>
          </w:tcPr>
          <w:p w14:paraId="66D27387" w14:textId="77777777" w:rsidR="00DA656C" w:rsidRPr="00E70329" w:rsidRDefault="00DA656C" w:rsidP="0010722D">
            <w:pPr>
              <w:pStyle w:val="aff"/>
              <w:rPr>
                <w:lang w:val="en-US"/>
              </w:rPr>
            </w:pPr>
            <w:r w:rsidRPr="00E70329">
              <w:rPr>
                <w:rFonts w:hint="eastAsia"/>
                <w:lang w:val="en-US"/>
              </w:rPr>
              <w:t>0.497</w:t>
            </w:r>
          </w:p>
        </w:tc>
        <w:tc>
          <w:tcPr>
            <w:tcW w:w="702" w:type="dxa"/>
            <w:noWrap/>
            <w:vAlign w:val="center"/>
            <w:hideMark/>
          </w:tcPr>
          <w:p w14:paraId="32A6ED57" w14:textId="77777777" w:rsidR="00DA656C" w:rsidRPr="00E70329" w:rsidRDefault="00DA656C" w:rsidP="0010722D">
            <w:pPr>
              <w:pStyle w:val="aff"/>
              <w:rPr>
                <w:lang w:val="en-US"/>
              </w:rPr>
            </w:pPr>
            <w:r w:rsidRPr="00E70329">
              <w:rPr>
                <w:rFonts w:hint="eastAsia"/>
                <w:lang w:val="en-US"/>
              </w:rPr>
              <w:t>0.228</w:t>
            </w:r>
          </w:p>
        </w:tc>
        <w:tc>
          <w:tcPr>
            <w:tcW w:w="636" w:type="dxa"/>
            <w:noWrap/>
            <w:vAlign w:val="center"/>
            <w:hideMark/>
          </w:tcPr>
          <w:p w14:paraId="48EC00A4" w14:textId="77777777" w:rsidR="00DA656C" w:rsidRPr="00E70329" w:rsidRDefault="00DA656C" w:rsidP="0010722D">
            <w:pPr>
              <w:pStyle w:val="aff"/>
              <w:rPr>
                <w:lang w:val="en-US"/>
              </w:rPr>
            </w:pPr>
            <w:r>
              <w:rPr>
                <w:lang w:val="en-US"/>
              </w:rPr>
              <w:t>-</w:t>
            </w:r>
          </w:p>
        </w:tc>
        <w:tc>
          <w:tcPr>
            <w:tcW w:w="865" w:type="dxa"/>
            <w:noWrap/>
            <w:vAlign w:val="center"/>
            <w:hideMark/>
          </w:tcPr>
          <w:p w14:paraId="20E16BD9" w14:textId="77777777" w:rsidR="00DA656C" w:rsidRPr="00E70329" w:rsidRDefault="00DA656C" w:rsidP="0010722D">
            <w:pPr>
              <w:pStyle w:val="aff"/>
              <w:rPr>
                <w:lang w:val="en-US"/>
              </w:rPr>
            </w:pPr>
            <w:r w:rsidRPr="00E70329">
              <w:rPr>
                <w:rFonts w:hint="eastAsia"/>
                <w:lang w:val="en-US"/>
              </w:rPr>
              <w:t>0.053</w:t>
            </w:r>
          </w:p>
        </w:tc>
        <w:tc>
          <w:tcPr>
            <w:tcW w:w="865" w:type="dxa"/>
            <w:noWrap/>
            <w:vAlign w:val="center"/>
            <w:hideMark/>
          </w:tcPr>
          <w:p w14:paraId="02F31643" w14:textId="77777777" w:rsidR="00DA656C" w:rsidRPr="00E70329" w:rsidRDefault="00DA656C" w:rsidP="0010722D">
            <w:pPr>
              <w:pStyle w:val="aff"/>
              <w:rPr>
                <w:lang w:val="en-US"/>
              </w:rPr>
            </w:pPr>
            <w:r w:rsidRPr="00E70329">
              <w:rPr>
                <w:rFonts w:hint="eastAsia"/>
                <w:lang w:val="en-US"/>
              </w:rPr>
              <w:t>0.368</w:t>
            </w:r>
          </w:p>
        </w:tc>
        <w:tc>
          <w:tcPr>
            <w:tcW w:w="752" w:type="dxa"/>
            <w:noWrap/>
            <w:vAlign w:val="center"/>
            <w:hideMark/>
          </w:tcPr>
          <w:p w14:paraId="42A9C52F" w14:textId="77777777" w:rsidR="00DA656C" w:rsidRPr="00E70329" w:rsidRDefault="00DA656C" w:rsidP="0010722D">
            <w:pPr>
              <w:pStyle w:val="aff"/>
              <w:rPr>
                <w:lang w:val="en-US"/>
              </w:rPr>
            </w:pPr>
            <w:r w:rsidRPr="00E70329">
              <w:rPr>
                <w:rFonts w:hint="eastAsia"/>
                <w:lang w:val="en-US"/>
              </w:rPr>
              <w:t>0.520</w:t>
            </w:r>
          </w:p>
        </w:tc>
      </w:tr>
      <w:tr w:rsidR="00DA656C" w:rsidRPr="00E70329" w14:paraId="4F08F73C" w14:textId="77777777" w:rsidTr="0010722D">
        <w:trPr>
          <w:trHeight w:val="320"/>
          <w:jc w:val="center"/>
        </w:trPr>
        <w:tc>
          <w:tcPr>
            <w:tcW w:w="1255" w:type="dxa"/>
            <w:noWrap/>
            <w:hideMark/>
          </w:tcPr>
          <w:p w14:paraId="0B131C50" w14:textId="77777777" w:rsidR="00DA656C" w:rsidRPr="00E70329" w:rsidRDefault="00DA656C" w:rsidP="0010722D">
            <w:pPr>
              <w:pStyle w:val="aff"/>
              <w:rPr>
                <w:lang w:val="en-US"/>
              </w:rPr>
            </w:pPr>
            <w:proofErr w:type="spellStart"/>
            <w:r w:rsidRPr="00E70329">
              <w:rPr>
                <w:rFonts w:hint="eastAsia"/>
                <w:lang w:val="en-US"/>
              </w:rPr>
              <w:t>DistMult</w:t>
            </w:r>
            <w:proofErr w:type="spellEnd"/>
          </w:p>
        </w:tc>
        <w:tc>
          <w:tcPr>
            <w:tcW w:w="725" w:type="dxa"/>
            <w:noWrap/>
            <w:vAlign w:val="center"/>
            <w:hideMark/>
          </w:tcPr>
          <w:p w14:paraId="7731D052" w14:textId="77777777" w:rsidR="00DA656C" w:rsidRPr="00E70329" w:rsidRDefault="00DA656C" w:rsidP="0010722D">
            <w:pPr>
              <w:pStyle w:val="aff"/>
              <w:rPr>
                <w:lang w:val="en-US"/>
              </w:rPr>
            </w:pPr>
            <w:r w:rsidRPr="00E70329">
              <w:rPr>
                <w:rFonts w:hint="eastAsia"/>
                <w:lang w:val="en-US"/>
              </w:rPr>
              <w:t>0.343</w:t>
            </w:r>
          </w:p>
        </w:tc>
        <w:tc>
          <w:tcPr>
            <w:tcW w:w="567" w:type="dxa"/>
            <w:noWrap/>
            <w:vAlign w:val="center"/>
            <w:hideMark/>
          </w:tcPr>
          <w:p w14:paraId="4D11E0E2" w14:textId="77777777" w:rsidR="00DA656C" w:rsidRPr="00E70329" w:rsidRDefault="00DA656C" w:rsidP="0010722D">
            <w:pPr>
              <w:pStyle w:val="aff"/>
              <w:rPr>
                <w:lang w:val="en-US"/>
              </w:rPr>
            </w:pPr>
            <w:r>
              <w:rPr>
                <w:lang w:val="en-US"/>
              </w:rPr>
              <w:t>-</w:t>
            </w:r>
          </w:p>
        </w:tc>
        <w:tc>
          <w:tcPr>
            <w:tcW w:w="865" w:type="dxa"/>
            <w:noWrap/>
            <w:vAlign w:val="center"/>
            <w:hideMark/>
          </w:tcPr>
          <w:p w14:paraId="41ED2B1F" w14:textId="77777777" w:rsidR="00DA656C" w:rsidRPr="00E70329" w:rsidRDefault="00DA656C" w:rsidP="0010722D">
            <w:pPr>
              <w:pStyle w:val="aff"/>
              <w:rPr>
                <w:lang w:val="en-US"/>
              </w:rPr>
            </w:pPr>
            <w:r w:rsidRPr="00E70329">
              <w:rPr>
                <w:rFonts w:hint="eastAsia"/>
                <w:lang w:val="en-US"/>
              </w:rPr>
              <w:t>0.250</w:t>
            </w:r>
          </w:p>
        </w:tc>
        <w:tc>
          <w:tcPr>
            <w:tcW w:w="865" w:type="dxa"/>
            <w:noWrap/>
            <w:vAlign w:val="center"/>
            <w:hideMark/>
          </w:tcPr>
          <w:p w14:paraId="429C291E" w14:textId="77777777" w:rsidR="00DA656C" w:rsidRPr="00E70329" w:rsidRDefault="00DA656C" w:rsidP="0010722D">
            <w:pPr>
              <w:pStyle w:val="aff"/>
              <w:rPr>
                <w:lang w:val="en-US"/>
              </w:rPr>
            </w:pPr>
            <w:r w:rsidRPr="00E70329">
              <w:rPr>
                <w:rFonts w:hint="eastAsia"/>
                <w:lang w:val="en-US"/>
              </w:rPr>
              <w:t>0.378</w:t>
            </w:r>
          </w:p>
        </w:tc>
        <w:tc>
          <w:tcPr>
            <w:tcW w:w="970" w:type="dxa"/>
            <w:noWrap/>
            <w:vAlign w:val="center"/>
            <w:hideMark/>
          </w:tcPr>
          <w:p w14:paraId="7BE22A1A" w14:textId="77777777" w:rsidR="00DA656C" w:rsidRPr="00E70329" w:rsidRDefault="00DA656C" w:rsidP="0010722D">
            <w:pPr>
              <w:pStyle w:val="aff"/>
              <w:rPr>
                <w:lang w:val="en-US"/>
              </w:rPr>
            </w:pPr>
            <w:r w:rsidRPr="00E70329">
              <w:rPr>
                <w:rFonts w:hint="eastAsia"/>
                <w:lang w:val="en-US"/>
              </w:rPr>
              <w:t>0.531</w:t>
            </w:r>
          </w:p>
        </w:tc>
        <w:tc>
          <w:tcPr>
            <w:tcW w:w="702" w:type="dxa"/>
            <w:noWrap/>
            <w:vAlign w:val="center"/>
            <w:hideMark/>
          </w:tcPr>
          <w:p w14:paraId="2E762F37" w14:textId="77777777" w:rsidR="00DA656C" w:rsidRPr="00E70329" w:rsidRDefault="00DA656C" w:rsidP="0010722D">
            <w:pPr>
              <w:pStyle w:val="aff"/>
              <w:rPr>
                <w:lang w:val="en-US"/>
              </w:rPr>
            </w:pPr>
            <w:r w:rsidRPr="00E70329">
              <w:rPr>
                <w:rFonts w:hint="eastAsia"/>
                <w:lang w:val="en-US"/>
              </w:rPr>
              <w:t>0.452</w:t>
            </w:r>
          </w:p>
        </w:tc>
        <w:tc>
          <w:tcPr>
            <w:tcW w:w="636" w:type="dxa"/>
            <w:noWrap/>
            <w:vAlign w:val="center"/>
            <w:hideMark/>
          </w:tcPr>
          <w:p w14:paraId="06FE2FEB" w14:textId="77777777" w:rsidR="00DA656C" w:rsidRPr="00E70329" w:rsidRDefault="00DA656C" w:rsidP="0010722D">
            <w:pPr>
              <w:pStyle w:val="aff"/>
              <w:rPr>
                <w:lang w:val="en-US"/>
              </w:rPr>
            </w:pPr>
            <w:r>
              <w:rPr>
                <w:lang w:val="en-US"/>
              </w:rPr>
              <w:t>-</w:t>
            </w:r>
          </w:p>
        </w:tc>
        <w:tc>
          <w:tcPr>
            <w:tcW w:w="865" w:type="dxa"/>
            <w:noWrap/>
            <w:vAlign w:val="center"/>
            <w:hideMark/>
          </w:tcPr>
          <w:p w14:paraId="6081032A" w14:textId="77777777" w:rsidR="00DA656C" w:rsidRPr="00E70329" w:rsidRDefault="00DA656C" w:rsidP="0010722D">
            <w:pPr>
              <w:pStyle w:val="aff"/>
              <w:rPr>
                <w:lang w:val="en-US"/>
              </w:rPr>
            </w:pPr>
            <w:r w:rsidRPr="00E70329">
              <w:rPr>
                <w:rFonts w:hint="eastAsia"/>
                <w:lang w:val="en-US"/>
              </w:rPr>
              <w:t>0.413</w:t>
            </w:r>
          </w:p>
        </w:tc>
        <w:tc>
          <w:tcPr>
            <w:tcW w:w="865" w:type="dxa"/>
            <w:noWrap/>
            <w:vAlign w:val="center"/>
            <w:hideMark/>
          </w:tcPr>
          <w:p w14:paraId="50635652" w14:textId="77777777" w:rsidR="00DA656C" w:rsidRPr="00E70329" w:rsidRDefault="00DA656C" w:rsidP="0010722D">
            <w:pPr>
              <w:pStyle w:val="aff"/>
              <w:rPr>
                <w:lang w:val="en-US"/>
              </w:rPr>
            </w:pPr>
            <w:r w:rsidRPr="00E70329">
              <w:rPr>
                <w:rFonts w:hint="eastAsia"/>
                <w:lang w:val="en-US"/>
              </w:rPr>
              <w:t>0.466</w:t>
            </w:r>
          </w:p>
        </w:tc>
        <w:tc>
          <w:tcPr>
            <w:tcW w:w="752" w:type="dxa"/>
            <w:noWrap/>
            <w:vAlign w:val="center"/>
            <w:hideMark/>
          </w:tcPr>
          <w:p w14:paraId="0DF36F7E" w14:textId="77777777" w:rsidR="00DA656C" w:rsidRPr="00E70329" w:rsidRDefault="00DA656C" w:rsidP="0010722D">
            <w:pPr>
              <w:pStyle w:val="aff"/>
              <w:rPr>
                <w:lang w:val="en-US"/>
              </w:rPr>
            </w:pPr>
            <w:r w:rsidRPr="00E70329">
              <w:rPr>
                <w:rFonts w:hint="eastAsia"/>
                <w:lang w:val="en-US"/>
              </w:rPr>
              <w:t>0.530</w:t>
            </w:r>
          </w:p>
        </w:tc>
      </w:tr>
      <w:tr w:rsidR="00DA656C" w:rsidRPr="00E70329" w14:paraId="50D64B80" w14:textId="77777777" w:rsidTr="0010722D">
        <w:trPr>
          <w:trHeight w:val="320"/>
          <w:jc w:val="center"/>
        </w:trPr>
        <w:tc>
          <w:tcPr>
            <w:tcW w:w="1255" w:type="dxa"/>
            <w:noWrap/>
            <w:hideMark/>
          </w:tcPr>
          <w:p w14:paraId="2601970F" w14:textId="77777777" w:rsidR="00DA656C" w:rsidRPr="00E70329" w:rsidRDefault="00DA656C" w:rsidP="0010722D">
            <w:pPr>
              <w:pStyle w:val="aff"/>
              <w:rPr>
                <w:lang w:val="en-US"/>
              </w:rPr>
            </w:pPr>
            <w:proofErr w:type="spellStart"/>
            <w:r w:rsidRPr="00E70329">
              <w:rPr>
                <w:rFonts w:hint="eastAsia"/>
                <w:lang w:val="en-US"/>
              </w:rPr>
              <w:t>DualE</w:t>
            </w:r>
            <w:proofErr w:type="spellEnd"/>
          </w:p>
        </w:tc>
        <w:tc>
          <w:tcPr>
            <w:tcW w:w="725" w:type="dxa"/>
            <w:noWrap/>
            <w:vAlign w:val="center"/>
            <w:hideMark/>
          </w:tcPr>
          <w:p w14:paraId="260CE142" w14:textId="77777777" w:rsidR="00DA656C" w:rsidRPr="00E70329" w:rsidRDefault="00DA656C" w:rsidP="0010722D">
            <w:pPr>
              <w:pStyle w:val="aff"/>
              <w:rPr>
                <w:lang w:val="en-US"/>
              </w:rPr>
            </w:pPr>
            <w:r w:rsidRPr="00E70329">
              <w:rPr>
                <w:rFonts w:hint="eastAsia"/>
                <w:lang w:val="en-US"/>
              </w:rPr>
              <w:t>0.330</w:t>
            </w:r>
          </w:p>
        </w:tc>
        <w:tc>
          <w:tcPr>
            <w:tcW w:w="567" w:type="dxa"/>
            <w:noWrap/>
            <w:vAlign w:val="center"/>
            <w:hideMark/>
          </w:tcPr>
          <w:p w14:paraId="572A6D67" w14:textId="77777777" w:rsidR="00DA656C" w:rsidRPr="00E70329" w:rsidRDefault="00DA656C" w:rsidP="0010722D">
            <w:pPr>
              <w:pStyle w:val="aff"/>
              <w:rPr>
                <w:lang w:val="en-US"/>
              </w:rPr>
            </w:pPr>
            <w:r>
              <w:rPr>
                <w:lang w:val="en-US"/>
              </w:rPr>
              <w:t>-</w:t>
            </w:r>
          </w:p>
        </w:tc>
        <w:tc>
          <w:tcPr>
            <w:tcW w:w="865" w:type="dxa"/>
            <w:noWrap/>
            <w:vAlign w:val="center"/>
            <w:hideMark/>
          </w:tcPr>
          <w:p w14:paraId="11B3ECC0" w14:textId="77777777" w:rsidR="00DA656C" w:rsidRPr="00E70329" w:rsidRDefault="00DA656C" w:rsidP="0010722D">
            <w:pPr>
              <w:pStyle w:val="aff"/>
              <w:rPr>
                <w:lang w:val="en-US"/>
              </w:rPr>
            </w:pPr>
            <w:r w:rsidRPr="00E70329">
              <w:rPr>
                <w:rFonts w:hint="eastAsia"/>
                <w:lang w:val="en-US"/>
              </w:rPr>
              <w:t>0.237</w:t>
            </w:r>
          </w:p>
        </w:tc>
        <w:tc>
          <w:tcPr>
            <w:tcW w:w="865" w:type="dxa"/>
            <w:noWrap/>
            <w:vAlign w:val="center"/>
            <w:hideMark/>
          </w:tcPr>
          <w:p w14:paraId="3E8E3D8B" w14:textId="77777777" w:rsidR="00DA656C" w:rsidRPr="00E70329" w:rsidRDefault="00DA656C" w:rsidP="0010722D">
            <w:pPr>
              <w:pStyle w:val="aff"/>
              <w:rPr>
                <w:lang w:val="en-US"/>
              </w:rPr>
            </w:pPr>
            <w:r w:rsidRPr="00E70329">
              <w:rPr>
                <w:rFonts w:hint="eastAsia"/>
                <w:lang w:val="en-US"/>
              </w:rPr>
              <w:t>0.363</w:t>
            </w:r>
          </w:p>
        </w:tc>
        <w:tc>
          <w:tcPr>
            <w:tcW w:w="970" w:type="dxa"/>
            <w:noWrap/>
            <w:vAlign w:val="center"/>
            <w:hideMark/>
          </w:tcPr>
          <w:p w14:paraId="71DBD562" w14:textId="77777777" w:rsidR="00DA656C" w:rsidRPr="00E70329" w:rsidRDefault="00DA656C" w:rsidP="0010722D">
            <w:pPr>
              <w:pStyle w:val="aff"/>
              <w:rPr>
                <w:lang w:val="en-US"/>
              </w:rPr>
            </w:pPr>
            <w:r w:rsidRPr="00E70329">
              <w:rPr>
                <w:rFonts w:hint="eastAsia"/>
                <w:lang w:val="en-US"/>
              </w:rPr>
              <w:t>0.518</w:t>
            </w:r>
          </w:p>
        </w:tc>
        <w:tc>
          <w:tcPr>
            <w:tcW w:w="702" w:type="dxa"/>
            <w:noWrap/>
            <w:vAlign w:val="center"/>
            <w:hideMark/>
          </w:tcPr>
          <w:p w14:paraId="19961347" w14:textId="77777777" w:rsidR="00DA656C" w:rsidRPr="00E70329" w:rsidRDefault="00DA656C" w:rsidP="0010722D">
            <w:pPr>
              <w:pStyle w:val="aff"/>
              <w:rPr>
                <w:lang w:val="en-US"/>
              </w:rPr>
            </w:pPr>
            <w:r w:rsidRPr="00E70329">
              <w:rPr>
                <w:rFonts w:hint="eastAsia"/>
                <w:lang w:val="en-US"/>
              </w:rPr>
              <w:t>0.482</w:t>
            </w:r>
          </w:p>
        </w:tc>
        <w:tc>
          <w:tcPr>
            <w:tcW w:w="636" w:type="dxa"/>
            <w:noWrap/>
            <w:vAlign w:val="center"/>
            <w:hideMark/>
          </w:tcPr>
          <w:p w14:paraId="2D6E5C3E" w14:textId="77777777" w:rsidR="00DA656C" w:rsidRPr="00E70329" w:rsidRDefault="00DA656C" w:rsidP="0010722D">
            <w:pPr>
              <w:pStyle w:val="aff"/>
              <w:rPr>
                <w:lang w:val="en-US"/>
              </w:rPr>
            </w:pPr>
            <w:r>
              <w:rPr>
                <w:lang w:val="en-US"/>
              </w:rPr>
              <w:t>-</w:t>
            </w:r>
          </w:p>
        </w:tc>
        <w:tc>
          <w:tcPr>
            <w:tcW w:w="865" w:type="dxa"/>
            <w:noWrap/>
            <w:vAlign w:val="center"/>
            <w:hideMark/>
          </w:tcPr>
          <w:p w14:paraId="7DD57B01" w14:textId="77777777" w:rsidR="00DA656C" w:rsidRPr="00E70329" w:rsidRDefault="00DA656C" w:rsidP="0010722D">
            <w:pPr>
              <w:pStyle w:val="aff"/>
              <w:rPr>
                <w:lang w:val="en-US"/>
              </w:rPr>
            </w:pPr>
            <w:r w:rsidRPr="00E70329">
              <w:rPr>
                <w:rFonts w:hint="eastAsia"/>
                <w:lang w:val="en-US"/>
              </w:rPr>
              <w:t>0.440</w:t>
            </w:r>
          </w:p>
        </w:tc>
        <w:tc>
          <w:tcPr>
            <w:tcW w:w="865" w:type="dxa"/>
            <w:noWrap/>
            <w:vAlign w:val="center"/>
            <w:hideMark/>
          </w:tcPr>
          <w:p w14:paraId="01DCD652" w14:textId="77777777" w:rsidR="00DA656C" w:rsidRPr="00E70329" w:rsidRDefault="00DA656C" w:rsidP="0010722D">
            <w:pPr>
              <w:pStyle w:val="aff"/>
              <w:rPr>
                <w:lang w:val="en-US"/>
              </w:rPr>
            </w:pPr>
            <w:r w:rsidRPr="00E70329">
              <w:rPr>
                <w:rFonts w:hint="eastAsia"/>
                <w:lang w:val="en-US"/>
              </w:rPr>
              <w:t>0.500</w:t>
            </w:r>
          </w:p>
        </w:tc>
        <w:tc>
          <w:tcPr>
            <w:tcW w:w="752" w:type="dxa"/>
            <w:noWrap/>
            <w:vAlign w:val="center"/>
            <w:hideMark/>
          </w:tcPr>
          <w:p w14:paraId="1016AC22" w14:textId="77777777" w:rsidR="00DA656C" w:rsidRPr="00E70329" w:rsidRDefault="00DA656C" w:rsidP="0010722D">
            <w:pPr>
              <w:pStyle w:val="aff"/>
              <w:rPr>
                <w:lang w:val="en-US"/>
              </w:rPr>
            </w:pPr>
            <w:r w:rsidRPr="00E70329">
              <w:rPr>
                <w:rFonts w:hint="eastAsia"/>
                <w:lang w:val="en-US"/>
              </w:rPr>
              <w:t>0.561</w:t>
            </w:r>
          </w:p>
        </w:tc>
      </w:tr>
      <w:tr w:rsidR="00DA656C" w:rsidRPr="00E70329" w14:paraId="5846E9C4" w14:textId="77777777" w:rsidTr="0010722D">
        <w:trPr>
          <w:trHeight w:val="320"/>
          <w:jc w:val="center"/>
        </w:trPr>
        <w:tc>
          <w:tcPr>
            <w:tcW w:w="1255" w:type="dxa"/>
            <w:noWrap/>
            <w:hideMark/>
          </w:tcPr>
          <w:p w14:paraId="481B525A" w14:textId="77777777" w:rsidR="00DA656C" w:rsidRPr="00E70329" w:rsidRDefault="00DA656C" w:rsidP="0010722D">
            <w:pPr>
              <w:pStyle w:val="aff"/>
              <w:rPr>
                <w:lang w:val="en-US"/>
              </w:rPr>
            </w:pPr>
            <w:proofErr w:type="spellStart"/>
            <w:r w:rsidRPr="00E70329">
              <w:rPr>
                <w:rFonts w:hint="eastAsia"/>
                <w:lang w:val="en-US"/>
              </w:rPr>
              <w:t>ConvE</w:t>
            </w:r>
            <w:proofErr w:type="spellEnd"/>
          </w:p>
        </w:tc>
        <w:tc>
          <w:tcPr>
            <w:tcW w:w="725" w:type="dxa"/>
            <w:noWrap/>
            <w:vAlign w:val="center"/>
            <w:hideMark/>
          </w:tcPr>
          <w:p w14:paraId="5B333344" w14:textId="77777777" w:rsidR="00DA656C" w:rsidRPr="00E70329" w:rsidRDefault="00DA656C" w:rsidP="0010722D">
            <w:pPr>
              <w:pStyle w:val="aff"/>
              <w:rPr>
                <w:lang w:val="en-US"/>
              </w:rPr>
            </w:pPr>
            <w:r w:rsidRPr="00E70329">
              <w:rPr>
                <w:rFonts w:hint="eastAsia"/>
                <w:lang w:val="en-US"/>
              </w:rPr>
              <w:t>0.339</w:t>
            </w:r>
          </w:p>
        </w:tc>
        <w:tc>
          <w:tcPr>
            <w:tcW w:w="567" w:type="dxa"/>
            <w:noWrap/>
            <w:vAlign w:val="center"/>
            <w:hideMark/>
          </w:tcPr>
          <w:p w14:paraId="5642991C" w14:textId="77777777" w:rsidR="00DA656C" w:rsidRPr="00E70329" w:rsidRDefault="00DA656C" w:rsidP="0010722D">
            <w:pPr>
              <w:pStyle w:val="aff"/>
              <w:rPr>
                <w:lang w:val="en-US"/>
              </w:rPr>
            </w:pPr>
            <w:r w:rsidRPr="00E70329">
              <w:rPr>
                <w:rFonts w:hint="eastAsia"/>
                <w:lang w:val="en-US"/>
              </w:rPr>
              <w:t>244</w:t>
            </w:r>
          </w:p>
        </w:tc>
        <w:tc>
          <w:tcPr>
            <w:tcW w:w="865" w:type="dxa"/>
            <w:noWrap/>
            <w:vAlign w:val="center"/>
            <w:hideMark/>
          </w:tcPr>
          <w:p w14:paraId="53F8A61B" w14:textId="77777777" w:rsidR="00DA656C" w:rsidRPr="00E70329" w:rsidRDefault="00DA656C" w:rsidP="0010722D">
            <w:pPr>
              <w:pStyle w:val="aff"/>
              <w:rPr>
                <w:lang w:val="en-US"/>
              </w:rPr>
            </w:pPr>
            <w:r w:rsidRPr="00E70329">
              <w:rPr>
                <w:rFonts w:hint="eastAsia"/>
                <w:lang w:val="en-US"/>
              </w:rPr>
              <w:t>0.248</w:t>
            </w:r>
          </w:p>
        </w:tc>
        <w:tc>
          <w:tcPr>
            <w:tcW w:w="865" w:type="dxa"/>
            <w:noWrap/>
            <w:vAlign w:val="center"/>
            <w:hideMark/>
          </w:tcPr>
          <w:p w14:paraId="050938F9" w14:textId="77777777" w:rsidR="00DA656C" w:rsidRPr="00E70329" w:rsidRDefault="00DA656C" w:rsidP="0010722D">
            <w:pPr>
              <w:pStyle w:val="aff"/>
              <w:rPr>
                <w:lang w:val="en-US"/>
              </w:rPr>
            </w:pPr>
            <w:r w:rsidRPr="00E70329">
              <w:rPr>
                <w:rFonts w:hint="eastAsia"/>
                <w:lang w:val="en-US"/>
              </w:rPr>
              <w:t>0.369</w:t>
            </w:r>
          </w:p>
        </w:tc>
        <w:tc>
          <w:tcPr>
            <w:tcW w:w="970" w:type="dxa"/>
            <w:noWrap/>
            <w:vAlign w:val="center"/>
            <w:hideMark/>
          </w:tcPr>
          <w:p w14:paraId="4DDB4FCB" w14:textId="77777777" w:rsidR="00DA656C" w:rsidRPr="00E70329" w:rsidRDefault="00DA656C" w:rsidP="0010722D">
            <w:pPr>
              <w:pStyle w:val="aff"/>
              <w:rPr>
                <w:lang w:val="en-US"/>
              </w:rPr>
            </w:pPr>
            <w:r w:rsidRPr="00E70329">
              <w:rPr>
                <w:rFonts w:hint="eastAsia"/>
                <w:lang w:val="en-US"/>
              </w:rPr>
              <w:t>0.521</w:t>
            </w:r>
          </w:p>
        </w:tc>
        <w:tc>
          <w:tcPr>
            <w:tcW w:w="702" w:type="dxa"/>
            <w:noWrap/>
            <w:vAlign w:val="center"/>
            <w:hideMark/>
          </w:tcPr>
          <w:p w14:paraId="71910672" w14:textId="77777777" w:rsidR="00DA656C" w:rsidRPr="00E70329" w:rsidRDefault="00DA656C" w:rsidP="0010722D">
            <w:pPr>
              <w:pStyle w:val="aff"/>
              <w:rPr>
                <w:lang w:val="en-US"/>
              </w:rPr>
            </w:pPr>
            <w:r w:rsidRPr="00E70329">
              <w:rPr>
                <w:rFonts w:hint="eastAsia"/>
                <w:lang w:val="en-US"/>
              </w:rPr>
              <w:t>0.442</w:t>
            </w:r>
          </w:p>
        </w:tc>
        <w:tc>
          <w:tcPr>
            <w:tcW w:w="636" w:type="dxa"/>
            <w:noWrap/>
            <w:vAlign w:val="center"/>
            <w:hideMark/>
          </w:tcPr>
          <w:p w14:paraId="63B12C3D" w14:textId="77777777" w:rsidR="00DA656C" w:rsidRPr="00E70329" w:rsidRDefault="00DA656C" w:rsidP="0010722D">
            <w:pPr>
              <w:pStyle w:val="aff"/>
              <w:rPr>
                <w:lang w:val="en-US"/>
              </w:rPr>
            </w:pPr>
            <w:r w:rsidRPr="00E70329">
              <w:rPr>
                <w:rFonts w:hint="eastAsia"/>
                <w:lang w:val="en-US"/>
              </w:rPr>
              <w:t>4187</w:t>
            </w:r>
          </w:p>
        </w:tc>
        <w:tc>
          <w:tcPr>
            <w:tcW w:w="865" w:type="dxa"/>
            <w:noWrap/>
            <w:vAlign w:val="center"/>
            <w:hideMark/>
          </w:tcPr>
          <w:p w14:paraId="1EFAFE7F" w14:textId="77777777" w:rsidR="00DA656C" w:rsidRPr="00E70329" w:rsidRDefault="00DA656C" w:rsidP="0010722D">
            <w:pPr>
              <w:pStyle w:val="aff"/>
              <w:rPr>
                <w:lang w:val="en-US"/>
              </w:rPr>
            </w:pPr>
            <w:r w:rsidRPr="00E70329">
              <w:rPr>
                <w:rFonts w:hint="eastAsia"/>
                <w:lang w:val="en-US"/>
              </w:rPr>
              <w:t>0.411</w:t>
            </w:r>
          </w:p>
        </w:tc>
        <w:tc>
          <w:tcPr>
            <w:tcW w:w="865" w:type="dxa"/>
            <w:noWrap/>
            <w:vAlign w:val="center"/>
            <w:hideMark/>
          </w:tcPr>
          <w:p w14:paraId="1E021BEA" w14:textId="77777777" w:rsidR="00DA656C" w:rsidRPr="00E70329" w:rsidRDefault="00DA656C" w:rsidP="0010722D">
            <w:pPr>
              <w:pStyle w:val="aff"/>
              <w:rPr>
                <w:lang w:val="en-US"/>
              </w:rPr>
            </w:pPr>
            <w:r w:rsidRPr="00E70329">
              <w:rPr>
                <w:rFonts w:hint="eastAsia"/>
                <w:lang w:val="en-US"/>
              </w:rPr>
              <w:t>0.451</w:t>
            </w:r>
          </w:p>
        </w:tc>
        <w:tc>
          <w:tcPr>
            <w:tcW w:w="752" w:type="dxa"/>
            <w:noWrap/>
            <w:vAlign w:val="center"/>
            <w:hideMark/>
          </w:tcPr>
          <w:p w14:paraId="51F5A850" w14:textId="77777777" w:rsidR="00DA656C" w:rsidRPr="00E70329" w:rsidRDefault="00DA656C" w:rsidP="0010722D">
            <w:pPr>
              <w:pStyle w:val="aff"/>
              <w:rPr>
                <w:lang w:val="en-US"/>
              </w:rPr>
            </w:pPr>
            <w:r w:rsidRPr="00E70329">
              <w:rPr>
                <w:rFonts w:hint="eastAsia"/>
                <w:lang w:val="en-US"/>
              </w:rPr>
              <w:t>0.504</w:t>
            </w:r>
          </w:p>
        </w:tc>
      </w:tr>
      <w:tr w:rsidR="00DA656C" w:rsidRPr="00E70329" w14:paraId="70F2893B" w14:textId="77777777" w:rsidTr="0010722D">
        <w:trPr>
          <w:trHeight w:val="320"/>
          <w:jc w:val="center"/>
        </w:trPr>
        <w:tc>
          <w:tcPr>
            <w:tcW w:w="1255" w:type="dxa"/>
            <w:noWrap/>
            <w:hideMark/>
          </w:tcPr>
          <w:p w14:paraId="3382E2D7" w14:textId="77777777" w:rsidR="00DA656C" w:rsidRPr="00E70329" w:rsidRDefault="00DA656C" w:rsidP="0010722D">
            <w:pPr>
              <w:pStyle w:val="aff"/>
              <w:rPr>
                <w:lang w:val="en-US"/>
              </w:rPr>
            </w:pPr>
            <w:proofErr w:type="spellStart"/>
            <w:r w:rsidRPr="00E70329">
              <w:rPr>
                <w:rFonts w:hint="eastAsia"/>
                <w:lang w:val="en-US"/>
              </w:rPr>
              <w:t>ConvR</w:t>
            </w:r>
            <w:proofErr w:type="spellEnd"/>
          </w:p>
        </w:tc>
        <w:tc>
          <w:tcPr>
            <w:tcW w:w="725" w:type="dxa"/>
            <w:noWrap/>
            <w:vAlign w:val="center"/>
            <w:hideMark/>
          </w:tcPr>
          <w:p w14:paraId="3F451564" w14:textId="77777777" w:rsidR="00DA656C" w:rsidRPr="00E70329" w:rsidRDefault="00DA656C" w:rsidP="0010722D">
            <w:pPr>
              <w:pStyle w:val="aff"/>
              <w:rPr>
                <w:lang w:val="en-US"/>
              </w:rPr>
            </w:pPr>
            <w:r w:rsidRPr="00E70329">
              <w:rPr>
                <w:rFonts w:hint="eastAsia"/>
                <w:lang w:val="en-US"/>
              </w:rPr>
              <w:t>0.350</w:t>
            </w:r>
          </w:p>
        </w:tc>
        <w:tc>
          <w:tcPr>
            <w:tcW w:w="567" w:type="dxa"/>
            <w:noWrap/>
            <w:vAlign w:val="center"/>
            <w:hideMark/>
          </w:tcPr>
          <w:p w14:paraId="58527B83" w14:textId="77777777" w:rsidR="00DA656C" w:rsidRPr="00E70329" w:rsidRDefault="00DA656C" w:rsidP="0010722D">
            <w:pPr>
              <w:pStyle w:val="aff"/>
              <w:rPr>
                <w:lang w:val="en-US"/>
              </w:rPr>
            </w:pPr>
            <w:r>
              <w:rPr>
                <w:lang w:val="en-US"/>
              </w:rPr>
              <w:t>-</w:t>
            </w:r>
          </w:p>
        </w:tc>
        <w:tc>
          <w:tcPr>
            <w:tcW w:w="865" w:type="dxa"/>
            <w:noWrap/>
            <w:vAlign w:val="center"/>
            <w:hideMark/>
          </w:tcPr>
          <w:p w14:paraId="6F5936CA" w14:textId="77777777" w:rsidR="00DA656C" w:rsidRPr="00E70329" w:rsidRDefault="00DA656C" w:rsidP="0010722D">
            <w:pPr>
              <w:pStyle w:val="aff"/>
              <w:rPr>
                <w:lang w:val="en-US"/>
              </w:rPr>
            </w:pPr>
            <w:r w:rsidRPr="00E70329">
              <w:rPr>
                <w:rFonts w:hint="eastAsia"/>
                <w:lang w:val="en-US"/>
              </w:rPr>
              <w:t>0.261</w:t>
            </w:r>
          </w:p>
        </w:tc>
        <w:tc>
          <w:tcPr>
            <w:tcW w:w="865" w:type="dxa"/>
            <w:noWrap/>
            <w:vAlign w:val="center"/>
            <w:hideMark/>
          </w:tcPr>
          <w:p w14:paraId="4C97DA4B" w14:textId="77777777" w:rsidR="00DA656C" w:rsidRPr="00E70329" w:rsidRDefault="00DA656C" w:rsidP="0010722D">
            <w:pPr>
              <w:pStyle w:val="aff"/>
              <w:rPr>
                <w:lang w:val="en-US"/>
              </w:rPr>
            </w:pPr>
            <w:r w:rsidRPr="00E70329">
              <w:rPr>
                <w:rFonts w:hint="eastAsia"/>
                <w:lang w:val="en-US"/>
              </w:rPr>
              <w:t>0.385</w:t>
            </w:r>
          </w:p>
        </w:tc>
        <w:tc>
          <w:tcPr>
            <w:tcW w:w="970" w:type="dxa"/>
            <w:noWrap/>
            <w:vAlign w:val="center"/>
            <w:hideMark/>
          </w:tcPr>
          <w:p w14:paraId="789E5346" w14:textId="77777777" w:rsidR="00DA656C" w:rsidRPr="00E70329" w:rsidRDefault="00DA656C" w:rsidP="0010722D">
            <w:pPr>
              <w:pStyle w:val="aff"/>
              <w:rPr>
                <w:lang w:val="en-US"/>
              </w:rPr>
            </w:pPr>
            <w:r w:rsidRPr="00E70329">
              <w:rPr>
                <w:rFonts w:hint="eastAsia"/>
                <w:lang w:val="en-US"/>
              </w:rPr>
              <w:t>0.528</w:t>
            </w:r>
          </w:p>
        </w:tc>
        <w:tc>
          <w:tcPr>
            <w:tcW w:w="702" w:type="dxa"/>
            <w:noWrap/>
            <w:vAlign w:val="center"/>
            <w:hideMark/>
          </w:tcPr>
          <w:p w14:paraId="6CED9113" w14:textId="77777777" w:rsidR="00DA656C" w:rsidRPr="00E70329" w:rsidRDefault="00DA656C" w:rsidP="0010722D">
            <w:pPr>
              <w:pStyle w:val="aff"/>
              <w:rPr>
                <w:lang w:val="en-US"/>
              </w:rPr>
            </w:pPr>
            <w:r w:rsidRPr="00E70329">
              <w:rPr>
                <w:rFonts w:hint="eastAsia"/>
                <w:lang w:val="en-US"/>
              </w:rPr>
              <w:t>0.475</w:t>
            </w:r>
          </w:p>
        </w:tc>
        <w:tc>
          <w:tcPr>
            <w:tcW w:w="636" w:type="dxa"/>
            <w:noWrap/>
            <w:vAlign w:val="center"/>
            <w:hideMark/>
          </w:tcPr>
          <w:p w14:paraId="70E36E6D" w14:textId="77777777" w:rsidR="00DA656C" w:rsidRPr="00E70329" w:rsidRDefault="00DA656C" w:rsidP="0010722D">
            <w:pPr>
              <w:pStyle w:val="aff"/>
              <w:rPr>
                <w:lang w:val="en-US"/>
              </w:rPr>
            </w:pPr>
            <w:r>
              <w:rPr>
                <w:lang w:val="en-US"/>
              </w:rPr>
              <w:t>-</w:t>
            </w:r>
          </w:p>
        </w:tc>
        <w:tc>
          <w:tcPr>
            <w:tcW w:w="865" w:type="dxa"/>
            <w:noWrap/>
            <w:vAlign w:val="center"/>
            <w:hideMark/>
          </w:tcPr>
          <w:p w14:paraId="6010346C" w14:textId="77777777" w:rsidR="00DA656C" w:rsidRPr="00E70329" w:rsidRDefault="00DA656C" w:rsidP="0010722D">
            <w:pPr>
              <w:pStyle w:val="aff"/>
              <w:rPr>
                <w:lang w:val="en-US"/>
              </w:rPr>
            </w:pPr>
            <w:r w:rsidRPr="00E70329">
              <w:rPr>
                <w:rFonts w:hint="eastAsia"/>
                <w:lang w:val="en-US"/>
              </w:rPr>
              <w:t>0.443</w:t>
            </w:r>
          </w:p>
        </w:tc>
        <w:tc>
          <w:tcPr>
            <w:tcW w:w="865" w:type="dxa"/>
            <w:noWrap/>
            <w:vAlign w:val="center"/>
            <w:hideMark/>
          </w:tcPr>
          <w:p w14:paraId="68B7F191" w14:textId="77777777" w:rsidR="00DA656C" w:rsidRPr="00E70329" w:rsidRDefault="00DA656C" w:rsidP="0010722D">
            <w:pPr>
              <w:pStyle w:val="aff"/>
              <w:rPr>
                <w:lang w:val="en-US"/>
              </w:rPr>
            </w:pPr>
            <w:r w:rsidRPr="00E70329">
              <w:rPr>
                <w:rFonts w:hint="eastAsia"/>
                <w:lang w:val="en-US"/>
              </w:rPr>
              <w:t>0.489</w:t>
            </w:r>
          </w:p>
        </w:tc>
        <w:tc>
          <w:tcPr>
            <w:tcW w:w="752" w:type="dxa"/>
            <w:noWrap/>
            <w:vAlign w:val="center"/>
            <w:hideMark/>
          </w:tcPr>
          <w:p w14:paraId="73BB3BD0" w14:textId="77777777" w:rsidR="00DA656C" w:rsidRPr="00E70329" w:rsidRDefault="00DA656C" w:rsidP="0010722D">
            <w:pPr>
              <w:pStyle w:val="aff"/>
              <w:rPr>
                <w:lang w:val="en-US"/>
              </w:rPr>
            </w:pPr>
            <w:r w:rsidRPr="00E70329">
              <w:rPr>
                <w:rFonts w:hint="eastAsia"/>
                <w:lang w:val="en-US"/>
              </w:rPr>
              <w:t>0.537</w:t>
            </w:r>
          </w:p>
        </w:tc>
      </w:tr>
      <w:tr w:rsidR="00DA656C" w:rsidRPr="00E70329" w14:paraId="6CD77740" w14:textId="77777777" w:rsidTr="0010722D">
        <w:trPr>
          <w:trHeight w:val="320"/>
          <w:jc w:val="center"/>
        </w:trPr>
        <w:tc>
          <w:tcPr>
            <w:tcW w:w="1255" w:type="dxa"/>
            <w:noWrap/>
            <w:hideMark/>
          </w:tcPr>
          <w:p w14:paraId="23878137" w14:textId="77777777" w:rsidR="00DA656C" w:rsidRPr="00E70329" w:rsidRDefault="00DA656C" w:rsidP="0010722D">
            <w:pPr>
              <w:pStyle w:val="aff"/>
              <w:rPr>
                <w:lang w:val="en-US"/>
              </w:rPr>
            </w:pPr>
            <w:proofErr w:type="spellStart"/>
            <w:r w:rsidRPr="00E70329">
              <w:rPr>
                <w:rFonts w:hint="eastAsia"/>
                <w:lang w:val="en-US"/>
              </w:rPr>
              <w:t>HypER</w:t>
            </w:r>
            <w:proofErr w:type="spellEnd"/>
          </w:p>
        </w:tc>
        <w:tc>
          <w:tcPr>
            <w:tcW w:w="725" w:type="dxa"/>
            <w:noWrap/>
            <w:vAlign w:val="center"/>
            <w:hideMark/>
          </w:tcPr>
          <w:p w14:paraId="2074DA4C" w14:textId="77777777" w:rsidR="00DA656C" w:rsidRPr="00E70329" w:rsidRDefault="00DA656C" w:rsidP="0010722D">
            <w:pPr>
              <w:pStyle w:val="aff"/>
              <w:rPr>
                <w:lang w:val="en-US"/>
              </w:rPr>
            </w:pPr>
            <w:r w:rsidRPr="00E70329">
              <w:rPr>
                <w:rFonts w:hint="eastAsia"/>
                <w:lang w:val="en-US"/>
              </w:rPr>
              <w:t>0.341</w:t>
            </w:r>
          </w:p>
        </w:tc>
        <w:tc>
          <w:tcPr>
            <w:tcW w:w="567" w:type="dxa"/>
            <w:noWrap/>
            <w:vAlign w:val="center"/>
            <w:hideMark/>
          </w:tcPr>
          <w:p w14:paraId="3DE75BBE" w14:textId="77777777" w:rsidR="00DA656C" w:rsidRPr="00E70329" w:rsidRDefault="00DA656C" w:rsidP="0010722D">
            <w:pPr>
              <w:pStyle w:val="aff"/>
              <w:rPr>
                <w:lang w:val="en-US"/>
              </w:rPr>
            </w:pPr>
            <w:r w:rsidRPr="00E70329">
              <w:rPr>
                <w:rFonts w:hint="eastAsia"/>
                <w:lang w:val="en-US"/>
              </w:rPr>
              <w:t>250</w:t>
            </w:r>
          </w:p>
        </w:tc>
        <w:tc>
          <w:tcPr>
            <w:tcW w:w="865" w:type="dxa"/>
            <w:noWrap/>
            <w:vAlign w:val="center"/>
            <w:hideMark/>
          </w:tcPr>
          <w:p w14:paraId="6FB76276" w14:textId="77777777" w:rsidR="00DA656C" w:rsidRPr="00E70329" w:rsidRDefault="00DA656C" w:rsidP="0010722D">
            <w:pPr>
              <w:pStyle w:val="aff"/>
              <w:rPr>
                <w:lang w:val="en-US"/>
              </w:rPr>
            </w:pPr>
            <w:r w:rsidRPr="00E70329">
              <w:rPr>
                <w:rFonts w:hint="eastAsia"/>
                <w:lang w:val="en-US"/>
              </w:rPr>
              <w:t>0.252</w:t>
            </w:r>
          </w:p>
        </w:tc>
        <w:tc>
          <w:tcPr>
            <w:tcW w:w="865" w:type="dxa"/>
            <w:noWrap/>
            <w:vAlign w:val="center"/>
            <w:hideMark/>
          </w:tcPr>
          <w:p w14:paraId="69492BEC" w14:textId="77777777" w:rsidR="00DA656C" w:rsidRPr="00E70329" w:rsidRDefault="00DA656C" w:rsidP="0010722D">
            <w:pPr>
              <w:pStyle w:val="aff"/>
              <w:rPr>
                <w:lang w:val="en-US"/>
              </w:rPr>
            </w:pPr>
            <w:r w:rsidRPr="00E70329">
              <w:rPr>
                <w:rFonts w:hint="eastAsia"/>
                <w:lang w:val="en-US"/>
              </w:rPr>
              <w:t>0.376</w:t>
            </w:r>
          </w:p>
        </w:tc>
        <w:tc>
          <w:tcPr>
            <w:tcW w:w="970" w:type="dxa"/>
            <w:noWrap/>
            <w:vAlign w:val="center"/>
            <w:hideMark/>
          </w:tcPr>
          <w:p w14:paraId="3726DBAB" w14:textId="77777777" w:rsidR="00DA656C" w:rsidRPr="00E70329" w:rsidRDefault="00DA656C" w:rsidP="0010722D">
            <w:pPr>
              <w:pStyle w:val="aff"/>
              <w:rPr>
                <w:lang w:val="en-US"/>
              </w:rPr>
            </w:pPr>
            <w:r w:rsidRPr="00E70329">
              <w:rPr>
                <w:rFonts w:hint="eastAsia"/>
                <w:lang w:val="en-US"/>
              </w:rPr>
              <w:t>0.520</w:t>
            </w:r>
          </w:p>
        </w:tc>
        <w:tc>
          <w:tcPr>
            <w:tcW w:w="702" w:type="dxa"/>
            <w:noWrap/>
            <w:vAlign w:val="center"/>
            <w:hideMark/>
          </w:tcPr>
          <w:p w14:paraId="68C60E47" w14:textId="77777777" w:rsidR="00DA656C" w:rsidRPr="00E70329" w:rsidRDefault="00DA656C" w:rsidP="0010722D">
            <w:pPr>
              <w:pStyle w:val="aff"/>
              <w:rPr>
                <w:lang w:val="en-US"/>
              </w:rPr>
            </w:pPr>
            <w:r w:rsidRPr="00E70329">
              <w:rPr>
                <w:rFonts w:hint="eastAsia"/>
                <w:lang w:val="en-US"/>
              </w:rPr>
              <w:t>0.465</w:t>
            </w:r>
          </w:p>
        </w:tc>
        <w:tc>
          <w:tcPr>
            <w:tcW w:w="636" w:type="dxa"/>
            <w:noWrap/>
            <w:vAlign w:val="center"/>
            <w:hideMark/>
          </w:tcPr>
          <w:p w14:paraId="111EADDC" w14:textId="77777777" w:rsidR="00DA656C" w:rsidRPr="00E70329" w:rsidRDefault="00DA656C" w:rsidP="0010722D">
            <w:pPr>
              <w:pStyle w:val="aff"/>
              <w:rPr>
                <w:lang w:val="en-US"/>
              </w:rPr>
            </w:pPr>
            <w:r w:rsidRPr="00E70329">
              <w:rPr>
                <w:rFonts w:hint="eastAsia"/>
                <w:lang w:val="en-US"/>
              </w:rPr>
              <w:t>5798</w:t>
            </w:r>
          </w:p>
        </w:tc>
        <w:tc>
          <w:tcPr>
            <w:tcW w:w="865" w:type="dxa"/>
            <w:noWrap/>
            <w:vAlign w:val="center"/>
            <w:hideMark/>
          </w:tcPr>
          <w:p w14:paraId="61009242" w14:textId="77777777" w:rsidR="00DA656C" w:rsidRPr="00E70329" w:rsidRDefault="00DA656C" w:rsidP="0010722D">
            <w:pPr>
              <w:pStyle w:val="aff"/>
              <w:rPr>
                <w:lang w:val="en-US"/>
              </w:rPr>
            </w:pPr>
            <w:r w:rsidRPr="00E70329">
              <w:rPr>
                <w:rFonts w:hint="eastAsia"/>
                <w:lang w:val="en-US"/>
              </w:rPr>
              <w:t>0.436</w:t>
            </w:r>
          </w:p>
        </w:tc>
        <w:tc>
          <w:tcPr>
            <w:tcW w:w="865" w:type="dxa"/>
            <w:noWrap/>
            <w:vAlign w:val="center"/>
            <w:hideMark/>
          </w:tcPr>
          <w:p w14:paraId="6DF7D6CC" w14:textId="77777777" w:rsidR="00DA656C" w:rsidRPr="00E70329" w:rsidRDefault="00DA656C" w:rsidP="0010722D">
            <w:pPr>
              <w:pStyle w:val="aff"/>
              <w:rPr>
                <w:lang w:val="en-US"/>
              </w:rPr>
            </w:pPr>
            <w:r w:rsidRPr="00E70329">
              <w:rPr>
                <w:rFonts w:hint="eastAsia"/>
                <w:lang w:val="en-US"/>
              </w:rPr>
              <w:t>0.477</w:t>
            </w:r>
          </w:p>
        </w:tc>
        <w:tc>
          <w:tcPr>
            <w:tcW w:w="752" w:type="dxa"/>
            <w:noWrap/>
            <w:vAlign w:val="center"/>
            <w:hideMark/>
          </w:tcPr>
          <w:p w14:paraId="57F854BB" w14:textId="77777777" w:rsidR="00DA656C" w:rsidRPr="00E70329" w:rsidRDefault="00DA656C" w:rsidP="0010722D">
            <w:pPr>
              <w:pStyle w:val="aff"/>
              <w:rPr>
                <w:lang w:val="en-US"/>
              </w:rPr>
            </w:pPr>
            <w:r w:rsidRPr="00E70329">
              <w:rPr>
                <w:rFonts w:hint="eastAsia"/>
                <w:lang w:val="en-US"/>
              </w:rPr>
              <w:t>0.522</w:t>
            </w:r>
          </w:p>
        </w:tc>
      </w:tr>
      <w:tr w:rsidR="00DA656C" w:rsidRPr="00E70329" w14:paraId="6AA03367" w14:textId="77777777" w:rsidTr="0010722D">
        <w:trPr>
          <w:trHeight w:val="320"/>
          <w:jc w:val="center"/>
        </w:trPr>
        <w:tc>
          <w:tcPr>
            <w:tcW w:w="1255" w:type="dxa"/>
            <w:noWrap/>
            <w:hideMark/>
          </w:tcPr>
          <w:p w14:paraId="2106D2FB" w14:textId="77777777" w:rsidR="00DA656C" w:rsidRPr="00E70329" w:rsidRDefault="00DA656C" w:rsidP="0010722D">
            <w:pPr>
              <w:pStyle w:val="aff"/>
              <w:rPr>
                <w:lang w:val="en-US"/>
              </w:rPr>
            </w:pPr>
            <w:proofErr w:type="spellStart"/>
            <w:r w:rsidRPr="00E70329">
              <w:rPr>
                <w:rFonts w:hint="eastAsia"/>
                <w:lang w:val="en-US"/>
              </w:rPr>
              <w:t>CoPER-ConvE</w:t>
            </w:r>
            <w:proofErr w:type="spellEnd"/>
          </w:p>
        </w:tc>
        <w:tc>
          <w:tcPr>
            <w:tcW w:w="725" w:type="dxa"/>
            <w:noWrap/>
            <w:vAlign w:val="center"/>
            <w:hideMark/>
          </w:tcPr>
          <w:p w14:paraId="1DD89D0F" w14:textId="77777777" w:rsidR="00DA656C" w:rsidRPr="00E70329" w:rsidRDefault="00DA656C" w:rsidP="0010722D">
            <w:pPr>
              <w:pStyle w:val="aff"/>
              <w:rPr>
                <w:lang w:val="en-US"/>
              </w:rPr>
            </w:pPr>
            <w:r w:rsidRPr="00E70329">
              <w:rPr>
                <w:rFonts w:hint="eastAsia"/>
                <w:lang w:val="en-US"/>
              </w:rPr>
              <w:t>0.320</w:t>
            </w:r>
          </w:p>
        </w:tc>
        <w:tc>
          <w:tcPr>
            <w:tcW w:w="567" w:type="dxa"/>
            <w:noWrap/>
            <w:vAlign w:val="center"/>
            <w:hideMark/>
          </w:tcPr>
          <w:p w14:paraId="1A0E12EE" w14:textId="77777777" w:rsidR="00DA656C" w:rsidRPr="00E70329" w:rsidRDefault="00DA656C" w:rsidP="0010722D">
            <w:pPr>
              <w:pStyle w:val="aff"/>
              <w:rPr>
                <w:lang w:val="en-US"/>
              </w:rPr>
            </w:pPr>
            <w:r w:rsidRPr="00E70329">
              <w:rPr>
                <w:rFonts w:hint="eastAsia"/>
                <w:lang w:val="en-US"/>
              </w:rPr>
              <w:t>390</w:t>
            </w:r>
          </w:p>
        </w:tc>
        <w:tc>
          <w:tcPr>
            <w:tcW w:w="865" w:type="dxa"/>
            <w:noWrap/>
            <w:vAlign w:val="center"/>
            <w:hideMark/>
          </w:tcPr>
          <w:p w14:paraId="28F8FD11" w14:textId="77777777" w:rsidR="00DA656C" w:rsidRPr="00E70329" w:rsidRDefault="00DA656C" w:rsidP="0010722D">
            <w:pPr>
              <w:pStyle w:val="aff"/>
              <w:rPr>
                <w:lang w:val="en-US"/>
              </w:rPr>
            </w:pPr>
            <w:r w:rsidRPr="00E70329">
              <w:rPr>
                <w:rFonts w:hint="eastAsia"/>
                <w:lang w:val="en-US"/>
              </w:rPr>
              <w:t>0.234</w:t>
            </w:r>
          </w:p>
        </w:tc>
        <w:tc>
          <w:tcPr>
            <w:tcW w:w="865" w:type="dxa"/>
            <w:noWrap/>
            <w:vAlign w:val="center"/>
            <w:hideMark/>
          </w:tcPr>
          <w:p w14:paraId="73114F63" w14:textId="77777777" w:rsidR="00DA656C" w:rsidRPr="00E70329" w:rsidRDefault="00DA656C" w:rsidP="0010722D">
            <w:pPr>
              <w:pStyle w:val="aff"/>
              <w:rPr>
                <w:lang w:val="en-US"/>
              </w:rPr>
            </w:pPr>
            <w:r w:rsidRPr="00E70329">
              <w:rPr>
                <w:rFonts w:hint="eastAsia"/>
                <w:lang w:val="en-US"/>
              </w:rPr>
              <w:t>0.351</w:t>
            </w:r>
          </w:p>
        </w:tc>
        <w:tc>
          <w:tcPr>
            <w:tcW w:w="970" w:type="dxa"/>
            <w:noWrap/>
            <w:vAlign w:val="center"/>
            <w:hideMark/>
          </w:tcPr>
          <w:p w14:paraId="7A1F7D7A" w14:textId="77777777" w:rsidR="00DA656C" w:rsidRPr="00E70329" w:rsidRDefault="00DA656C" w:rsidP="0010722D">
            <w:pPr>
              <w:pStyle w:val="aff"/>
              <w:rPr>
                <w:lang w:val="en-US"/>
              </w:rPr>
            </w:pPr>
            <w:r w:rsidRPr="00E70329">
              <w:rPr>
                <w:rFonts w:hint="eastAsia"/>
                <w:lang w:val="en-US"/>
              </w:rPr>
              <w:t>0.491</w:t>
            </w:r>
          </w:p>
        </w:tc>
        <w:tc>
          <w:tcPr>
            <w:tcW w:w="702" w:type="dxa"/>
            <w:noWrap/>
            <w:vAlign w:val="center"/>
            <w:hideMark/>
          </w:tcPr>
          <w:p w14:paraId="251D9C8B" w14:textId="77777777" w:rsidR="00DA656C" w:rsidRPr="00E70329" w:rsidRDefault="00DA656C" w:rsidP="0010722D">
            <w:pPr>
              <w:pStyle w:val="aff"/>
              <w:rPr>
                <w:lang w:val="en-US"/>
              </w:rPr>
            </w:pPr>
            <w:r w:rsidRPr="00E70329">
              <w:rPr>
                <w:rFonts w:hint="eastAsia"/>
                <w:lang w:val="en-US"/>
              </w:rPr>
              <w:t>0.442</w:t>
            </w:r>
          </w:p>
        </w:tc>
        <w:tc>
          <w:tcPr>
            <w:tcW w:w="636" w:type="dxa"/>
            <w:noWrap/>
            <w:vAlign w:val="center"/>
            <w:hideMark/>
          </w:tcPr>
          <w:p w14:paraId="7C0B57A2" w14:textId="77777777" w:rsidR="00DA656C" w:rsidRPr="00E70329" w:rsidRDefault="00DA656C" w:rsidP="0010722D">
            <w:pPr>
              <w:pStyle w:val="aff"/>
              <w:rPr>
                <w:lang w:val="en-US"/>
              </w:rPr>
            </w:pPr>
            <w:r w:rsidRPr="00E70329">
              <w:rPr>
                <w:rFonts w:hint="eastAsia"/>
                <w:lang w:val="en-US"/>
              </w:rPr>
              <w:t>5315</w:t>
            </w:r>
          </w:p>
        </w:tc>
        <w:tc>
          <w:tcPr>
            <w:tcW w:w="865" w:type="dxa"/>
            <w:noWrap/>
            <w:vAlign w:val="center"/>
            <w:hideMark/>
          </w:tcPr>
          <w:p w14:paraId="5A2DEB92" w14:textId="77777777" w:rsidR="00DA656C" w:rsidRPr="00E70329" w:rsidRDefault="00DA656C" w:rsidP="0010722D">
            <w:pPr>
              <w:pStyle w:val="aff"/>
              <w:rPr>
                <w:lang w:val="en-US"/>
              </w:rPr>
            </w:pPr>
            <w:r w:rsidRPr="00E70329">
              <w:rPr>
                <w:rFonts w:hint="eastAsia"/>
                <w:lang w:val="en-US"/>
              </w:rPr>
              <w:t>0.419</w:t>
            </w:r>
          </w:p>
        </w:tc>
        <w:tc>
          <w:tcPr>
            <w:tcW w:w="865" w:type="dxa"/>
            <w:noWrap/>
            <w:vAlign w:val="center"/>
            <w:hideMark/>
          </w:tcPr>
          <w:p w14:paraId="2EB3147C" w14:textId="77777777" w:rsidR="00DA656C" w:rsidRPr="00E70329" w:rsidRDefault="00DA656C" w:rsidP="0010722D">
            <w:pPr>
              <w:pStyle w:val="aff"/>
              <w:rPr>
                <w:lang w:val="en-US"/>
              </w:rPr>
            </w:pPr>
            <w:r w:rsidRPr="00E70329">
              <w:rPr>
                <w:rFonts w:hint="eastAsia"/>
                <w:lang w:val="en-US"/>
              </w:rPr>
              <w:t>0.450</w:t>
            </w:r>
          </w:p>
        </w:tc>
        <w:tc>
          <w:tcPr>
            <w:tcW w:w="752" w:type="dxa"/>
            <w:noWrap/>
            <w:vAlign w:val="center"/>
            <w:hideMark/>
          </w:tcPr>
          <w:p w14:paraId="2725A7B9" w14:textId="77777777" w:rsidR="00DA656C" w:rsidRPr="00E70329" w:rsidRDefault="00DA656C" w:rsidP="0010722D">
            <w:pPr>
              <w:pStyle w:val="aff"/>
              <w:rPr>
                <w:lang w:val="en-US"/>
              </w:rPr>
            </w:pPr>
            <w:r w:rsidRPr="00E70329">
              <w:rPr>
                <w:rFonts w:hint="eastAsia"/>
                <w:lang w:val="en-US"/>
              </w:rPr>
              <w:t>0.488</w:t>
            </w:r>
          </w:p>
        </w:tc>
      </w:tr>
      <w:tr w:rsidR="00DA656C" w:rsidRPr="00E70329" w14:paraId="21E74E4E" w14:textId="77777777" w:rsidTr="0010722D">
        <w:trPr>
          <w:trHeight w:val="320"/>
          <w:jc w:val="center"/>
        </w:trPr>
        <w:tc>
          <w:tcPr>
            <w:tcW w:w="1255" w:type="dxa"/>
            <w:noWrap/>
            <w:hideMark/>
          </w:tcPr>
          <w:p w14:paraId="1EE0F666" w14:textId="77777777" w:rsidR="00DA656C" w:rsidRPr="00E70329" w:rsidRDefault="00DA656C" w:rsidP="0010722D">
            <w:pPr>
              <w:pStyle w:val="aff"/>
              <w:rPr>
                <w:lang w:val="en-US"/>
              </w:rPr>
            </w:pPr>
            <w:r w:rsidRPr="00E70329">
              <w:rPr>
                <w:rFonts w:hint="eastAsia"/>
                <w:lang w:val="en-US"/>
              </w:rPr>
              <w:t>R-GCN</w:t>
            </w:r>
          </w:p>
        </w:tc>
        <w:tc>
          <w:tcPr>
            <w:tcW w:w="725" w:type="dxa"/>
            <w:noWrap/>
            <w:vAlign w:val="center"/>
            <w:hideMark/>
          </w:tcPr>
          <w:p w14:paraId="375963D3" w14:textId="77777777" w:rsidR="00DA656C" w:rsidRPr="00E70329" w:rsidRDefault="00DA656C" w:rsidP="0010722D">
            <w:pPr>
              <w:pStyle w:val="aff"/>
              <w:rPr>
                <w:lang w:val="en-US"/>
              </w:rPr>
            </w:pPr>
            <w:r w:rsidRPr="00E70329">
              <w:rPr>
                <w:rFonts w:hint="eastAsia"/>
                <w:lang w:val="en-US"/>
              </w:rPr>
              <w:t>0.248</w:t>
            </w:r>
          </w:p>
        </w:tc>
        <w:tc>
          <w:tcPr>
            <w:tcW w:w="567" w:type="dxa"/>
            <w:noWrap/>
            <w:vAlign w:val="center"/>
            <w:hideMark/>
          </w:tcPr>
          <w:p w14:paraId="7B57550A" w14:textId="77777777" w:rsidR="00DA656C" w:rsidRPr="00E70329" w:rsidRDefault="00DA656C" w:rsidP="0010722D">
            <w:pPr>
              <w:pStyle w:val="aff"/>
              <w:rPr>
                <w:lang w:val="en-US"/>
              </w:rPr>
            </w:pPr>
            <w:r>
              <w:rPr>
                <w:lang w:val="en-US"/>
              </w:rPr>
              <w:t>-</w:t>
            </w:r>
          </w:p>
        </w:tc>
        <w:tc>
          <w:tcPr>
            <w:tcW w:w="865" w:type="dxa"/>
            <w:noWrap/>
            <w:vAlign w:val="center"/>
            <w:hideMark/>
          </w:tcPr>
          <w:p w14:paraId="60665418" w14:textId="77777777" w:rsidR="00DA656C" w:rsidRPr="00E70329" w:rsidRDefault="00DA656C" w:rsidP="0010722D">
            <w:pPr>
              <w:pStyle w:val="aff"/>
              <w:rPr>
                <w:lang w:val="en-US"/>
              </w:rPr>
            </w:pPr>
            <w:r w:rsidRPr="00E70329">
              <w:rPr>
                <w:rFonts w:hint="eastAsia"/>
                <w:lang w:val="en-US"/>
              </w:rPr>
              <w:t>0.153</w:t>
            </w:r>
          </w:p>
        </w:tc>
        <w:tc>
          <w:tcPr>
            <w:tcW w:w="865" w:type="dxa"/>
            <w:noWrap/>
            <w:vAlign w:val="center"/>
            <w:hideMark/>
          </w:tcPr>
          <w:p w14:paraId="50B51979" w14:textId="77777777" w:rsidR="00DA656C" w:rsidRPr="00E70329" w:rsidRDefault="00DA656C" w:rsidP="0010722D">
            <w:pPr>
              <w:pStyle w:val="aff"/>
              <w:rPr>
                <w:lang w:val="en-US"/>
              </w:rPr>
            </w:pPr>
            <w:r w:rsidRPr="00E70329">
              <w:rPr>
                <w:rFonts w:hint="eastAsia"/>
                <w:lang w:val="en-US"/>
              </w:rPr>
              <w:t>0.258</w:t>
            </w:r>
          </w:p>
        </w:tc>
        <w:tc>
          <w:tcPr>
            <w:tcW w:w="970" w:type="dxa"/>
            <w:noWrap/>
            <w:vAlign w:val="center"/>
            <w:hideMark/>
          </w:tcPr>
          <w:p w14:paraId="4E9F215B" w14:textId="77777777" w:rsidR="00DA656C" w:rsidRPr="00E70329" w:rsidRDefault="00DA656C" w:rsidP="0010722D">
            <w:pPr>
              <w:pStyle w:val="aff"/>
              <w:rPr>
                <w:lang w:val="en-US"/>
              </w:rPr>
            </w:pPr>
            <w:r w:rsidRPr="00E70329">
              <w:rPr>
                <w:rFonts w:hint="eastAsia"/>
                <w:lang w:val="en-US"/>
              </w:rPr>
              <w:t>0.414</w:t>
            </w:r>
          </w:p>
        </w:tc>
        <w:tc>
          <w:tcPr>
            <w:tcW w:w="702" w:type="dxa"/>
            <w:noWrap/>
            <w:vAlign w:val="center"/>
            <w:hideMark/>
          </w:tcPr>
          <w:p w14:paraId="49CF7733" w14:textId="77777777" w:rsidR="00DA656C" w:rsidRPr="00E70329" w:rsidRDefault="00DA656C" w:rsidP="0010722D">
            <w:pPr>
              <w:pStyle w:val="aff"/>
              <w:rPr>
                <w:lang w:val="en-US"/>
              </w:rPr>
            </w:pPr>
            <w:r>
              <w:rPr>
                <w:lang w:val="en-US"/>
              </w:rPr>
              <w:t>-</w:t>
            </w:r>
          </w:p>
        </w:tc>
        <w:tc>
          <w:tcPr>
            <w:tcW w:w="636" w:type="dxa"/>
            <w:noWrap/>
            <w:vAlign w:val="center"/>
            <w:hideMark/>
          </w:tcPr>
          <w:p w14:paraId="371CC2E2" w14:textId="77777777" w:rsidR="00DA656C" w:rsidRPr="00E70329" w:rsidRDefault="00DA656C" w:rsidP="0010722D">
            <w:pPr>
              <w:pStyle w:val="aff"/>
              <w:rPr>
                <w:lang w:val="en-US"/>
              </w:rPr>
            </w:pPr>
            <w:r>
              <w:rPr>
                <w:lang w:val="en-US"/>
              </w:rPr>
              <w:t>-</w:t>
            </w:r>
          </w:p>
        </w:tc>
        <w:tc>
          <w:tcPr>
            <w:tcW w:w="865" w:type="dxa"/>
            <w:noWrap/>
            <w:vAlign w:val="center"/>
            <w:hideMark/>
          </w:tcPr>
          <w:p w14:paraId="656D2C65" w14:textId="77777777" w:rsidR="00DA656C" w:rsidRPr="00E70329" w:rsidRDefault="00DA656C" w:rsidP="0010722D">
            <w:pPr>
              <w:pStyle w:val="aff"/>
              <w:rPr>
                <w:lang w:val="en-US"/>
              </w:rPr>
            </w:pPr>
            <w:r>
              <w:rPr>
                <w:lang w:val="en-US"/>
              </w:rPr>
              <w:t>-</w:t>
            </w:r>
          </w:p>
        </w:tc>
        <w:tc>
          <w:tcPr>
            <w:tcW w:w="865" w:type="dxa"/>
            <w:noWrap/>
            <w:vAlign w:val="center"/>
            <w:hideMark/>
          </w:tcPr>
          <w:p w14:paraId="284D05CB" w14:textId="77777777" w:rsidR="00DA656C" w:rsidRPr="00E70329" w:rsidRDefault="00DA656C" w:rsidP="0010722D">
            <w:pPr>
              <w:pStyle w:val="aff"/>
              <w:rPr>
                <w:lang w:val="en-US"/>
              </w:rPr>
            </w:pPr>
            <w:r>
              <w:rPr>
                <w:lang w:val="en-US"/>
              </w:rPr>
              <w:t>-</w:t>
            </w:r>
          </w:p>
        </w:tc>
        <w:tc>
          <w:tcPr>
            <w:tcW w:w="752" w:type="dxa"/>
            <w:noWrap/>
            <w:vAlign w:val="center"/>
            <w:hideMark/>
          </w:tcPr>
          <w:p w14:paraId="2DE41430" w14:textId="77777777" w:rsidR="00DA656C" w:rsidRPr="00E70329" w:rsidRDefault="00DA656C" w:rsidP="0010722D">
            <w:pPr>
              <w:pStyle w:val="aff"/>
              <w:rPr>
                <w:lang w:val="en-US"/>
              </w:rPr>
            </w:pPr>
            <w:r>
              <w:rPr>
                <w:lang w:val="en-US"/>
              </w:rPr>
              <w:t>-</w:t>
            </w:r>
          </w:p>
        </w:tc>
      </w:tr>
      <w:tr w:rsidR="00DA656C" w:rsidRPr="00E70329" w14:paraId="479394D1" w14:textId="77777777" w:rsidTr="0010722D">
        <w:trPr>
          <w:trHeight w:val="320"/>
          <w:jc w:val="center"/>
        </w:trPr>
        <w:tc>
          <w:tcPr>
            <w:tcW w:w="1255" w:type="dxa"/>
            <w:noWrap/>
            <w:hideMark/>
          </w:tcPr>
          <w:p w14:paraId="41B3CA25" w14:textId="77777777" w:rsidR="00DA656C" w:rsidRPr="00E70329" w:rsidRDefault="00DA656C" w:rsidP="0010722D">
            <w:pPr>
              <w:pStyle w:val="aff"/>
              <w:rPr>
                <w:lang w:val="en-US"/>
              </w:rPr>
            </w:pPr>
            <w:r w:rsidRPr="00E70329">
              <w:rPr>
                <w:rFonts w:hint="eastAsia"/>
                <w:lang w:val="en-US"/>
              </w:rPr>
              <w:t>SACN</w:t>
            </w:r>
          </w:p>
        </w:tc>
        <w:tc>
          <w:tcPr>
            <w:tcW w:w="725" w:type="dxa"/>
            <w:noWrap/>
            <w:vAlign w:val="center"/>
            <w:hideMark/>
          </w:tcPr>
          <w:p w14:paraId="295ED60B" w14:textId="77777777" w:rsidR="00DA656C" w:rsidRPr="00E70329" w:rsidRDefault="00DA656C" w:rsidP="0010722D">
            <w:pPr>
              <w:pStyle w:val="aff"/>
              <w:rPr>
                <w:lang w:val="en-US"/>
              </w:rPr>
            </w:pPr>
            <w:r w:rsidRPr="00E70329">
              <w:rPr>
                <w:rFonts w:hint="eastAsia"/>
                <w:lang w:val="en-US"/>
              </w:rPr>
              <w:t>0.350</w:t>
            </w:r>
          </w:p>
        </w:tc>
        <w:tc>
          <w:tcPr>
            <w:tcW w:w="567" w:type="dxa"/>
            <w:noWrap/>
            <w:vAlign w:val="center"/>
            <w:hideMark/>
          </w:tcPr>
          <w:p w14:paraId="36462D5A" w14:textId="77777777" w:rsidR="00DA656C" w:rsidRPr="00E70329" w:rsidRDefault="00DA656C" w:rsidP="0010722D">
            <w:pPr>
              <w:pStyle w:val="aff"/>
              <w:rPr>
                <w:lang w:val="en-US"/>
              </w:rPr>
            </w:pPr>
            <w:r>
              <w:rPr>
                <w:lang w:val="en-US"/>
              </w:rPr>
              <w:t>-</w:t>
            </w:r>
          </w:p>
        </w:tc>
        <w:tc>
          <w:tcPr>
            <w:tcW w:w="865" w:type="dxa"/>
            <w:noWrap/>
            <w:vAlign w:val="center"/>
            <w:hideMark/>
          </w:tcPr>
          <w:p w14:paraId="3D46A8DE" w14:textId="77777777" w:rsidR="00DA656C" w:rsidRPr="00E70329" w:rsidRDefault="00DA656C" w:rsidP="0010722D">
            <w:pPr>
              <w:pStyle w:val="aff"/>
              <w:rPr>
                <w:lang w:val="en-US"/>
              </w:rPr>
            </w:pPr>
            <w:r w:rsidRPr="00E70329">
              <w:rPr>
                <w:rFonts w:hint="eastAsia"/>
                <w:lang w:val="en-US"/>
              </w:rPr>
              <w:t>0.26</w:t>
            </w:r>
          </w:p>
        </w:tc>
        <w:tc>
          <w:tcPr>
            <w:tcW w:w="865" w:type="dxa"/>
            <w:noWrap/>
            <w:vAlign w:val="center"/>
            <w:hideMark/>
          </w:tcPr>
          <w:p w14:paraId="5AC917F3" w14:textId="77777777" w:rsidR="00DA656C" w:rsidRPr="00E70329" w:rsidRDefault="00DA656C" w:rsidP="0010722D">
            <w:pPr>
              <w:pStyle w:val="aff"/>
              <w:rPr>
                <w:lang w:val="en-US"/>
              </w:rPr>
            </w:pPr>
            <w:r w:rsidRPr="00E70329">
              <w:rPr>
                <w:rFonts w:hint="eastAsia"/>
                <w:lang w:val="en-US"/>
              </w:rPr>
              <w:t>0.39</w:t>
            </w:r>
          </w:p>
        </w:tc>
        <w:tc>
          <w:tcPr>
            <w:tcW w:w="970" w:type="dxa"/>
            <w:noWrap/>
            <w:vAlign w:val="center"/>
            <w:hideMark/>
          </w:tcPr>
          <w:p w14:paraId="6FA8B42B" w14:textId="77777777" w:rsidR="00DA656C" w:rsidRPr="00E70329" w:rsidRDefault="00DA656C" w:rsidP="0010722D">
            <w:pPr>
              <w:pStyle w:val="aff"/>
              <w:rPr>
                <w:lang w:val="en-US"/>
              </w:rPr>
            </w:pPr>
            <w:r w:rsidRPr="00E70329">
              <w:rPr>
                <w:rFonts w:hint="eastAsia"/>
                <w:lang w:val="en-US"/>
              </w:rPr>
              <w:t>0.54</w:t>
            </w:r>
          </w:p>
        </w:tc>
        <w:tc>
          <w:tcPr>
            <w:tcW w:w="702" w:type="dxa"/>
            <w:noWrap/>
            <w:vAlign w:val="center"/>
            <w:hideMark/>
          </w:tcPr>
          <w:p w14:paraId="3614CF3B" w14:textId="77777777" w:rsidR="00DA656C" w:rsidRPr="00E70329" w:rsidRDefault="00DA656C" w:rsidP="0010722D">
            <w:pPr>
              <w:pStyle w:val="aff"/>
              <w:rPr>
                <w:lang w:val="en-US"/>
              </w:rPr>
            </w:pPr>
            <w:r w:rsidRPr="00E70329">
              <w:rPr>
                <w:rFonts w:hint="eastAsia"/>
                <w:lang w:val="en-US"/>
              </w:rPr>
              <w:t>0.47</w:t>
            </w:r>
          </w:p>
        </w:tc>
        <w:tc>
          <w:tcPr>
            <w:tcW w:w="636" w:type="dxa"/>
            <w:noWrap/>
            <w:vAlign w:val="center"/>
            <w:hideMark/>
          </w:tcPr>
          <w:p w14:paraId="575EDCC7" w14:textId="77777777" w:rsidR="00DA656C" w:rsidRPr="00E70329" w:rsidRDefault="00DA656C" w:rsidP="0010722D">
            <w:pPr>
              <w:pStyle w:val="aff"/>
              <w:rPr>
                <w:lang w:val="en-US"/>
              </w:rPr>
            </w:pPr>
            <w:r>
              <w:rPr>
                <w:lang w:val="en-US"/>
              </w:rPr>
              <w:t>-</w:t>
            </w:r>
          </w:p>
        </w:tc>
        <w:tc>
          <w:tcPr>
            <w:tcW w:w="865" w:type="dxa"/>
            <w:noWrap/>
            <w:vAlign w:val="center"/>
            <w:hideMark/>
          </w:tcPr>
          <w:p w14:paraId="6D48B008" w14:textId="77777777" w:rsidR="00DA656C" w:rsidRPr="00E70329" w:rsidRDefault="00DA656C" w:rsidP="0010722D">
            <w:pPr>
              <w:pStyle w:val="aff"/>
              <w:rPr>
                <w:lang w:val="en-US"/>
              </w:rPr>
            </w:pPr>
            <w:r w:rsidRPr="00E70329">
              <w:rPr>
                <w:rFonts w:hint="eastAsia"/>
                <w:lang w:val="en-US"/>
              </w:rPr>
              <w:t>0.43</w:t>
            </w:r>
          </w:p>
        </w:tc>
        <w:tc>
          <w:tcPr>
            <w:tcW w:w="865" w:type="dxa"/>
            <w:noWrap/>
            <w:vAlign w:val="center"/>
            <w:hideMark/>
          </w:tcPr>
          <w:p w14:paraId="189618C5" w14:textId="77777777" w:rsidR="00DA656C" w:rsidRPr="00E70329" w:rsidRDefault="00DA656C" w:rsidP="0010722D">
            <w:pPr>
              <w:pStyle w:val="aff"/>
              <w:rPr>
                <w:lang w:val="en-US"/>
              </w:rPr>
            </w:pPr>
            <w:r w:rsidRPr="00E70329">
              <w:rPr>
                <w:rFonts w:hint="eastAsia"/>
                <w:lang w:val="en-US"/>
              </w:rPr>
              <w:t>0.48</w:t>
            </w:r>
          </w:p>
        </w:tc>
        <w:tc>
          <w:tcPr>
            <w:tcW w:w="752" w:type="dxa"/>
            <w:noWrap/>
            <w:vAlign w:val="center"/>
            <w:hideMark/>
          </w:tcPr>
          <w:p w14:paraId="51410CC4" w14:textId="77777777" w:rsidR="00DA656C" w:rsidRPr="00E70329" w:rsidRDefault="00DA656C" w:rsidP="0010722D">
            <w:pPr>
              <w:pStyle w:val="aff"/>
              <w:rPr>
                <w:lang w:val="en-US"/>
              </w:rPr>
            </w:pPr>
            <w:r w:rsidRPr="00E70329">
              <w:rPr>
                <w:rFonts w:hint="eastAsia"/>
                <w:lang w:val="en-US"/>
              </w:rPr>
              <w:t>0.54</w:t>
            </w:r>
          </w:p>
        </w:tc>
      </w:tr>
      <w:tr w:rsidR="00DA656C" w:rsidRPr="00E70329" w14:paraId="16CCE9C4" w14:textId="77777777" w:rsidTr="0010722D">
        <w:trPr>
          <w:trHeight w:val="320"/>
          <w:jc w:val="center"/>
        </w:trPr>
        <w:tc>
          <w:tcPr>
            <w:tcW w:w="1255" w:type="dxa"/>
            <w:noWrap/>
            <w:hideMark/>
          </w:tcPr>
          <w:p w14:paraId="03C0F90F" w14:textId="77777777" w:rsidR="00DA656C" w:rsidRPr="00E70329" w:rsidRDefault="00DA656C" w:rsidP="0010722D">
            <w:pPr>
              <w:pStyle w:val="aff"/>
              <w:rPr>
                <w:lang w:val="en-US"/>
              </w:rPr>
            </w:pPr>
            <w:r w:rsidRPr="00E70329">
              <w:rPr>
                <w:rFonts w:hint="eastAsia"/>
                <w:lang w:val="en-US"/>
              </w:rPr>
              <w:t>VR-GCN</w:t>
            </w:r>
          </w:p>
        </w:tc>
        <w:tc>
          <w:tcPr>
            <w:tcW w:w="725" w:type="dxa"/>
            <w:noWrap/>
            <w:vAlign w:val="center"/>
            <w:hideMark/>
          </w:tcPr>
          <w:p w14:paraId="1D1F73D7" w14:textId="77777777" w:rsidR="00DA656C" w:rsidRPr="00E70329" w:rsidRDefault="00DA656C" w:rsidP="0010722D">
            <w:pPr>
              <w:pStyle w:val="aff"/>
              <w:rPr>
                <w:lang w:val="en-US"/>
              </w:rPr>
            </w:pPr>
            <w:r w:rsidRPr="00E70329">
              <w:rPr>
                <w:rFonts w:hint="eastAsia"/>
                <w:lang w:val="en-US"/>
              </w:rPr>
              <w:t>0.248</w:t>
            </w:r>
          </w:p>
        </w:tc>
        <w:tc>
          <w:tcPr>
            <w:tcW w:w="567" w:type="dxa"/>
            <w:noWrap/>
            <w:vAlign w:val="center"/>
            <w:hideMark/>
          </w:tcPr>
          <w:p w14:paraId="5AABCC35" w14:textId="77777777" w:rsidR="00DA656C" w:rsidRPr="00E70329" w:rsidRDefault="00DA656C" w:rsidP="0010722D">
            <w:pPr>
              <w:pStyle w:val="aff"/>
              <w:rPr>
                <w:lang w:val="en-US"/>
              </w:rPr>
            </w:pPr>
            <w:r>
              <w:rPr>
                <w:lang w:val="en-US"/>
              </w:rPr>
              <w:t>-</w:t>
            </w:r>
          </w:p>
        </w:tc>
        <w:tc>
          <w:tcPr>
            <w:tcW w:w="865" w:type="dxa"/>
            <w:noWrap/>
            <w:vAlign w:val="center"/>
            <w:hideMark/>
          </w:tcPr>
          <w:p w14:paraId="0BC5E393" w14:textId="77777777" w:rsidR="00DA656C" w:rsidRPr="00E70329" w:rsidRDefault="00DA656C" w:rsidP="0010722D">
            <w:pPr>
              <w:pStyle w:val="aff"/>
              <w:rPr>
                <w:lang w:val="en-US"/>
              </w:rPr>
            </w:pPr>
            <w:r w:rsidRPr="00E70329">
              <w:rPr>
                <w:rFonts w:hint="eastAsia"/>
                <w:lang w:val="en-US"/>
              </w:rPr>
              <w:t>0.159</w:t>
            </w:r>
          </w:p>
        </w:tc>
        <w:tc>
          <w:tcPr>
            <w:tcW w:w="865" w:type="dxa"/>
            <w:noWrap/>
            <w:vAlign w:val="center"/>
            <w:hideMark/>
          </w:tcPr>
          <w:p w14:paraId="41B83B78" w14:textId="77777777" w:rsidR="00DA656C" w:rsidRPr="00E70329" w:rsidRDefault="00DA656C" w:rsidP="0010722D">
            <w:pPr>
              <w:pStyle w:val="aff"/>
              <w:rPr>
                <w:lang w:val="en-US"/>
              </w:rPr>
            </w:pPr>
            <w:r w:rsidRPr="00E70329">
              <w:rPr>
                <w:rFonts w:hint="eastAsia"/>
                <w:lang w:val="en-US"/>
              </w:rPr>
              <w:t>0.272</w:t>
            </w:r>
          </w:p>
        </w:tc>
        <w:tc>
          <w:tcPr>
            <w:tcW w:w="970" w:type="dxa"/>
            <w:noWrap/>
            <w:vAlign w:val="center"/>
            <w:hideMark/>
          </w:tcPr>
          <w:p w14:paraId="53CE45DB" w14:textId="77777777" w:rsidR="00DA656C" w:rsidRPr="00E70329" w:rsidRDefault="00DA656C" w:rsidP="0010722D">
            <w:pPr>
              <w:pStyle w:val="aff"/>
              <w:rPr>
                <w:lang w:val="en-US"/>
              </w:rPr>
            </w:pPr>
            <w:r w:rsidRPr="00E70329">
              <w:rPr>
                <w:rFonts w:hint="eastAsia"/>
                <w:lang w:val="en-US"/>
              </w:rPr>
              <w:t>0.432</w:t>
            </w:r>
          </w:p>
        </w:tc>
        <w:tc>
          <w:tcPr>
            <w:tcW w:w="702" w:type="dxa"/>
            <w:noWrap/>
            <w:vAlign w:val="center"/>
            <w:hideMark/>
          </w:tcPr>
          <w:p w14:paraId="2B5AC58A" w14:textId="77777777" w:rsidR="00DA656C" w:rsidRPr="00E70329" w:rsidRDefault="00DA656C" w:rsidP="0010722D">
            <w:pPr>
              <w:pStyle w:val="aff"/>
              <w:rPr>
                <w:lang w:val="en-US"/>
              </w:rPr>
            </w:pPr>
            <w:r w:rsidRPr="00E70329">
              <w:rPr>
                <w:rFonts w:hint="eastAsia"/>
                <w:lang w:val="en-US"/>
              </w:rPr>
              <w:t>0.45</w:t>
            </w:r>
          </w:p>
        </w:tc>
        <w:tc>
          <w:tcPr>
            <w:tcW w:w="636" w:type="dxa"/>
            <w:noWrap/>
            <w:vAlign w:val="center"/>
            <w:hideMark/>
          </w:tcPr>
          <w:p w14:paraId="545916F3" w14:textId="77777777" w:rsidR="00DA656C" w:rsidRPr="00E70329" w:rsidRDefault="00DA656C" w:rsidP="0010722D">
            <w:pPr>
              <w:pStyle w:val="aff"/>
              <w:rPr>
                <w:lang w:val="en-US"/>
              </w:rPr>
            </w:pPr>
            <w:r>
              <w:rPr>
                <w:lang w:val="en-US"/>
              </w:rPr>
              <w:t>-</w:t>
            </w:r>
          </w:p>
        </w:tc>
        <w:tc>
          <w:tcPr>
            <w:tcW w:w="865" w:type="dxa"/>
            <w:noWrap/>
            <w:vAlign w:val="center"/>
            <w:hideMark/>
          </w:tcPr>
          <w:p w14:paraId="78D23D9E" w14:textId="77777777" w:rsidR="00DA656C" w:rsidRPr="00E70329" w:rsidRDefault="00DA656C" w:rsidP="0010722D">
            <w:pPr>
              <w:pStyle w:val="aff"/>
              <w:rPr>
                <w:lang w:val="en-US"/>
              </w:rPr>
            </w:pPr>
            <w:r w:rsidRPr="00E70329">
              <w:rPr>
                <w:rFonts w:hint="eastAsia"/>
                <w:lang w:val="en-US"/>
              </w:rPr>
              <w:t>0.42</w:t>
            </w:r>
          </w:p>
        </w:tc>
        <w:tc>
          <w:tcPr>
            <w:tcW w:w="865" w:type="dxa"/>
            <w:noWrap/>
            <w:vAlign w:val="center"/>
            <w:hideMark/>
          </w:tcPr>
          <w:p w14:paraId="3492D255" w14:textId="77777777" w:rsidR="00DA656C" w:rsidRPr="00E70329" w:rsidRDefault="00DA656C" w:rsidP="0010722D">
            <w:pPr>
              <w:pStyle w:val="aff"/>
              <w:rPr>
                <w:lang w:val="en-US"/>
              </w:rPr>
            </w:pPr>
            <w:r w:rsidRPr="00E70329">
              <w:rPr>
                <w:rFonts w:hint="eastAsia"/>
                <w:lang w:val="en-US"/>
              </w:rPr>
              <w:t>0.46</w:t>
            </w:r>
          </w:p>
        </w:tc>
        <w:tc>
          <w:tcPr>
            <w:tcW w:w="752" w:type="dxa"/>
            <w:noWrap/>
            <w:vAlign w:val="center"/>
            <w:hideMark/>
          </w:tcPr>
          <w:p w14:paraId="7F9BCB23" w14:textId="77777777" w:rsidR="00DA656C" w:rsidRPr="00E70329" w:rsidRDefault="00DA656C" w:rsidP="0010722D">
            <w:pPr>
              <w:pStyle w:val="aff"/>
              <w:rPr>
                <w:lang w:val="en-US"/>
              </w:rPr>
            </w:pPr>
            <w:r w:rsidRPr="00E70329">
              <w:rPr>
                <w:rFonts w:hint="eastAsia"/>
                <w:lang w:val="en-US"/>
              </w:rPr>
              <w:t>0.51</w:t>
            </w:r>
          </w:p>
        </w:tc>
      </w:tr>
      <w:tr w:rsidR="00DA656C" w:rsidRPr="00E70329" w14:paraId="09B1EA03" w14:textId="77777777" w:rsidTr="0010722D">
        <w:trPr>
          <w:trHeight w:val="320"/>
          <w:jc w:val="center"/>
        </w:trPr>
        <w:tc>
          <w:tcPr>
            <w:tcW w:w="1255" w:type="dxa"/>
            <w:noWrap/>
            <w:hideMark/>
          </w:tcPr>
          <w:p w14:paraId="4E30B4FB" w14:textId="77777777" w:rsidR="00DA656C" w:rsidRPr="00E70329" w:rsidRDefault="00DA656C" w:rsidP="0010722D">
            <w:pPr>
              <w:pStyle w:val="aff"/>
              <w:rPr>
                <w:lang w:val="en-US"/>
              </w:rPr>
            </w:pPr>
            <w:r w:rsidRPr="00E70329">
              <w:rPr>
                <w:rFonts w:hint="eastAsia"/>
                <w:lang w:val="en-US"/>
              </w:rPr>
              <w:t>A2N</w:t>
            </w:r>
          </w:p>
        </w:tc>
        <w:tc>
          <w:tcPr>
            <w:tcW w:w="725" w:type="dxa"/>
            <w:noWrap/>
            <w:vAlign w:val="center"/>
            <w:hideMark/>
          </w:tcPr>
          <w:p w14:paraId="3D9BE48A" w14:textId="77777777" w:rsidR="00DA656C" w:rsidRPr="00E70329" w:rsidRDefault="00DA656C" w:rsidP="0010722D">
            <w:pPr>
              <w:pStyle w:val="aff"/>
              <w:rPr>
                <w:lang w:val="en-US"/>
              </w:rPr>
            </w:pPr>
            <w:r w:rsidRPr="00E70329">
              <w:rPr>
                <w:rFonts w:hint="eastAsia"/>
                <w:lang w:val="en-US"/>
              </w:rPr>
              <w:t>0.317</w:t>
            </w:r>
          </w:p>
        </w:tc>
        <w:tc>
          <w:tcPr>
            <w:tcW w:w="567" w:type="dxa"/>
            <w:noWrap/>
            <w:vAlign w:val="center"/>
            <w:hideMark/>
          </w:tcPr>
          <w:p w14:paraId="209B566E" w14:textId="77777777" w:rsidR="00DA656C" w:rsidRPr="00E70329" w:rsidRDefault="00DA656C" w:rsidP="0010722D">
            <w:pPr>
              <w:pStyle w:val="aff"/>
              <w:rPr>
                <w:lang w:val="en-US"/>
              </w:rPr>
            </w:pPr>
            <w:r>
              <w:rPr>
                <w:lang w:val="en-US"/>
              </w:rPr>
              <w:t>-</w:t>
            </w:r>
          </w:p>
        </w:tc>
        <w:tc>
          <w:tcPr>
            <w:tcW w:w="865" w:type="dxa"/>
            <w:noWrap/>
            <w:vAlign w:val="center"/>
            <w:hideMark/>
          </w:tcPr>
          <w:p w14:paraId="024F7AB4" w14:textId="77777777" w:rsidR="00DA656C" w:rsidRPr="00E70329" w:rsidRDefault="00DA656C" w:rsidP="0010722D">
            <w:pPr>
              <w:pStyle w:val="aff"/>
              <w:rPr>
                <w:lang w:val="en-US"/>
              </w:rPr>
            </w:pPr>
            <w:r w:rsidRPr="00E70329">
              <w:rPr>
                <w:rFonts w:hint="eastAsia"/>
                <w:lang w:val="en-US"/>
              </w:rPr>
              <w:t>0.232</w:t>
            </w:r>
          </w:p>
        </w:tc>
        <w:tc>
          <w:tcPr>
            <w:tcW w:w="865" w:type="dxa"/>
            <w:noWrap/>
            <w:vAlign w:val="center"/>
            <w:hideMark/>
          </w:tcPr>
          <w:p w14:paraId="3E22FC78" w14:textId="77777777" w:rsidR="00DA656C" w:rsidRPr="00E70329" w:rsidRDefault="00DA656C" w:rsidP="0010722D">
            <w:pPr>
              <w:pStyle w:val="aff"/>
              <w:rPr>
                <w:lang w:val="en-US"/>
              </w:rPr>
            </w:pPr>
            <w:r w:rsidRPr="00E70329">
              <w:rPr>
                <w:rFonts w:hint="eastAsia"/>
                <w:lang w:val="en-US"/>
              </w:rPr>
              <w:t>0.348</w:t>
            </w:r>
          </w:p>
        </w:tc>
        <w:tc>
          <w:tcPr>
            <w:tcW w:w="970" w:type="dxa"/>
            <w:noWrap/>
            <w:vAlign w:val="center"/>
            <w:hideMark/>
          </w:tcPr>
          <w:p w14:paraId="5F3C6076" w14:textId="77777777" w:rsidR="00DA656C" w:rsidRPr="00E70329" w:rsidRDefault="00DA656C" w:rsidP="0010722D">
            <w:pPr>
              <w:pStyle w:val="aff"/>
              <w:rPr>
                <w:lang w:val="en-US"/>
              </w:rPr>
            </w:pPr>
            <w:r w:rsidRPr="00E70329">
              <w:rPr>
                <w:rFonts w:hint="eastAsia"/>
                <w:lang w:val="en-US"/>
              </w:rPr>
              <w:t>0.486</w:t>
            </w:r>
          </w:p>
        </w:tc>
        <w:tc>
          <w:tcPr>
            <w:tcW w:w="702" w:type="dxa"/>
            <w:noWrap/>
            <w:vAlign w:val="center"/>
            <w:hideMark/>
          </w:tcPr>
          <w:p w14:paraId="2A4D69AF" w14:textId="77777777" w:rsidR="00DA656C" w:rsidRPr="00E70329" w:rsidRDefault="00DA656C" w:rsidP="0010722D">
            <w:pPr>
              <w:pStyle w:val="aff"/>
              <w:rPr>
                <w:lang w:val="en-US"/>
              </w:rPr>
            </w:pPr>
            <w:r>
              <w:rPr>
                <w:lang w:val="en-US"/>
              </w:rPr>
              <w:t>-</w:t>
            </w:r>
          </w:p>
        </w:tc>
        <w:tc>
          <w:tcPr>
            <w:tcW w:w="636" w:type="dxa"/>
            <w:noWrap/>
            <w:vAlign w:val="center"/>
            <w:hideMark/>
          </w:tcPr>
          <w:p w14:paraId="76DC17BE" w14:textId="77777777" w:rsidR="00DA656C" w:rsidRPr="00E70329" w:rsidRDefault="00DA656C" w:rsidP="0010722D">
            <w:pPr>
              <w:pStyle w:val="aff"/>
              <w:rPr>
                <w:lang w:val="en-US"/>
              </w:rPr>
            </w:pPr>
            <w:r>
              <w:rPr>
                <w:lang w:val="en-US"/>
              </w:rPr>
              <w:t>-</w:t>
            </w:r>
          </w:p>
        </w:tc>
        <w:tc>
          <w:tcPr>
            <w:tcW w:w="865" w:type="dxa"/>
            <w:noWrap/>
            <w:vAlign w:val="center"/>
            <w:hideMark/>
          </w:tcPr>
          <w:p w14:paraId="7487C490" w14:textId="77777777" w:rsidR="00DA656C" w:rsidRPr="00E70329" w:rsidRDefault="00DA656C" w:rsidP="0010722D">
            <w:pPr>
              <w:pStyle w:val="aff"/>
              <w:rPr>
                <w:lang w:val="en-US"/>
              </w:rPr>
            </w:pPr>
            <w:r>
              <w:rPr>
                <w:lang w:val="en-US"/>
              </w:rPr>
              <w:t>-</w:t>
            </w:r>
          </w:p>
        </w:tc>
        <w:tc>
          <w:tcPr>
            <w:tcW w:w="865" w:type="dxa"/>
            <w:noWrap/>
            <w:vAlign w:val="center"/>
            <w:hideMark/>
          </w:tcPr>
          <w:p w14:paraId="178CC1ED" w14:textId="77777777" w:rsidR="00DA656C" w:rsidRPr="00E70329" w:rsidRDefault="00DA656C" w:rsidP="0010722D">
            <w:pPr>
              <w:pStyle w:val="aff"/>
              <w:rPr>
                <w:lang w:val="en-US"/>
              </w:rPr>
            </w:pPr>
            <w:r>
              <w:rPr>
                <w:lang w:val="en-US"/>
              </w:rPr>
              <w:t>-</w:t>
            </w:r>
          </w:p>
        </w:tc>
        <w:tc>
          <w:tcPr>
            <w:tcW w:w="752" w:type="dxa"/>
            <w:noWrap/>
            <w:vAlign w:val="center"/>
            <w:hideMark/>
          </w:tcPr>
          <w:p w14:paraId="0DF84D15" w14:textId="77777777" w:rsidR="00DA656C" w:rsidRPr="00E70329" w:rsidRDefault="00DA656C" w:rsidP="0010722D">
            <w:pPr>
              <w:pStyle w:val="aff"/>
              <w:rPr>
                <w:lang w:val="en-US"/>
              </w:rPr>
            </w:pPr>
            <w:r>
              <w:rPr>
                <w:lang w:val="en-US"/>
              </w:rPr>
              <w:t>-</w:t>
            </w:r>
          </w:p>
        </w:tc>
      </w:tr>
      <w:tr w:rsidR="00DA656C" w:rsidRPr="00E70329" w14:paraId="6C3FA03E" w14:textId="77777777" w:rsidTr="0010722D">
        <w:trPr>
          <w:trHeight w:val="320"/>
          <w:jc w:val="center"/>
        </w:trPr>
        <w:tc>
          <w:tcPr>
            <w:tcW w:w="1255" w:type="dxa"/>
            <w:noWrap/>
            <w:hideMark/>
          </w:tcPr>
          <w:p w14:paraId="096B1E3B" w14:textId="77777777" w:rsidR="00DA656C" w:rsidRPr="00E70329" w:rsidRDefault="00DA656C" w:rsidP="0010722D">
            <w:pPr>
              <w:pStyle w:val="aff"/>
              <w:rPr>
                <w:lang w:val="en-US"/>
              </w:rPr>
            </w:pPr>
            <w:r w:rsidRPr="00E70329">
              <w:rPr>
                <w:rFonts w:hint="eastAsia"/>
                <w:lang w:val="en-US"/>
              </w:rPr>
              <w:t>KBGAT</w:t>
            </w:r>
          </w:p>
        </w:tc>
        <w:tc>
          <w:tcPr>
            <w:tcW w:w="725" w:type="dxa"/>
            <w:noWrap/>
            <w:vAlign w:val="center"/>
            <w:hideMark/>
          </w:tcPr>
          <w:p w14:paraId="6D736631" w14:textId="77777777" w:rsidR="00DA656C" w:rsidRPr="00E70329" w:rsidRDefault="00DA656C" w:rsidP="0010722D">
            <w:pPr>
              <w:pStyle w:val="aff"/>
              <w:rPr>
                <w:lang w:val="en-US"/>
              </w:rPr>
            </w:pPr>
            <w:r w:rsidRPr="00E70329">
              <w:rPr>
                <w:rFonts w:hint="eastAsia"/>
                <w:lang w:val="en-US"/>
              </w:rPr>
              <w:t>0.157</w:t>
            </w:r>
          </w:p>
        </w:tc>
        <w:tc>
          <w:tcPr>
            <w:tcW w:w="567" w:type="dxa"/>
            <w:noWrap/>
            <w:vAlign w:val="center"/>
            <w:hideMark/>
          </w:tcPr>
          <w:p w14:paraId="7F245ECE" w14:textId="77777777" w:rsidR="00DA656C" w:rsidRPr="00E70329" w:rsidRDefault="00DA656C" w:rsidP="0010722D">
            <w:pPr>
              <w:pStyle w:val="aff"/>
              <w:rPr>
                <w:lang w:val="en-US"/>
              </w:rPr>
            </w:pPr>
            <w:r w:rsidRPr="00E70329">
              <w:rPr>
                <w:rFonts w:hint="eastAsia"/>
                <w:lang w:val="en-US"/>
              </w:rPr>
              <w:t>270</w:t>
            </w:r>
          </w:p>
        </w:tc>
        <w:tc>
          <w:tcPr>
            <w:tcW w:w="865" w:type="dxa"/>
            <w:noWrap/>
            <w:vAlign w:val="center"/>
            <w:hideMark/>
          </w:tcPr>
          <w:p w14:paraId="31561287" w14:textId="77777777" w:rsidR="00DA656C" w:rsidRPr="00E70329" w:rsidRDefault="00DA656C" w:rsidP="0010722D">
            <w:pPr>
              <w:pStyle w:val="aff"/>
              <w:rPr>
                <w:lang w:val="en-US"/>
              </w:rPr>
            </w:pPr>
            <w:r>
              <w:rPr>
                <w:lang w:val="en-US"/>
              </w:rPr>
              <w:t>-</w:t>
            </w:r>
          </w:p>
        </w:tc>
        <w:tc>
          <w:tcPr>
            <w:tcW w:w="865" w:type="dxa"/>
            <w:noWrap/>
            <w:vAlign w:val="center"/>
            <w:hideMark/>
          </w:tcPr>
          <w:p w14:paraId="4E118B1A" w14:textId="77777777" w:rsidR="00DA656C" w:rsidRPr="00E70329" w:rsidRDefault="00DA656C" w:rsidP="0010722D">
            <w:pPr>
              <w:pStyle w:val="aff"/>
              <w:rPr>
                <w:lang w:val="en-US"/>
              </w:rPr>
            </w:pPr>
            <w:r>
              <w:rPr>
                <w:lang w:val="en-US"/>
              </w:rPr>
              <w:t>-</w:t>
            </w:r>
          </w:p>
        </w:tc>
        <w:tc>
          <w:tcPr>
            <w:tcW w:w="970" w:type="dxa"/>
            <w:noWrap/>
            <w:vAlign w:val="center"/>
            <w:hideMark/>
          </w:tcPr>
          <w:p w14:paraId="121237EB" w14:textId="77777777" w:rsidR="00DA656C" w:rsidRPr="00E70329" w:rsidRDefault="00DA656C" w:rsidP="0010722D">
            <w:pPr>
              <w:pStyle w:val="aff"/>
              <w:rPr>
                <w:lang w:val="en-US"/>
              </w:rPr>
            </w:pPr>
            <w:r w:rsidRPr="00E70329">
              <w:rPr>
                <w:rFonts w:hint="eastAsia"/>
                <w:lang w:val="en-US"/>
              </w:rPr>
              <w:t>0.331</w:t>
            </w:r>
          </w:p>
        </w:tc>
        <w:tc>
          <w:tcPr>
            <w:tcW w:w="702" w:type="dxa"/>
            <w:noWrap/>
            <w:vAlign w:val="center"/>
            <w:hideMark/>
          </w:tcPr>
          <w:p w14:paraId="5FF7F32F" w14:textId="77777777" w:rsidR="00DA656C" w:rsidRPr="00E70329" w:rsidRDefault="00DA656C" w:rsidP="0010722D">
            <w:pPr>
              <w:pStyle w:val="aff"/>
              <w:rPr>
                <w:lang w:val="en-US"/>
              </w:rPr>
            </w:pPr>
            <w:r w:rsidRPr="00E70329">
              <w:rPr>
                <w:rFonts w:hint="eastAsia"/>
                <w:lang w:val="en-US"/>
              </w:rPr>
              <w:t>0.412</w:t>
            </w:r>
          </w:p>
        </w:tc>
        <w:tc>
          <w:tcPr>
            <w:tcW w:w="636" w:type="dxa"/>
            <w:noWrap/>
            <w:vAlign w:val="center"/>
            <w:hideMark/>
          </w:tcPr>
          <w:p w14:paraId="4639307C" w14:textId="77777777" w:rsidR="00DA656C" w:rsidRPr="00E70329" w:rsidRDefault="00DA656C" w:rsidP="0010722D">
            <w:pPr>
              <w:pStyle w:val="aff"/>
              <w:rPr>
                <w:lang w:val="en-US"/>
              </w:rPr>
            </w:pPr>
            <w:r w:rsidRPr="00E70329">
              <w:rPr>
                <w:rFonts w:hint="eastAsia"/>
                <w:lang w:val="en-US"/>
              </w:rPr>
              <w:t>1921</w:t>
            </w:r>
          </w:p>
        </w:tc>
        <w:tc>
          <w:tcPr>
            <w:tcW w:w="865" w:type="dxa"/>
            <w:noWrap/>
            <w:vAlign w:val="center"/>
            <w:hideMark/>
          </w:tcPr>
          <w:p w14:paraId="1B05D9CB" w14:textId="77777777" w:rsidR="00DA656C" w:rsidRPr="00E70329" w:rsidRDefault="00DA656C" w:rsidP="0010722D">
            <w:pPr>
              <w:pStyle w:val="aff"/>
              <w:rPr>
                <w:lang w:val="en-US"/>
              </w:rPr>
            </w:pPr>
            <w:r>
              <w:rPr>
                <w:lang w:val="en-US"/>
              </w:rPr>
              <w:t>-</w:t>
            </w:r>
          </w:p>
        </w:tc>
        <w:tc>
          <w:tcPr>
            <w:tcW w:w="865" w:type="dxa"/>
            <w:noWrap/>
            <w:vAlign w:val="center"/>
            <w:hideMark/>
          </w:tcPr>
          <w:p w14:paraId="4A8104EE" w14:textId="77777777" w:rsidR="00DA656C" w:rsidRPr="00E70329" w:rsidRDefault="00DA656C" w:rsidP="0010722D">
            <w:pPr>
              <w:pStyle w:val="aff"/>
              <w:rPr>
                <w:lang w:val="en-US"/>
              </w:rPr>
            </w:pPr>
            <w:r>
              <w:rPr>
                <w:lang w:val="en-US"/>
              </w:rPr>
              <w:t>-</w:t>
            </w:r>
          </w:p>
        </w:tc>
        <w:tc>
          <w:tcPr>
            <w:tcW w:w="752" w:type="dxa"/>
            <w:noWrap/>
            <w:vAlign w:val="center"/>
            <w:hideMark/>
          </w:tcPr>
          <w:p w14:paraId="52A7038A" w14:textId="77777777" w:rsidR="00DA656C" w:rsidRPr="00E70329" w:rsidRDefault="00DA656C" w:rsidP="0010722D">
            <w:pPr>
              <w:pStyle w:val="aff"/>
              <w:rPr>
                <w:lang w:val="en-US"/>
              </w:rPr>
            </w:pPr>
            <w:r w:rsidRPr="00E70329">
              <w:rPr>
                <w:rFonts w:hint="eastAsia"/>
                <w:lang w:val="en-US"/>
              </w:rPr>
              <w:t>0.554</w:t>
            </w:r>
          </w:p>
        </w:tc>
      </w:tr>
      <w:tr w:rsidR="00DA656C" w:rsidRPr="00E70329" w14:paraId="7C58C322" w14:textId="77777777" w:rsidTr="0010722D">
        <w:trPr>
          <w:trHeight w:val="320"/>
          <w:jc w:val="center"/>
        </w:trPr>
        <w:tc>
          <w:tcPr>
            <w:tcW w:w="1255" w:type="dxa"/>
            <w:noWrap/>
            <w:hideMark/>
          </w:tcPr>
          <w:p w14:paraId="5FF365EE" w14:textId="77777777" w:rsidR="00DA656C" w:rsidRPr="00E70329" w:rsidRDefault="00DA656C" w:rsidP="0010722D">
            <w:pPr>
              <w:pStyle w:val="aff"/>
              <w:rPr>
                <w:lang w:val="en-US"/>
              </w:rPr>
            </w:pPr>
            <w:r w:rsidRPr="00E70329">
              <w:rPr>
                <w:rFonts w:hint="eastAsia"/>
                <w:lang w:val="en-US"/>
              </w:rPr>
              <w:t>COMPGCN</w:t>
            </w:r>
          </w:p>
        </w:tc>
        <w:tc>
          <w:tcPr>
            <w:tcW w:w="725" w:type="dxa"/>
            <w:noWrap/>
            <w:vAlign w:val="center"/>
            <w:hideMark/>
          </w:tcPr>
          <w:p w14:paraId="179A3B99" w14:textId="77777777" w:rsidR="00DA656C" w:rsidRPr="00E70329" w:rsidRDefault="00DA656C" w:rsidP="0010722D">
            <w:pPr>
              <w:pStyle w:val="aff"/>
              <w:rPr>
                <w:lang w:val="en-US"/>
              </w:rPr>
            </w:pPr>
            <w:r w:rsidRPr="00E70329">
              <w:rPr>
                <w:rFonts w:hint="eastAsia"/>
                <w:lang w:val="en-US"/>
              </w:rPr>
              <w:t>0.355</w:t>
            </w:r>
          </w:p>
        </w:tc>
        <w:tc>
          <w:tcPr>
            <w:tcW w:w="567" w:type="dxa"/>
            <w:noWrap/>
            <w:vAlign w:val="center"/>
            <w:hideMark/>
          </w:tcPr>
          <w:p w14:paraId="12ED11C9" w14:textId="77777777" w:rsidR="00DA656C" w:rsidRPr="00E70329" w:rsidRDefault="00DA656C" w:rsidP="0010722D">
            <w:pPr>
              <w:pStyle w:val="aff"/>
              <w:rPr>
                <w:lang w:val="en-US"/>
              </w:rPr>
            </w:pPr>
            <w:r w:rsidRPr="00E70329">
              <w:rPr>
                <w:rFonts w:hint="eastAsia"/>
                <w:lang w:val="en-US"/>
              </w:rPr>
              <w:t>197</w:t>
            </w:r>
          </w:p>
        </w:tc>
        <w:tc>
          <w:tcPr>
            <w:tcW w:w="865" w:type="dxa"/>
            <w:noWrap/>
            <w:vAlign w:val="center"/>
            <w:hideMark/>
          </w:tcPr>
          <w:p w14:paraId="2BCFFE26" w14:textId="77777777" w:rsidR="00DA656C" w:rsidRPr="00E70329" w:rsidRDefault="00DA656C" w:rsidP="0010722D">
            <w:pPr>
              <w:pStyle w:val="aff"/>
              <w:rPr>
                <w:lang w:val="en-US"/>
              </w:rPr>
            </w:pPr>
            <w:r w:rsidRPr="00E70329">
              <w:rPr>
                <w:rFonts w:hint="eastAsia"/>
                <w:lang w:val="en-US"/>
              </w:rPr>
              <w:t>0.264</w:t>
            </w:r>
          </w:p>
        </w:tc>
        <w:tc>
          <w:tcPr>
            <w:tcW w:w="865" w:type="dxa"/>
            <w:noWrap/>
            <w:vAlign w:val="center"/>
            <w:hideMark/>
          </w:tcPr>
          <w:p w14:paraId="6555BF22" w14:textId="77777777" w:rsidR="00DA656C" w:rsidRPr="00E70329" w:rsidRDefault="00DA656C" w:rsidP="0010722D">
            <w:pPr>
              <w:pStyle w:val="aff"/>
              <w:rPr>
                <w:lang w:val="en-US"/>
              </w:rPr>
            </w:pPr>
            <w:r w:rsidRPr="00E70329">
              <w:rPr>
                <w:rFonts w:hint="eastAsia"/>
                <w:lang w:val="en-US"/>
              </w:rPr>
              <w:t>0.39</w:t>
            </w:r>
          </w:p>
        </w:tc>
        <w:tc>
          <w:tcPr>
            <w:tcW w:w="970" w:type="dxa"/>
            <w:noWrap/>
            <w:vAlign w:val="center"/>
            <w:hideMark/>
          </w:tcPr>
          <w:p w14:paraId="2592788F" w14:textId="77777777" w:rsidR="00DA656C" w:rsidRPr="00E70329" w:rsidRDefault="00DA656C" w:rsidP="0010722D">
            <w:pPr>
              <w:pStyle w:val="aff"/>
              <w:rPr>
                <w:lang w:val="en-US"/>
              </w:rPr>
            </w:pPr>
            <w:r w:rsidRPr="00E70329">
              <w:rPr>
                <w:rFonts w:hint="eastAsia"/>
                <w:lang w:val="en-US"/>
              </w:rPr>
              <w:t>0.535</w:t>
            </w:r>
          </w:p>
        </w:tc>
        <w:tc>
          <w:tcPr>
            <w:tcW w:w="702" w:type="dxa"/>
            <w:noWrap/>
            <w:vAlign w:val="center"/>
            <w:hideMark/>
          </w:tcPr>
          <w:p w14:paraId="7F27CD6D" w14:textId="77777777" w:rsidR="00DA656C" w:rsidRPr="00E70329" w:rsidRDefault="00DA656C" w:rsidP="0010722D">
            <w:pPr>
              <w:pStyle w:val="aff"/>
              <w:rPr>
                <w:lang w:val="en-US"/>
              </w:rPr>
            </w:pPr>
            <w:r w:rsidRPr="00E70329">
              <w:rPr>
                <w:rFonts w:hint="eastAsia"/>
                <w:lang w:val="en-US"/>
              </w:rPr>
              <w:t>0.479</w:t>
            </w:r>
          </w:p>
        </w:tc>
        <w:tc>
          <w:tcPr>
            <w:tcW w:w="636" w:type="dxa"/>
            <w:noWrap/>
            <w:vAlign w:val="center"/>
            <w:hideMark/>
          </w:tcPr>
          <w:p w14:paraId="3500D9BE" w14:textId="77777777" w:rsidR="00DA656C" w:rsidRPr="00E70329" w:rsidRDefault="00DA656C" w:rsidP="0010722D">
            <w:pPr>
              <w:pStyle w:val="aff"/>
              <w:rPr>
                <w:lang w:val="en-US"/>
              </w:rPr>
            </w:pPr>
            <w:r w:rsidRPr="00E70329">
              <w:rPr>
                <w:rFonts w:hint="eastAsia"/>
                <w:lang w:val="en-US"/>
              </w:rPr>
              <w:t>3533</w:t>
            </w:r>
          </w:p>
        </w:tc>
        <w:tc>
          <w:tcPr>
            <w:tcW w:w="865" w:type="dxa"/>
            <w:noWrap/>
            <w:vAlign w:val="center"/>
            <w:hideMark/>
          </w:tcPr>
          <w:p w14:paraId="7CAE0D56" w14:textId="77777777" w:rsidR="00DA656C" w:rsidRPr="00E70329" w:rsidRDefault="00DA656C" w:rsidP="0010722D">
            <w:pPr>
              <w:pStyle w:val="aff"/>
              <w:rPr>
                <w:lang w:val="en-US"/>
              </w:rPr>
            </w:pPr>
            <w:r w:rsidRPr="00E70329">
              <w:rPr>
                <w:rFonts w:hint="eastAsia"/>
                <w:lang w:val="en-US"/>
              </w:rPr>
              <w:t>0.443</w:t>
            </w:r>
          </w:p>
        </w:tc>
        <w:tc>
          <w:tcPr>
            <w:tcW w:w="865" w:type="dxa"/>
            <w:noWrap/>
            <w:vAlign w:val="center"/>
            <w:hideMark/>
          </w:tcPr>
          <w:p w14:paraId="3C4288BD" w14:textId="77777777" w:rsidR="00DA656C" w:rsidRPr="00E70329" w:rsidRDefault="00DA656C" w:rsidP="0010722D">
            <w:pPr>
              <w:pStyle w:val="aff"/>
              <w:rPr>
                <w:lang w:val="en-US"/>
              </w:rPr>
            </w:pPr>
            <w:r w:rsidRPr="00E70329">
              <w:rPr>
                <w:rFonts w:hint="eastAsia"/>
                <w:lang w:val="en-US"/>
              </w:rPr>
              <w:t>0.494</w:t>
            </w:r>
          </w:p>
        </w:tc>
        <w:tc>
          <w:tcPr>
            <w:tcW w:w="752" w:type="dxa"/>
            <w:noWrap/>
            <w:vAlign w:val="center"/>
            <w:hideMark/>
          </w:tcPr>
          <w:p w14:paraId="5F849519" w14:textId="77777777" w:rsidR="00DA656C" w:rsidRPr="00E70329" w:rsidRDefault="00DA656C" w:rsidP="0010722D">
            <w:pPr>
              <w:pStyle w:val="aff"/>
              <w:rPr>
                <w:lang w:val="en-US"/>
              </w:rPr>
            </w:pPr>
            <w:r w:rsidRPr="00E70329">
              <w:rPr>
                <w:rFonts w:hint="eastAsia"/>
                <w:lang w:val="en-US"/>
              </w:rPr>
              <w:t>0.546</w:t>
            </w:r>
          </w:p>
        </w:tc>
      </w:tr>
      <w:tr w:rsidR="00DA656C" w:rsidRPr="00E70329" w14:paraId="76E0B94B" w14:textId="77777777" w:rsidTr="0010722D">
        <w:trPr>
          <w:trHeight w:val="320"/>
          <w:jc w:val="center"/>
        </w:trPr>
        <w:tc>
          <w:tcPr>
            <w:tcW w:w="1255" w:type="dxa"/>
            <w:noWrap/>
            <w:hideMark/>
          </w:tcPr>
          <w:p w14:paraId="7442F47F" w14:textId="77777777" w:rsidR="00DA656C" w:rsidRPr="00E70329" w:rsidRDefault="00DA656C" w:rsidP="0010722D">
            <w:pPr>
              <w:pStyle w:val="aff"/>
              <w:rPr>
                <w:lang w:val="en-US"/>
              </w:rPr>
            </w:pPr>
            <w:r w:rsidRPr="00E70329">
              <w:rPr>
                <w:rFonts w:hint="eastAsia"/>
                <w:lang w:val="en-US"/>
              </w:rPr>
              <w:t>HRAN</w:t>
            </w:r>
          </w:p>
        </w:tc>
        <w:tc>
          <w:tcPr>
            <w:tcW w:w="725" w:type="dxa"/>
            <w:noWrap/>
            <w:vAlign w:val="center"/>
            <w:hideMark/>
          </w:tcPr>
          <w:p w14:paraId="47AAA3CC" w14:textId="77777777" w:rsidR="00DA656C" w:rsidRPr="00E70329" w:rsidRDefault="00DA656C" w:rsidP="0010722D">
            <w:pPr>
              <w:pStyle w:val="aff"/>
              <w:rPr>
                <w:lang w:val="en-US"/>
              </w:rPr>
            </w:pPr>
            <w:r w:rsidRPr="00E70329">
              <w:rPr>
                <w:rFonts w:hint="eastAsia"/>
                <w:lang w:val="en-US"/>
              </w:rPr>
              <w:t>0.355</w:t>
            </w:r>
          </w:p>
        </w:tc>
        <w:tc>
          <w:tcPr>
            <w:tcW w:w="567" w:type="dxa"/>
            <w:noWrap/>
            <w:vAlign w:val="center"/>
            <w:hideMark/>
          </w:tcPr>
          <w:p w14:paraId="785AA618" w14:textId="77777777" w:rsidR="00DA656C" w:rsidRPr="00E70329" w:rsidRDefault="00DA656C" w:rsidP="0010722D">
            <w:pPr>
              <w:pStyle w:val="aff"/>
              <w:rPr>
                <w:b/>
                <w:bCs/>
                <w:lang w:val="en-US"/>
              </w:rPr>
            </w:pPr>
            <w:r w:rsidRPr="00E70329">
              <w:rPr>
                <w:rFonts w:hint="eastAsia"/>
                <w:b/>
                <w:bCs/>
                <w:lang w:val="en-US"/>
              </w:rPr>
              <w:t>156</w:t>
            </w:r>
          </w:p>
        </w:tc>
        <w:tc>
          <w:tcPr>
            <w:tcW w:w="865" w:type="dxa"/>
            <w:noWrap/>
            <w:vAlign w:val="center"/>
            <w:hideMark/>
          </w:tcPr>
          <w:p w14:paraId="48A2D084" w14:textId="77777777" w:rsidR="00DA656C" w:rsidRPr="00E70329" w:rsidRDefault="00DA656C" w:rsidP="0010722D">
            <w:pPr>
              <w:pStyle w:val="aff"/>
              <w:rPr>
                <w:lang w:val="en-US"/>
              </w:rPr>
            </w:pPr>
            <w:r w:rsidRPr="00E70329">
              <w:rPr>
                <w:rFonts w:hint="eastAsia"/>
                <w:lang w:val="en-US"/>
              </w:rPr>
              <w:t>0.263</w:t>
            </w:r>
          </w:p>
        </w:tc>
        <w:tc>
          <w:tcPr>
            <w:tcW w:w="865" w:type="dxa"/>
            <w:noWrap/>
            <w:vAlign w:val="center"/>
            <w:hideMark/>
          </w:tcPr>
          <w:p w14:paraId="29264414" w14:textId="77777777" w:rsidR="00DA656C" w:rsidRPr="00E70329" w:rsidRDefault="00DA656C" w:rsidP="0010722D">
            <w:pPr>
              <w:pStyle w:val="aff"/>
              <w:rPr>
                <w:lang w:val="en-US"/>
              </w:rPr>
            </w:pPr>
            <w:r w:rsidRPr="00E70329">
              <w:rPr>
                <w:rFonts w:hint="eastAsia"/>
                <w:lang w:val="en-US"/>
              </w:rPr>
              <w:t>0.39</w:t>
            </w:r>
          </w:p>
        </w:tc>
        <w:tc>
          <w:tcPr>
            <w:tcW w:w="970" w:type="dxa"/>
            <w:noWrap/>
            <w:vAlign w:val="center"/>
            <w:hideMark/>
          </w:tcPr>
          <w:p w14:paraId="3C0E6ADD" w14:textId="77777777" w:rsidR="00DA656C" w:rsidRPr="00E70329" w:rsidRDefault="00DA656C" w:rsidP="0010722D">
            <w:pPr>
              <w:pStyle w:val="aff"/>
              <w:rPr>
                <w:lang w:val="en-US"/>
              </w:rPr>
            </w:pPr>
            <w:r w:rsidRPr="00E70329">
              <w:rPr>
                <w:rFonts w:hint="eastAsia"/>
                <w:lang w:val="en-US"/>
              </w:rPr>
              <w:t>0.541</w:t>
            </w:r>
          </w:p>
        </w:tc>
        <w:tc>
          <w:tcPr>
            <w:tcW w:w="702" w:type="dxa"/>
            <w:noWrap/>
            <w:vAlign w:val="center"/>
            <w:hideMark/>
          </w:tcPr>
          <w:p w14:paraId="10267196" w14:textId="77777777" w:rsidR="00DA656C" w:rsidRPr="00E70329" w:rsidRDefault="00DA656C" w:rsidP="0010722D">
            <w:pPr>
              <w:pStyle w:val="aff"/>
              <w:rPr>
                <w:lang w:val="en-US"/>
              </w:rPr>
            </w:pPr>
            <w:r w:rsidRPr="00E70329">
              <w:rPr>
                <w:rFonts w:hint="eastAsia"/>
                <w:lang w:val="en-US"/>
              </w:rPr>
              <w:t>0.479</w:t>
            </w:r>
          </w:p>
        </w:tc>
        <w:tc>
          <w:tcPr>
            <w:tcW w:w="636" w:type="dxa"/>
            <w:noWrap/>
            <w:vAlign w:val="center"/>
            <w:hideMark/>
          </w:tcPr>
          <w:p w14:paraId="2DE03E0B" w14:textId="77777777" w:rsidR="00DA656C" w:rsidRPr="00E70329" w:rsidRDefault="00DA656C" w:rsidP="0010722D">
            <w:pPr>
              <w:pStyle w:val="aff"/>
              <w:rPr>
                <w:lang w:val="en-US"/>
              </w:rPr>
            </w:pPr>
            <w:r w:rsidRPr="00E70329">
              <w:rPr>
                <w:rFonts w:hint="eastAsia"/>
                <w:lang w:val="en-US"/>
              </w:rPr>
              <w:t>2113</w:t>
            </w:r>
          </w:p>
        </w:tc>
        <w:tc>
          <w:tcPr>
            <w:tcW w:w="865" w:type="dxa"/>
            <w:noWrap/>
            <w:vAlign w:val="center"/>
            <w:hideMark/>
          </w:tcPr>
          <w:p w14:paraId="0EB8E877" w14:textId="77777777" w:rsidR="00DA656C" w:rsidRPr="00E70329" w:rsidRDefault="00DA656C" w:rsidP="0010722D">
            <w:pPr>
              <w:pStyle w:val="aff"/>
              <w:rPr>
                <w:b/>
                <w:bCs/>
                <w:lang w:val="en-US"/>
              </w:rPr>
            </w:pPr>
            <w:r w:rsidRPr="00E70329">
              <w:rPr>
                <w:rFonts w:hint="eastAsia"/>
                <w:b/>
                <w:bCs/>
                <w:lang w:val="en-US"/>
              </w:rPr>
              <w:t>0.45</w:t>
            </w:r>
          </w:p>
        </w:tc>
        <w:tc>
          <w:tcPr>
            <w:tcW w:w="865" w:type="dxa"/>
            <w:noWrap/>
            <w:vAlign w:val="center"/>
            <w:hideMark/>
          </w:tcPr>
          <w:p w14:paraId="66BAE71C" w14:textId="77777777" w:rsidR="00DA656C" w:rsidRPr="00E70329" w:rsidRDefault="00DA656C" w:rsidP="0010722D">
            <w:pPr>
              <w:pStyle w:val="aff"/>
              <w:rPr>
                <w:lang w:val="en-US"/>
              </w:rPr>
            </w:pPr>
            <w:r w:rsidRPr="00E70329">
              <w:rPr>
                <w:rFonts w:hint="eastAsia"/>
                <w:lang w:val="en-US"/>
              </w:rPr>
              <w:t>0.494</w:t>
            </w:r>
          </w:p>
        </w:tc>
        <w:tc>
          <w:tcPr>
            <w:tcW w:w="752" w:type="dxa"/>
            <w:noWrap/>
            <w:vAlign w:val="center"/>
            <w:hideMark/>
          </w:tcPr>
          <w:p w14:paraId="2B40FAC2" w14:textId="77777777" w:rsidR="00DA656C" w:rsidRPr="00E70329" w:rsidRDefault="00DA656C" w:rsidP="0010722D">
            <w:pPr>
              <w:pStyle w:val="aff"/>
              <w:rPr>
                <w:lang w:val="en-US"/>
              </w:rPr>
            </w:pPr>
            <w:r w:rsidRPr="00E70329">
              <w:rPr>
                <w:rFonts w:hint="eastAsia"/>
                <w:lang w:val="en-US"/>
              </w:rPr>
              <w:t>0.542</w:t>
            </w:r>
          </w:p>
        </w:tc>
      </w:tr>
      <w:tr w:rsidR="00DA656C" w:rsidRPr="00E70329" w14:paraId="54E410B3" w14:textId="77777777" w:rsidTr="0010722D">
        <w:trPr>
          <w:trHeight w:val="320"/>
          <w:jc w:val="center"/>
        </w:trPr>
        <w:tc>
          <w:tcPr>
            <w:tcW w:w="1255" w:type="dxa"/>
            <w:noWrap/>
          </w:tcPr>
          <w:p w14:paraId="263163C4" w14:textId="77777777" w:rsidR="00DA656C" w:rsidRPr="00E70329" w:rsidRDefault="00DA656C" w:rsidP="0010722D">
            <w:pPr>
              <w:pStyle w:val="aff"/>
              <w:rPr>
                <w:lang w:val="en-US"/>
              </w:rPr>
            </w:pPr>
            <w:r>
              <w:rPr>
                <w:lang w:val="en-US"/>
              </w:rPr>
              <w:t>RAGAT-</w:t>
            </w:r>
            <w:proofErr w:type="spellStart"/>
            <w:r>
              <w:rPr>
                <w:lang w:val="en-US"/>
              </w:rPr>
              <w:t>ConvE</w:t>
            </w:r>
            <w:proofErr w:type="spellEnd"/>
          </w:p>
        </w:tc>
        <w:tc>
          <w:tcPr>
            <w:tcW w:w="725" w:type="dxa"/>
            <w:noWrap/>
            <w:vAlign w:val="center"/>
          </w:tcPr>
          <w:p w14:paraId="4FCD10DF" w14:textId="77777777" w:rsidR="00DA656C" w:rsidRPr="00E70329" w:rsidRDefault="00DA656C" w:rsidP="0010722D">
            <w:pPr>
              <w:pStyle w:val="aff"/>
              <w:rPr>
                <w:lang w:val="en-US"/>
              </w:rPr>
            </w:pPr>
            <w:r w:rsidRPr="00CC7410">
              <w:rPr>
                <w:rFonts w:hint="eastAsia"/>
              </w:rPr>
              <w:t>0.363</w:t>
            </w:r>
          </w:p>
        </w:tc>
        <w:tc>
          <w:tcPr>
            <w:tcW w:w="567" w:type="dxa"/>
            <w:noWrap/>
            <w:vAlign w:val="center"/>
          </w:tcPr>
          <w:p w14:paraId="090D1D79" w14:textId="77777777" w:rsidR="00DA656C" w:rsidRPr="00E70329" w:rsidRDefault="00DA656C" w:rsidP="0010722D">
            <w:pPr>
              <w:pStyle w:val="aff"/>
              <w:rPr>
                <w:b/>
                <w:bCs/>
                <w:lang w:val="en-US"/>
              </w:rPr>
            </w:pPr>
            <w:r w:rsidRPr="00CC7410">
              <w:rPr>
                <w:rFonts w:hint="eastAsia"/>
              </w:rPr>
              <w:t>194</w:t>
            </w:r>
          </w:p>
        </w:tc>
        <w:tc>
          <w:tcPr>
            <w:tcW w:w="865" w:type="dxa"/>
            <w:noWrap/>
            <w:vAlign w:val="center"/>
          </w:tcPr>
          <w:p w14:paraId="573051FE" w14:textId="77777777" w:rsidR="00DA656C" w:rsidRPr="00E70329" w:rsidRDefault="00DA656C" w:rsidP="0010722D">
            <w:pPr>
              <w:pStyle w:val="aff"/>
              <w:rPr>
                <w:lang w:val="en-US"/>
              </w:rPr>
            </w:pPr>
            <w:r w:rsidRPr="00CC7410">
              <w:rPr>
                <w:rFonts w:hint="eastAsia"/>
              </w:rPr>
              <w:t>0.271</w:t>
            </w:r>
          </w:p>
        </w:tc>
        <w:tc>
          <w:tcPr>
            <w:tcW w:w="865" w:type="dxa"/>
            <w:noWrap/>
            <w:vAlign w:val="center"/>
          </w:tcPr>
          <w:p w14:paraId="73C66F76" w14:textId="77777777" w:rsidR="00DA656C" w:rsidRPr="00E70329" w:rsidRDefault="00DA656C" w:rsidP="0010722D">
            <w:pPr>
              <w:pStyle w:val="aff"/>
              <w:rPr>
                <w:lang w:val="en-US"/>
              </w:rPr>
            </w:pPr>
            <w:r w:rsidRPr="00CC7410">
              <w:rPr>
                <w:rFonts w:hint="eastAsia"/>
              </w:rPr>
              <w:t>0.397</w:t>
            </w:r>
          </w:p>
        </w:tc>
        <w:tc>
          <w:tcPr>
            <w:tcW w:w="970" w:type="dxa"/>
            <w:noWrap/>
            <w:vAlign w:val="center"/>
          </w:tcPr>
          <w:p w14:paraId="1EAEFB2E" w14:textId="77777777" w:rsidR="00DA656C" w:rsidRPr="00E70329" w:rsidRDefault="00DA656C" w:rsidP="0010722D">
            <w:pPr>
              <w:pStyle w:val="aff"/>
              <w:rPr>
                <w:lang w:val="en-US"/>
              </w:rPr>
            </w:pPr>
            <w:r w:rsidRPr="00CC7410">
              <w:rPr>
                <w:rFonts w:hint="eastAsia"/>
              </w:rPr>
              <w:t>0.544</w:t>
            </w:r>
          </w:p>
        </w:tc>
        <w:tc>
          <w:tcPr>
            <w:tcW w:w="702" w:type="dxa"/>
            <w:noWrap/>
            <w:vAlign w:val="center"/>
          </w:tcPr>
          <w:p w14:paraId="39E6CA2F" w14:textId="77777777" w:rsidR="00DA656C" w:rsidRPr="00E70329" w:rsidRDefault="00DA656C" w:rsidP="0010722D">
            <w:pPr>
              <w:pStyle w:val="aff"/>
              <w:rPr>
                <w:lang w:val="en-US"/>
              </w:rPr>
            </w:pPr>
            <w:r w:rsidRPr="00B4584B">
              <w:rPr>
                <w:lang w:val="en-US"/>
              </w:rPr>
              <w:t>0.481</w:t>
            </w:r>
          </w:p>
        </w:tc>
        <w:tc>
          <w:tcPr>
            <w:tcW w:w="636" w:type="dxa"/>
            <w:noWrap/>
            <w:vAlign w:val="center"/>
          </w:tcPr>
          <w:p w14:paraId="65E748EF" w14:textId="77777777" w:rsidR="00DA656C" w:rsidRPr="00E70329" w:rsidRDefault="00DA656C" w:rsidP="0010722D">
            <w:pPr>
              <w:pStyle w:val="aff"/>
              <w:rPr>
                <w:lang w:val="en-US"/>
              </w:rPr>
            </w:pPr>
            <w:r w:rsidRPr="00263F17">
              <w:rPr>
                <w:lang w:val="en-US"/>
              </w:rPr>
              <w:t>2390</w:t>
            </w:r>
          </w:p>
        </w:tc>
        <w:tc>
          <w:tcPr>
            <w:tcW w:w="865" w:type="dxa"/>
            <w:noWrap/>
            <w:vAlign w:val="center"/>
          </w:tcPr>
          <w:p w14:paraId="74E5ED2F" w14:textId="77777777" w:rsidR="00DA656C" w:rsidRPr="001D00DE" w:rsidRDefault="00DA656C" w:rsidP="0010722D">
            <w:pPr>
              <w:pStyle w:val="aff"/>
              <w:rPr>
                <w:lang w:val="en-US"/>
              </w:rPr>
            </w:pPr>
            <w:r w:rsidRPr="001D00DE">
              <w:rPr>
                <w:lang w:val="en-US"/>
              </w:rPr>
              <w:t>0.440</w:t>
            </w:r>
          </w:p>
        </w:tc>
        <w:tc>
          <w:tcPr>
            <w:tcW w:w="865" w:type="dxa"/>
            <w:noWrap/>
            <w:vAlign w:val="center"/>
          </w:tcPr>
          <w:p w14:paraId="33C927A6" w14:textId="77777777" w:rsidR="00DA656C" w:rsidRPr="00E70329" w:rsidRDefault="00DA656C" w:rsidP="0010722D">
            <w:pPr>
              <w:pStyle w:val="aff"/>
              <w:rPr>
                <w:lang w:val="en-US"/>
              </w:rPr>
            </w:pPr>
            <w:r w:rsidRPr="001D00DE">
              <w:rPr>
                <w:lang w:val="en-US"/>
              </w:rPr>
              <w:t>0.499</w:t>
            </w:r>
          </w:p>
        </w:tc>
        <w:tc>
          <w:tcPr>
            <w:tcW w:w="752" w:type="dxa"/>
            <w:noWrap/>
            <w:vAlign w:val="center"/>
          </w:tcPr>
          <w:p w14:paraId="4702E3A5" w14:textId="77777777" w:rsidR="00DA656C" w:rsidRPr="00E70329" w:rsidRDefault="00DA656C" w:rsidP="0010722D">
            <w:pPr>
              <w:pStyle w:val="aff"/>
              <w:rPr>
                <w:lang w:val="en-US"/>
              </w:rPr>
            </w:pPr>
            <w:r w:rsidRPr="001D00DE">
              <w:rPr>
                <w:lang w:val="en-US"/>
              </w:rPr>
              <w:t>0.556</w:t>
            </w:r>
          </w:p>
        </w:tc>
      </w:tr>
      <w:tr w:rsidR="00DA656C" w:rsidRPr="00E70329" w14:paraId="6F198F7D" w14:textId="77777777" w:rsidTr="0010722D">
        <w:trPr>
          <w:trHeight w:val="320"/>
          <w:jc w:val="center"/>
        </w:trPr>
        <w:tc>
          <w:tcPr>
            <w:tcW w:w="1255" w:type="dxa"/>
            <w:noWrap/>
            <w:hideMark/>
          </w:tcPr>
          <w:p w14:paraId="4C61821C" w14:textId="77777777" w:rsidR="00DA656C" w:rsidRPr="00E70329" w:rsidRDefault="00DA656C" w:rsidP="0010722D">
            <w:pPr>
              <w:pStyle w:val="aff"/>
              <w:rPr>
                <w:lang w:val="en-US"/>
              </w:rPr>
            </w:pPr>
            <w:r w:rsidRPr="00E70329">
              <w:rPr>
                <w:rFonts w:hint="eastAsia"/>
                <w:lang w:val="en-US"/>
              </w:rPr>
              <w:t>HKGN</w:t>
            </w:r>
          </w:p>
        </w:tc>
        <w:tc>
          <w:tcPr>
            <w:tcW w:w="725" w:type="dxa"/>
            <w:noWrap/>
            <w:vAlign w:val="center"/>
            <w:hideMark/>
          </w:tcPr>
          <w:p w14:paraId="53C95944" w14:textId="77777777" w:rsidR="00DA656C" w:rsidRPr="00E70329" w:rsidRDefault="00DA656C" w:rsidP="0010722D">
            <w:pPr>
              <w:pStyle w:val="aff"/>
              <w:rPr>
                <w:b/>
                <w:bCs/>
                <w:lang w:val="en-US"/>
              </w:rPr>
            </w:pPr>
            <w:r w:rsidRPr="00E70329">
              <w:rPr>
                <w:rFonts w:hint="eastAsia"/>
                <w:b/>
                <w:bCs/>
                <w:lang w:val="en-US"/>
              </w:rPr>
              <w:t>0.365</w:t>
            </w:r>
          </w:p>
        </w:tc>
        <w:tc>
          <w:tcPr>
            <w:tcW w:w="567" w:type="dxa"/>
            <w:noWrap/>
            <w:vAlign w:val="center"/>
            <w:hideMark/>
          </w:tcPr>
          <w:p w14:paraId="6E727186" w14:textId="77777777" w:rsidR="00DA656C" w:rsidRPr="00E70329" w:rsidRDefault="00DA656C" w:rsidP="0010722D">
            <w:pPr>
              <w:pStyle w:val="aff"/>
              <w:rPr>
                <w:lang w:val="en-US"/>
              </w:rPr>
            </w:pPr>
            <w:r w:rsidRPr="00E70329">
              <w:rPr>
                <w:rFonts w:hint="eastAsia"/>
                <w:lang w:val="en-US"/>
              </w:rPr>
              <w:t>171</w:t>
            </w:r>
          </w:p>
        </w:tc>
        <w:tc>
          <w:tcPr>
            <w:tcW w:w="865" w:type="dxa"/>
            <w:noWrap/>
            <w:vAlign w:val="center"/>
            <w:hideMark/>
          </w:tcPr>
          <w:p w14:paraId="377A0A21" w14:textId="77777777" w:rsidR="00DA656C" w:rsidRPr="00E70329" w:rsidRDefault="00DA656C" w:rsidP="0010722D">
            <w:pPr>
              <w:pStyle w:val="aff"/>
              <w:rPr>
                <w:b/>
                <w:bCs/>
                <w:lang w:val="en-US"/>
              </w:rPr>
            </w:pPr>
            <w:r w:rsidRPr="00E70329">
              <w:rPr>
                <w:rFonts w:hint="eastAsia"/>
                <w:b/>
                <w:bCs/>
                <w:lang w:val="en-US"/>
              </w:rPr>
              <w:t>0.272</w:t>
            </w:r>
          </w:p>
        </w:tc>
        <w:tc>
          <w:tcPr>
            <w:tcW w:w="865" w:type="dxa"/>
            <w:noWrap/>
            <w:vAlign w:val="center"/>
            <w:hideMark/>
          </w:tcPr>
          <w:p w14:paraId="5FE375EB" w14:textId="77777777" w:rsidR="00DA656C" w:rsidRPr="00E70329" w:rsidRDefault="00DA656C" w:rsidP="0010722D">
            <w:pPr>
              <w:pStyle w:val="aff"/>
              <w:rPr>
                <w:b/>
                <w:bCs/>
                <w:lang w:val="en-US"/>
              </w:rPr>
            </w:pPr>
            <w:r w:rsidRPr="00E70329">
              <w:rPr>
                <w:rFonts w:hint="eastAsia"/>
                <w:b/>
                <w:bCs/>
                <w:lang w:val="en-US"/>
              </w:rPr>
              <w:t>0.402</w:t>
            </w:r>
          </w:p>
        </w:tc>
        <w:tc>
          <w:tcPr>
            <w:tcW w:w="970" w:type="dxa"/>
            <w:noWrap/>
            <w:vAlign w:val="center"/>
            <w:hideMark/>
          </w:tcPr>
          <w:p w14:paraId="342FA1B9" w14:textId="77777777" w:rsidR="00DA656C" w:rsidRPr="00E70329" w:rsidRDefault="00DA656C" w:rsidP="0010722D">
            <w:pPr>
              <w:pStyle w:val="aff"/>
              <w:rPr>
                <w:b/>
                <w:bCs/>
                <w:lang w:val="en-US"/>
              </w:rPr>
            </w:pPr>
            <w:r w:rsidRPr="00E70329">
              <w:rPr>
                <w:rFonts w:hint="eastAsia"/>
                <w:b/>
                <w:bCs/>
                <w:lang w:val="en-US"/>
              </w:rPr>
              <w:t>0.552</w:t>
            </w:r>
          </w:p>
        </w:tc>
        <w:tc>
          <w:tcPr>
            <w:tcW w:w="702" w:type="dxa"/>
            <w:noWrap/>
            <w:vAlign w:val="center"/>
            <w:hideMark/>
          </w:tcPr>
          <w:p w14:paraId="225BF885" w14:textId="77777777" w:rsidR="00DA656C" w:rsidRPr="00E70329" w:rsidRDefault="00DA656C" w:rsidP="0010722D">
            <w:pPr>
              <w:pStyle w:val="aff"/>
              <w:rPr>
                <w:b/>
                <w:bCs/>
                <w:lang w:val="en-US"/>
              </w:rPr>
            </w:pPr>
            <w:r w:rsidRPr="00E70329">
              <w:rPr>
                <w:rFonts w:hint="eastAsia"/>
                <w:b/>
                <w:bCs/>
                <w:lang w:val="en-US"/>
              </w:rPr>
              <w:t>0.487</w:t>
            </w:r>
          </w:p>
        </w:tc>
        <w:tc>
          <w:tcPr>
            <w:tcW w:w="636" w:type="dxa"/>
            <w:noWrap/>
            <w:vAlign w:val="center"/>
            <w:hideMark/>
          </w:tcPr>
          <w:p w14:paraId="3D59D6A4" w14:textId="77777777" w:rsidR="00DA656C" w:rsidRPr="00E70329" w:rsidRDefault="00DA656C" w:rsidP="0010722D">
            <w:pPr>
              <w:pStyle w:val="aff"/>
              <w:rPr>
                <w:lang w:val="en-US"/>
              </w:rPr>
            </w:pPr>
            <w:r w:rsidRPr="00E70329">
              <w:rPr>
                <w:rFonts w:hint="eastAsia"/>
                <w:lang w:val="en-US"/>
              </w:rPr>
              <w:t>2468</w:t>
            </w:r>
          </w:p>
        </w:tc>
        <w:tc>
          <w:tcPr>
            <w:tcW w:w="865" w:type="dxa"/>
            <w:noWrap/>
            <w:vAlign w:val="center"/>
            <w:hideMark/>
          </w:tcPr>
          <w:p w14:paraId="3A8C20A1" w14:textId="77777777" w:rsidR="00DA656C" w:rsidRPr="00E70329" w:rsidRDefault="00DA656C" w:rsidP="0010722D">
            <w:pPr>
              <w:pStyle w:val="aff"/>
              <w:rPr>
                <w:lang w:val="en-US"/>
              </w:rPr>
            </w:pPr>
            <w:r w:rsidRPr="00E70329">
              <w:rPr>
                <w:rFonts w:hint="eastAsia"/>
                <w:lang w:val="en-US"/>
              </w:rPr>
              <w:t>0.448</w:t>
            </w:r>
          </w:p>
        </w:tc>
        <w:tc>
          <w:tcPr>
            <w:tcW w:w="865" w:type="dxa"/>
            <w:noWrap/>
            <w:vAlign w:val="center"/>
            <w:hideMark/>
          </w:tcPr>
          <w:p w14:paraId="2CCC8C2B" w14:textId="77777777" w:rsidR="00DA656C" w:rsidRPr="00E70329" w:rsidRDefault="00DA656C" w:rsidP="0010722D">
            <w:pPr>
              <w:pStyle w:val="aff"/>
              <w:rPr>
                <w:b/>
                <w:bCs/>
                <w:lang w:val="en-US"/>
              </w:rPr>
            </w:pPr>
            <w:r w:rsidRPr="00E70329">
              <w:rPr>
                <w:rFonts w:hint="eastAsia"/>
                <w:b/>
                <w:bCs/>
                <w:lang w:val="en-US"/>
              </w:rPr>
              <w:t>0.505</w:t>
            </w:r>
          </w:p>
        </w:tc>
        <w:tc>
          <w:tcPr>
            <w:tcW w:w="752" w:type="dxa"/>
            <w:noWrap/>
            <w:vAlign w:val="center"/>
            <w:hideMark/>
          </w:tcPr>
          <w:p w14:paraId="3E2A12A1" w14:textId="77777777" w:rsidR="00DA656C" w:rsidRPr="00E70329" w:rsidRDefault="00DA656C" w:rsidP="0010722D">
            <w:pPr>
              <w:pStyle w:val="aff"/>
              <w:rPr>
                <w:b/>
                <w:bCs/>
                <w:lang w:val="en-US"/>
              </w:rPr>
            </w:pPr>
            <w:r w:rsidRPr="00E70329">
              <w:rPr>
                <w:rFonts w:hint="eastAsia"/>
                <w:b/>
                <w:bCs/>
                <w:lang w:val="en-US"/>
              </w:rPr>
              <w:t>0.561</w:t>
            </w:r>
          </w:p>
        </w:tc>
      </w:tr>
    </w:tbl>
    <w:p w14:paraId="2067D2A8" w14:textId="3B2AACF6" w:rsidR="00FC7D90" w:rsidRDefault="000B066D" w:rsidP="002561AD">
      <w:pPr>
        <w:ind w:firstLine="480"/>
        <w:rPr>
          <w:lang/>
        </w:rPr>
      </w:pPr>
      <w:r>
        <w:rPr>
          <w:rFonts w:hint="eastAsia"/>
          <w:lang/>
        </w:rPr>
        <w:t>更进一步，本文探究了</w:t>
      </w:r>
      <w:r w:rsidR="00AE4BA1">
        <w:rPr>
          <w:lang/>
        </w:rPr>
        <w:t>HKGN</w:t>
      </w:r>
      <w:r>
        <w:rPr>
          <w:rFonts w:hint="eastAsia"/>
          <w:lang/>
        </w:rPr>
        <w:t>对于不同关系分类的预测效果。在实验中，</w:t>
      </w:r>
      <w:r w:rsidR="00CB79A0">
        <w:rPr>
          <w:rFonts w:hint="eastAsia"/>
          <w:lang/>
        </w:rPr>
        <w:t>对</w:t>
      </w:r>
      <w:r w:rsidR="00CB79A0">
        <w:rPr>
          <w:rFonts w:hint="eastAsia"/>
          <w:lang/>
        </w:rPr>
        <w:t>F</w:t>
      </w:r>
      <w:r w:rsidR="00CB79A0">
        <w:rPr>
          <w:lang/>
        </w:rPr>
        <w:t>B15</w:t>
      </w:r>
      <w:r w:rsidR="00CB79A0">
        <w:rPr>
          <w:rFonts w:hint="eastAsia"/>
          <w:lang/>
        </w:rPr>
        <w:t>k</w:t>
      </w:r>
      <w:r w:rsidR="00CB79A0">
        <w:rPr>
          <w:lang/>
        </w:rPr>
        <w:t>-237</w:t>
      </w:r>
      <w:r w:rsidR="00CB79A0">
        <w:rPr>
          <w:rFonts w:hint="eastAsia"/>
          <w:lang/>
        </w:rPr>
        <w:t>数据集，</w:t>
      </w:r>
      <w:r>
        <w:rPr>
          <w:rFonts w:hint="eastAsia"/>
          <w:lang/>
        </w:rPr>
        <w:t>根据</w:t>
      </w:r>
      <w:r w:rsidR="00FC31B6">
        <w:rPr>
          <w:rFonts w:hint="eastAsia"/>
          <w:lang/>
        </w:rPr>
        <w:t>训练集中</w:t>
      </w:r>
      <w:r>
        <w:rPr>
          <w:rFonts w:hint="eastAsia"/>
          <w:lang/>
        </w:rPr>
        <w:t>关系头</w:t>
      </w:r>
      <w:r>
        <w:rPr>
          <w:rFonts w:hint="eastAsia"/>
          <w:lang/>
        </w:rPr>
        <w:t>/</w:t>
      </w:r>
      <w:r>
        <w:rPr>
          <w:rFonts w:hint="eastAsia"/>
          <w:lang/>
        </w:rPr>
        <w:t>尾实体的对应数量进行分类：</w:t>
      </w:r>
      <w:r w:rsidR="00D119B6">
        <w:rPr>
          <w:rFonts w:hint="eastAsia"/>
          <w:lang/>
        </w:rPr>
        <w:t>一对一</w:t>
      </w:r>
      <w:r>
        <w:rPr>
          <w:rFonts w:hint="eastAsia"/>
          <w:lang/>
        </w:rPr>
        <w:t>（</w:t>
      </w:r>
      <w:r>
        <w:rPr>
          <w:rFonts w:hint="eastAsia"/>
          <w:lang/>
        </w:rPr>
        <w:t>1</w:t>
      </w:r>
      <w:r>
        <w:rPr>
          <w:lang/>
        </w:rPr>
        <w:t>-1</w:t>
      </w:r>
      <w:r>
        <w:rPr>
          <w:rFonts w:hint="eastAsia"/>
          <w:lang/>
        </w:rPr>
        <w:t>）关系，</w:t>
      </w:r>
      <w:r w:rsidR="00804FF7">
        <w:rPr>
          <w:rFonts w:hint="eastAsia"/>
          <w:lang/>
        </w:rPr>
        <w:t>一</w:t>
      </w:r>
      <w:r>
        <w:rPr>
          <w:rFonts w:hint="eastAsia"/>
          <w:lang/>
        </w:rPr>
        <w:t>对多（</w:t>
      </w:r>
      <w:r>
        <w:rPr>
          <w:rFonts w:hint="eastAsia"/>
          <w:lang/>
        </w:rPr>
        <w:t>1</w:t>
      </w:r>
      <w:r>
        <w:rPr>
          <w:lang/>
        </w:rPr>
        <w:t>-</w:t>
      </w:r>
      <w:r w:rsidR="002F326A">
        <w:rPr>
          <w:rFonts w:hint="eastAsia"/>
          <w:lang/>
        </w:rPr>
        <w:t>N</w:t>
      </w:r>
      <w:r>
        <w:rPr>
          <w:rFonts w:hint="eastAsia"/>
          <w:lang/>
        </w:rPr>
        <w:t>）关系，多对</w:t>
      </w:r>
      <w:r w:rsidR="006F0812">
        <w:rPr>
          <w:rFonts w:hint="eastAsia"/>
          <w:lang/>
        </w:rPr>
        <w:t>一</w:t>
      </w:r>
      <w:r>
        <w:rPr>
          <w:rFonts w:hint="eastAsia"/>
          <w:lang/>
        </w:rPr>
        <w:t>（</w:t>
      </w:r>
      <w:r w:rsidR="002F326A">
        <w:rPr>
          <w:rFonts w:hint="eastAsia"/>
          <w:lang/>
        </w:rPr>
        <w:t>N</w:t>
      </w:r>
      <w:r>
        <w:rPr>
          <w:lang/>
        </w:rPr>
        <w:t>-1</w:t>
      </w:r>
      <w:r>
        <w:rPr>
          <w:rFonts w:hint="eastAsia"/>
          <w:lang/>
        </w:rPr>
        <w:t>）关系和多对多（</w:t>
      </w:r>
      <w:r w:rsidR="002F326A">
        <w:rPr>
          <w:lang/>
        </w:rPr>
        <w:t>N</w:t>
      </w:r>
      <w:r>
        <w:rPr>
          <w:lang/>
        </w:rPr>
        <w:t>-</w:t>
      </w:r>
      <w:r w:rsidR="002F326A">
        <w:rPr>
          <w:lang/>
        </w:rPr>
        <w:t>N</w:t>
      </w:r>
      <w:r>
        <w:rPr>
          <w:rFonts w:hint="eastAsia"/>
          <w:lang/>
        </w:rPr>
        <w:t>）关系</w:t>
      </w:r>
      <w:r w:rsidR="005171B5">
        <w:rPr>
          <w:rFonts w:hint="eastAsia"/>
          <w:lang/>
        </w:rPr>
        <w:t>，然后划分测试集，评估具体的实验结果</w:t>
      </w:r>
      <w:r>
        <w:rPr>
          <w:rFonts w:hint="eastAsia"/>
          <w:lang/>
        </w:rPr>
        <w:t>。具体划分方法与在</w:t>
      </w:r>
      <w:r>
        <w:rPr>
          <w:rFonts w:hint="eastAsia"/>
          <w:lang/>
        </w:rPr>
        <w:t>TransH</w:t>
      </w:r>
      <w:r w:rsidR="007E3CE7">
        <w:rPr>
          <w:lang/>
        </w:rPr>
        <w:fldChar w:fldCharType="begin"/>
      </w:r>
      <w:r w:rsidR="00DF30F1">
        <w:rPr>
          <w:lang/>
        </w:rPr>
        <w:instrText xml:space="preserve"> ADDIN ZOTERO_ITEM CSL_CITATION {"citationID":"a28n4uhf29s","properties":{"formattedCitation":"\\super [11]\\nosupersub{}","plainCitation":"[11]","noteIndex":0},"citationItems":[{"id":788,"uris":["http://zotero.org/users/5779008/items/VEXTRB5Z"],"itemData":{"id":788,"type":"paper-conference","archive":"TransH","archive_location":"AAAI 2013","container-title":"Proceedings of the Twenty-Eighth AAAI Conference on Artificial Intelligence","event-place":"Québec City, Québec, Canada","note":"1027","page":"1112–1119","publisher":"AAAI Press","publisher-place":"Québec City, Québec, Canada","title":"Knowledge Graph Embedding by Translating on Hyperplanes","URL":"http://www.aaai.org/ocs/index.php/AAAI/AAAI14/paper/view/8531","author":[{"family":"Wang","given":"Zhen"},{"family":"Zhang","given":"Jianwen"},{"family":"Feng","given":"Jianlin"},{"family":"Chen","given":"Zheng"}],"editor":[{"family":"Brodley","given":"Carla E."},{"family":"Stone","given":"Peter"}],"issued":{"date-parts":[["2014",7,27]]},"citation-key":"wangKnowledgeGraphEmbedding2014"}}],"schema":"https://github.com/citation-style-language/schema/raw/master/csl-citation.json"} </w:instrText>
      </w:r>
      <w:r w:rsidR="007E3CE7">
        <w:rPr>
          <w:lang/>
        </w:rPr>
        <w:fldChar w:fldCharType="separate"/>
      </w:r>
      <w:r w:rsidR="00DF30F1" w:rsidRPr="00DF30F1">
        <w:rPr>
          <w:vertAlign w:val="superscript"/>
        </w:rPr>
        <w:t>[11]</w:t>
      </w:r>
      <w:r w:rsidR="007E3CE7">
        <w:rPr>
          <w:lang/>
        </w:rPr>
        <w:fldChar w:fldCharType="end"/>
      </w:r>
      <w:r>
        <w:rPr>
          <w:rFonts w:hint="eastAsia"/>
          <w:lang/>
        </w:rPr>
        <w:t>中采用的划分方法一致：对于每个关系</w:t>
      </w:r>
      <m:oMath>
        <m:r>
          <w:rPr>
            <w:rFonts w:ascii="Cambria Math" w:hAnsi="Cambria Math" w:hint="eastAsia"/>
            <w:lang/>
          </w:rPr>
          <m:t>r</m:t>
        </m:r>
      </m:oMath>
      <w:r>
        <w:rPr>
          <w:rFonts w:hint="eastAsia"/>
          <w:lang/>
        </w:rPr>
        <w:t>，首先计算该关系的平均头实体对应的尾实体数量</w:t>
      </w:r>
      <m:oMath>
        <m:r>
          <w:rPr>
            <w:rFonts w:ascii="Cambria Math" w:hAnsi="Cambria Math"/>
            <w:lang/>
          </w:rPr>
          <m:t>tp</m:t>
        </m:r>
        <m:sSub>
          <m:sSubPr>
            <m:ctrlPr>
              <w:rPr>
                <w:rFonts w:ascii="Cambria Math" w:hAnsi="Cambria Math"/>
                <w:i/>
                <w:lang/>
              </w:rPr>
            </m:ctrlPr>
          </m:sSubPr>
          <m:e>
            <m:r>
              <w:rPr>
                <w:rFonts w:ascii="Cambria Math" w:hAnsi="Cambria Math"/>
                <w:lang/>
              </w:rPr>
              <m:t>h</m:t>
            </m:r>
          </m:e>
          <m:sub>
            <m:r>
              <w:rPr>
                <w:rFonts w:ascii="Cambria Math" w:hAnsi="Cambria Math"/>
                <w:lang/>
              </w:rPr>
              <m:t>r</m:t>
            </m:r>
          </m:sub>
        </m:sSub>
      </m:oMath>
      <w:r>
        <w:rPr>
          <w:rFonts w:hint="eastAsia"/>
          <w:lang/>
        </w:rPr>
        <w:t>，计算平均尾实体对应的头实体数量</w:t>
      </w:r>
      <m:oMath>
        <m:r>
          <w:rPr>
            <w:rFonts w:ascii="Cambria Math" w:hAnsi="Cambria Math" w:cs="Cambria Math"/>
            <w:lang/>
          </w:rPr>
          <m:t>h</m:t>
        </m:r>
        <m:r>
          <w:rPr>
            <w:rFonts w:ascii="Cambria Math" w:hAnsi="Cambria Math"/>
            <w:lang/>
          </w:rPr>
          <m:t>p</m:t>
        </m:r>
        <m:sSub>
          <m:sSubPr>
            <m:ctrlPr>
              <w:rPr>
                <w:rFonts w:ascii="Cambria Math" w:hAnsi="Cambria Math"/>
                <w:i/>
                <w:lang/>
              </w:rPr>
            </m:ctrlPr>
          </m:sSubPr>
          <m:e>
            <m:r>
              <w:rPr>
                <w:rFonts w:ascii="Cambria Math" w:hAnsi="Cambria Math" w:hint="eastAsia"/>
                <w:lang/>
              </w:rPr>
              <m:t>t</m:t>
            </m:r>
          </m:e>
          <m:sub>
            <m:r>
              <w:rPr>
                <w:rFonts w:ascii="Cambria Math" w:hAnsi="Cambria Math"/>
                <w:lang/>
              </w:rPr>
              <m:t>r</m:t>
            </m:r>
          </m:sub>
        </m:sSub>
      </m:oMath>
      <w:r>
        <w:rPr>
          <w:rFonts w:hint="eastAsia"/>
          <w:lang/>
        </w:rPr>
        <w:t>。如果</w:t>
      </w:r>
      <m:oMath>
        <m:r>
          <w:rPr>
            <w:rFonts w:ascii="Cambria Math" w:hAnsi="Cambria Math"/>
            <w:lang/>
          </w:rPr>
          <m:t>tp</m:t>
        </m:r>
        <m:sSub>
          <m:sSubPr>
            <m:ctrlPr>
              <w:rPr>
                <w:rFonts w:ascii="Cambria Math" w:hAnsi="Cambria Math"/>
                <w:i/>
                <w:lang/>
              </w:rPr>
            </m:ctrlPr>
          </m:sSubPr>
          <m:e>
            <m:r>
              <w:rPr>
                <w:rFonts w:ascii="Cambria Math" w:hAnsi="Cambria Math"/>
                <w:lang/>
              </w:rPr>
              <m:t>h</m:t>
            </m:r>
          </m:e>
          <m:sub>
            <m:r>
              <w:rPr>
                <w:rFonts w:ascii="Cambria Math" w:hAnsi="Cambria Math"/>
                <w:lang/>
              </w:rPr>
              <m:t>r</m:t>
            </m:r>
          </m:sub>
        </m:sSub>
        <m:r>
          <w:rPr>
            <w:rFonts w:ascii="Cambria Math" w:hAnsi="Cambria Math"/>
            <w:lang/>
          </w:rPr>
          <m:t>&lt;1.5</m:t>
        </m:r>
      </m:oMath>
      <w:r>
        <w:rPr>
          <w:rFonts w:hint="eastAsia"/>
          <w:lang/>
        </w:rPr>
        <w:t>并且</w:t>
      </w:r>
      <m:oMath>
        <m:r>
          <w:rPr>
            <w:rFonts w:ascii="Cambria Math" w:hAnsi="Cambria Math" w:cs="Cambria Math"/>
            <w:lang/>
          </w:rPr>
          <m:t>h</m:t>
        </m:r>
        <m:r>
          <w:rPr>
            <w:rFonts w:ascii="Cambria Math" w:hAnsi="Cambria Math"/>
            <w:lang/>
          </w:rPr>
          <m:t>p</m:t>
        </m:r>
        <m:sSub>
          <m:sSubPr>
            <m:ctrlPr>
              <w:rPr>
                <w:rFonts w:ascii="Cambria Math" w:hAnsi="Cambria Math"/>
                <w:i/>
                <w:lang/>
              </w:rPr>
            </m:ctrlPr>
          </m:sSubPr>
          <m:e>
            <m:r>
              <w:rPr>
                <w:rFonts w:ascii="Cambria Math" w:hAnsi="Cambria Math" w:hint="eastAsia"/>
                <w:lang/>
              </w:rPr>
              <m:t>t</m:t>
            </m:r>
          </m:e>
          <m:sub>
            <m:r>
              <w:rPr>
                <w:rFonts w:ascii="Cambria Math" w:hAnsi="Cambria Math"/>
                <w:lang/>
              </w:rPr>
              <m:t>r</m:t>
            </m:r>
          </m:sub>
        </m:sSub>
        <m:r>
          <w:rPr>
            <w:rFonts w:ascii="Cambria Math" w:hAnsi="Cambria Math"/>
            <w:lang/>
          </w:rPr>
          <m:t>&lt;1.5</m:t>
        </m:r>
      </m:oMath>
      <w:r>
        <w:rPr>
          <w:rFonts w:hint="eastAsia"/>
          <w:lang/>
        </w:rPr>
        <w:t>，关系</w:t>
      </w:r>
      <m:oMath>
        <m:r>
          <w:rPr>
            <w:rFonts w:ascii="Cambria Math" w:hAnsi="Cambria Math" w:hint="eastAsia"/>
            <w:lang/>
          </w:rPr>
          <m:t>r</m:t>
        </m:r>
      </m:oMath>
      <w:r>
        <w:rPr>
          <w:rFonts w:hint="eastAsia"/>
          <w:lang/>
        </w:rPr>
        <w:t>就属于</w:t>
      </w:r>
      <w:r w:rsidR="00A07D05">
        <w:rPr>
          <w:rFonts w:hint="eastAsia"/>
          <w:lang/>
        </w:rPr>
        <w:t>一对一（</w:t>
      </w:r>
      <w:r>
        <w:rPr>
          <w:rFonts w:hint="eastAsia"/>
          <w:lang/>
        </w:rPr>
        <w:t>1</w:t>
      </w:r>
      <w:r>
        <w:rPr>
          <w:lang/>
        </w:rPr>
        <w:t>-1</w:t>
      </w:r>
      <w:r w:rsidR="00A07D05">
        <w:rPr>
          <w:rFonts w:hint="eastAsia"/>
          <w:lang/>
        </w:rPr>
        <w:t>）</w:t>
      </w:r>
      <w:r>
        <w:rPr>
          <w:rFonts w:hint="eastAsia"/>
          <w:lang/>
        </w:rPr>
        <w:t>关系；如果</w:t>
      </w:r>
      <m:oMath>
        <m:r>
          <w:rPr>
            <w:rFonts w:ascii="Cambria Math" w:hAnsi="Cambria Math"/>
            <w:lang/>
          </w:rPr>
          <m:t>tp</m:t>
        </m:r>
        <m:sSub>
          <m:sSubPr>
            <m:ctrlPr>
              <w:rPr>
                <w:rFonts w:ascii="Cambria Math" w:hAnsi="Cambria Math"/>
                <w:i/>
                <w:lang/>
              </w:rPr>
            </m:ctrlPr>
          </m:sSubPr>
          <m:e>
            <m:r>
              <w:rPr>
                <w:rFonts w:ascii="Cambria Math" w:hAnsi="Cambria Math"/>
                <w:lang/>
              </w:rPr>
              <m:t>h</m:t>
            </m:r>
          </m:e>
          <m:sub>
            <m:r>
              <w:rPr>
                <w:rFonts w:ascii="Cambria Math" w:hAnsi="Cambria Math"/>
                <w:lang/>
              </w:rPr>
              <m:t>r</m:t>
            </m:r>
          </m:sub>
        </m:sSub>
        <m:r>
          <w:rPr>
            <w:rFonts w:ascii="Cambria Math" w:hAnsi="Cambria Math"/>
            <w:lang/>
          </w:rPr>
          <m:t>≥1.5</m:t>
        </m:r>
      </m:oMath>
      <w:r>
        <w:rPr>
          <w:rFonts w:hint="eastAsia"/>
          <w:lang/>
        </w:rPr>
        <w:t>并且</w:t>
      </w:r>
      <m:oMath>
        <m:r>
          <w:rPr>
            <w:rFonts w:ascii="Cambria Math" w:hAnsi="Cambria Math" w:cs="Cambria Math"/>
            <w:lang/>
          </w:rPr>
          <m:t>h</m:t>
        </m:r>
        <m:r>
          <w:rPr>
            <w:rFonts w:ascii="Cambria Math" w:hAnsi="Cambria Math"/>
            <w:lang/>
          </w:rPr>
          <m:t>p</m:t>
        </m:r>
        <m:sSub>
          <m:sSubPr>
            <m:ctrlPr>
              <w:rPr>
                <w:rFonts w:ascii="Cambria Math" w:hAnsi="Cambria Math"/>
                <w:i/>
                <w:lang/>
              </w:rPr>
            </m:ctrlPr>
          </m:sSubPr>
          <m:e>
            <m:r>
              <w:rPr>
                <w:rFonts w:ascii="Cambria Math" w:hAnsi="Cambria Math" w:hint="eastAsia"/>
                <w:lang/>
              </w:rPr>
              <m:t>t</m:t>
            </m:r>
          </m:e>
          <m:sub>
            <m:r>
              <w:rPr>
                <w:rFonts w:ascii="Cambria Math" w:hAnsi="Cambria Math"/>
                <w:lang/>
              </w:rPr>
              <m:t>r</m:t>
            </m:r>
          </m:sub>
        </m:sSub>
        <m:r>
          <w:rPr>
            <w:rFonts w:ascii="Cambria Math" w:hAnsi="Cambria Math"/>
            <w:lang/>
          </w:rPr>
          <m:t>≥1.5</m:t>
        </m:r>
      </m:oMath>
      <w:r>
        <w:rPr>
          <w:rFonts w:hint="eastAsia"/>
          <w:lang/>
        </w:rPr>
        <w:t>，关系</w:t>
      </w:r>
      <m:oMath>
        <m:r>
          <w:rPr>
            <w:rFonts w:ascii="Cambria Math" w:hAnsi="Cambria Math" w:hint="eastAsia"/>
            <w:lang/>
          </w:rPr>
          <m:t>r</m:t>
        </m:r>
      </m:oMath>
      <w:r>
        <w:rPr>
          <w:rFonts w:hint="eastAsia"/>
          <w:lang/>
        </w:rPr>
        <w:t>属于</w:t>
      </w:r>
      <w:r w:rsidR="00B45841">
        <w:rPr>
          <w:rFonts w:hint="eastAsia"/>
          <w:lang/>
        </w:rPr>
        <w:t>多对多（</w:t>
      </w:r>
      <w:r w:rsidR="00410B87">
        <w:rPr>
          <w:rFonts w:hint="eastAsia"/>
          <w:lang/>
        </w:rPr>
        <w:t>N</w:t>
      </w:r>
      <w:r>
        <w:rPr>
          <w:lang/>
        </w:rPr>
        <w:t>-</w:t>
      </w:r>
      <w:r w:rsidR="00410B87">
        <w:rPr>
          <w:lang/>
        </w:rPr>
        <w:t>N</w:t>
      </w:r>
      <w:r w:rsidR="00B45841">
        <w:rPr>
          <w:rFonts w:hint="eastAsia"/>
          <w:lang/>
        </w:rPr>
        <w:t>）</w:t>
      </w:r>
      <w:r>
        <w:rPr>
          <w:rFonts w:hint="eastAsia"/>
          <w:lang/>
        </w:rPr>
        <w:t>关系；如果</w:t>
      </w:r>
      <m:oMath>
        <m:r>
          <w:rPr>
            <w:rFonts w:ascii="Cambria Math" w:hAnsi="Cambria Math"/>
            <w:lang/>
          </w:rPr>
          <m:t>tp</m:t>
        </m:r>
        <m:sSub>
          <m:sSubPr>
            <m:ctrlPr>
              <w:rPr>
                <w:rFonts w:ascii="Cambria Math" w:hAnsi="Cambria Math"/>
                <w:i/>
                <w:lang/>
              </w:rPr>
            </m:ctrlPr>
          </m:sSubPr>
          <m:e>
            <m:r>
              <w:rPr>
                <w:rFonts w:ascii="Cambria Math" w:hAnsi="Cambria Math"/>
                <w:lang/>
              </w:rPr>
              <m:t>h</m:t>
            </m:r>
          </m:e>
          <m:sub>
            <m:r>
              <w:rPr>
                <w:rFonts w:ascii="Cambria Math" w:hAnsi="Cambria Math"/>
                <w:lang/>
              </w:rPr>
              <m:t>r</m:t>
            </m:r>
          </m:sub>
        </m:sSub>
        <m:r>
          <w:rPr>
            <w:rFonts w:ascii="Cambria Math" w:hAnsi="Cambria Math"/>
            <w:lang/>
          </w:rPr>
          <m:t>&lt;1.5</m:t>
        </m:r>
      </m:oMath>
      <w:r>
        <w:rPr>
          <w:rFonts w:hint="eastAsia"/>
          <w:lang/>
        </w:rPr>
        <w:t>并且</w:t>
      </w:r>
      <m:oMath>
        <m:r>
          <w:rPr>
            <w:rFonts w:ascii="Cambria Math" w:hAnsi="Cambria Math" w:cs="Cambria Math"/>
            <w:lang/>
          </w:rPr>
          <m:t>h</m:t>
        </m:r>
        <m:r>
          <w:rPr>
            <w:rFonts w:ascii="Cambria Math" w:hAnsi="Cambria Math"/>
            <w:lang/>
          </w:rPr>
          <m:t>p</m:t>
        </m:r>
        <m:sSub>
          <m:sSubPr>
            <m:ctrlPr>
              <w:rPr>
                <w:rFonts w:ascii="Cambria Math" w:hAnsi="Cambria Math"/>
                <w:i/>
                <w:lang/>
              </w:rPr>
            </m:ctrlPr>
          </m:sSubPr>
          <m:e>
            <m:r>
              <w:rPr>
                <w:rFonts w:ascii="Cambria Math" w:hAnsi="Cambria Math" w:hint="eastAsia"/>
                <w:lang/>
              </w:rPr>
              <m:t>t</m:t>
            </m:r>
          </m:e>
          <m:sub>
            <m:r>
              <w:rPr>
                <w:rFonts w:ascii="Cambria Math" w:hAnsi="Cambria Math"/>
                <w:lang/>
              </w:rPr>
              <m:t>r</m:t>
            </m:r>
          </m:sub>
        </m:sSub>
        <m:r>
          <w:rPr>
            <w:rFonts w:ascii="Cambria Math" w:hAnsi="Cambria Math"/>
            <w:lang/>
          </w:rPr>
          <m:t>≥1.5</m:t>
        </m:r>
      </m:oMath>
      <w:r>
        <w:rPr>
          <w:rFonts w:hint="eastAsia"/>
          <w:lang/>
        </w:rPr>
        <w:t>，关系</w:t>
      </w:r>
      <m:oMath>
        <m:r>
          <w:rPr>
            <w:rFonts w:ascii="Cambria Math" w:hAnsi="Cambria Math" w:hint="eastAsia"/>
            <w:lang/>
          </w:rPr>
          <m:t>r</m:t>
        </m:r>
      </m:oMath>
      <w:r>
        <w:rPr>
          <w:rFonts w:hint="eastAsia"/>
          <w:lang/>
        </w:rPr>
        <w:t>属于</w:t>
      </w:r>
      <w:r w:rsidR="0017030F">
        <w:rPr>
          <w:rFonts w:hint="eastAsia"/>
          <w:lang/>
        </w:rPr>
        <w:t>多对一（</w:t>
      </w:r>
      <w:r w:rsidR="00015106">
        <w:rPr>
          <w:lang/>
        </w:rPr>
        <w:t>N</w:t>
      </w:r>
      <w:r>
        <w:rPr>
          <w:lang/>
        </w:rPr>
        <w:t>-1</w:t>
      </w:r>
      <w:r w:rsidR="0017030F">
        <w:rPr>
          <w:rFonts w:hint="eastAsia"/>
          <w:lang/>
        </w:rPr>
        <w:t>）</w:t>
      </w:r>
      <w:r>
        <w:rPr>
          <w:rFonts w:hint="eastAsia"/>
          <w:lang/>
        </w:rPr>
        <w:t>关系；如果</w:t>
      </w:r>
      <m:oMath>
        <m:r>
          <w:rPr>
            <w:rFonts w:ascii="Cambria Math" w:hAnsi="Cambria Math"/>
            <w:lang/>
          </w:rPr>
          <m:t>tp</m:t>
        </m:r>
        <m:sSub>
          <m:sSubPr>
            <m:ctrlPr>
              <w:rPr>
                <w:rFonts w:ascii="Cambria Math" w:hAnsi="Cambria Math"/>
                <w:i/>
                <w:lang/>
              </w:rPr>
            </m:ctrlPr>
          </m:sSubPr>
          <m:e>
            <m:r>
              <w:rPr>
                <w:rFonts w:ascii="Cambria Math" w:hAnsi="Cambria Math"/>
                <w:lang/>
              </w:rPr>
              <m:t>h</m:t>
            </m:r>
          </m:e>
          <m:sub>
            <m:r>
              <w:rPr>
                <w:rFonts w:ascii="Cambria Math" w:hAnsi="Cambria Math"/>
                <w:lang/>
              </w:rPr>
              <m:t>r</m:t>
            </m:r>
          </m:sub>
        </m:sSub>
        <m:r>
          <w:rPr>
            <w:rFonts w:ascii="Cambria Math" w:hAnsi="Cambria Math"/>
            <w:lang/>
          </w:rPr>
          <m:t>≥1.5</m:t>
        </m:r>
      </m:oMath>
      <w:r>
        <w:rPr>
          <w:rFonts w:hint="eastAsia"/>
          <w:lang/>
        </w:rPr>
        <w:t>并且</w:t>
      </w:r>
      <m:oMath>
        <m:r>
          <w:rPr>
            <w:rFonts w:ascii="Cambria Math" w:hAnsi="Cambria Math" w:cs="Cambria Math"/>
            <w:lang/>
          </w:rPr>
          <m:t>h</m:t>
        </m:r>
        <m:r>
          <w:rPr>
            <w:rFonts w:ascii="Cambria Math" w:hAnsi="Cambria Math"/>
            <w:lang/>
          </w:rPr>
          <m:t>p</m:t>
        </m:r>
        <m:sSub>
          <m:sSubPr>
            <m:ctrlPr>
              <w:rPr>
                <w:rFonts w:ascii="Cambria Math" w:hAnsi="Cambria Math"/>
                <w:i/>
                <w:lang/>
              </w:rPr>
            </m:ctrlPr>
          </m:sSubPr>
          <m:e>
            <m:r>
              <w:rPr>
                <w:rFonts w:ascii="Cambria Math" w:hAnsi="Cambria Math" w:hint="eastAsia"/>
                <w:lang/>
              </w:rPr>
              <m:t>t</m:t>
            </m:r>
          </m:e>
          <m:sub>
            <m:r>
              <w:rPr>
                <w:rFonts w:ascii="Cambria Math" w:hAnsi="Cambria Math"/>
                <w:lang/>
              </w:rPr>
              <m:t>r</m:t>
            </m:r>
          </m:sub>
        </m:sSub>
        <m:r>
          <w:rPr>
            <w:rFonts w:ascii="Cambria Math" w:hAnsi="Cambria Math"/>
            <w:lang/>
          </w:rPr>
          <m:t>&lt;1.5</m:t>
        </m:r>
      </m:oMath>
      <w:r>
        <w:rPr>
          <w:rFonts w:hint="eastAsia"/>
          <w:lang/>
        </w:rPr>
        <w:t>，关系</w:t>
      </w:r>
      <m:oMath>
        <m:r>
          <w:rPr>
            <w:rFonts w:ascii="Cambria Math" w:hAnsi="Cambria Math" w:hint="eastAsia"/>
            <w:lang/>
          </w:rPr>
          <m:t>r</m:t>
        </m:r>
      </m:oMath>
      <w:r>
        <w:rPr>
          <w:rFonts w:hint="eastAsia"/>
          <w:lang/>
        </w:rPr>
        <w:t>属于</w:t>
      </w:r>
      <w:r w:rsidR="00310DE6">
        <w:rPr>
          <w:rFonts w:hint="eastAsia"/>
          <w:lang/>
        </w:rPr>
        <w:t>一对多（</w:t>
      </w:r>
      <w:r>
        <w:rPr>
          <w:lang/>
        </w:rPr>
        <w:t>1-</w:t>
      </w:r>
      <w:r w:rsidR="000F6C11">
        <w:rPr>
          <w:lang/>
        </w:rPr>
        <w:t>N</w:t>
      </w:r>
      <w:r w:rsidR="00310DE6">
        <w:rPr>
          <w:rFonts w:hint="eastAsia"/>
          <w:lang/>
        </w:rPr>
        <w:t>）</w:t>
      </w:r>
      <w:r>
        <w:rPr>
          <w:rFonts w:hint="eastAsia"/>
          <w:lang/>
        </w:rPr>
        <w:t>关系。</w:t>
      </w:r>
      <w:r w:rsidR="002D2023">
        <w:rPr>
          <w:rFonts w:hint="eastAsia"/>
          <w:lang/>
        </w:rPr>
        <w:t>对</w:t>
      </w:r>
      <w:r w:rsidR="002D2023">
        <w:rPr>
          <w:rFonts w:hint="eastAsia"/>
          <w:lang/>
        </w:rPr>
        <w:t>F</w:t>
      </w:r>
      <w:r w:rsidR="002D2023">
        <w:rPr>
          <w:lang/>
        </w:rPr>
        <w:t>B15</w:t>
      </w:r>
      <w:r w:rsidR="002D2023">
        <w:rPr>
          <w:rFonts w:hint="eastAsia"/>
          <w:lang/>
        </w:rPr>
        <w:t>k</w:t>
      </w:r>
      <w:r w:rsidR="002D2023">
        <w:rPr>
          <w:lang/>
        </w:rPr>
        <w:t>-237</w:t>
      </w:r>
      <w:r w:rsidR="002D2023">
        <w:rPr>
          <w:rFonts w:hint="eastAsia"/>
          <w:lang/>
        </w:rPr>
        <w:t>划分后的</w:t>
      </w:r>
      <w:r w:rsidR="00E476F2">
        <w:rPr>
          <w:rFonts w:hint="eastAsia"/>
          <w:lang/>
        </w:rPr>
        <w:t>数据分布统计如</w:t>
      </w:r>
      <w:r w:rsidR="006E6EA7">
        <w:rPr>
          <w:lang/>
        </w:rPr>
        <w:fldChar w:fldCharType="begin"/>
      </w:r>
      <w:r w:rsidR="006E6EA7">
        <w:rPr>
          <w:lang/>
        </w:rPr>
        <w:instrText xml:space="preserve"> </w:instrText>
      </w:r>
      <w:r w:rsidR="006E6EA7">
        <w:rPr>
          <w:rFonts w:hint="eastAsia"/>
          <w:lang/>
        </w:rPr>
        <w:instrText>REF _Ref98168972 \h</w:instrText>
      </w:r>
      <w:r w:rsidR="006E6EA7">
        <w:rPr>
          <w:lang/>
        </w:rPr>
        <w:instrText xml:space="preserve"> </w:instrText>
      </w:r>
      <w:r w:rsidR="006E6EA7">
        <w:rPr>
          <w:lang/>
        </w:rPr>
      </w:r>
      <w:r w:rsidR="006E6EA7">
        <w:rPr>
          <w:lang/>
        </w:rPr>
        <w:fldChar w:fldCharType="separate"/>
      </w:r>
      <w:r w:rsidR="004D6817">
        <w:rPr>
          <w:rFonts w:hint="eastAsia"/>
        </w:rPr>
        <w:t>表</w:t>
      </w:r>
      <w:r w:rsidR="004D6817">
        <w:rPr>
          <w:noProof/>
        </w:rPr>
        <w:t>15</w:t>
      </w:r>
      <w:r w:rsidR="006E6EA7">
        <w:rPr>
          <w:lang/>
        </w:rPr>
        <w:fldChar w:fldCharType="end"/>
      </w:r>
      <w:r w:rsidR="002E000E">
        <w:rPr>
          <w:rFonts w:hint="eastAsia"/>
          <w:lang/>
        </w:rPr>
        <w:t>所示。</w:t>
      </w:r>
    </w:p>
    <w:p w14:paraId="4EF64489" w14:textId="15F753EC" w:rsidR="00265455" w:rsidRDefault="00265455" w:rsidP="00265455">
      <w:pPr>
        <w:pStyle w:val="afc"/>
      </w:pPr>
      <w:bookmarkStart w:id="220" w:name="_Ref98168972"/>
      <w:bookmarkStart w:id="221" w:name="_Toc100254238"/>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15</w:t>
      </w:r>
      <w:r>
        <w:fldChar w:fldCharType="end"/>
      </w:r>
      <w:bookmarkEnd w:id="220"/>
      <w:r>
        <w:t xml:space="preserve">  FB15</w:t>
      </w:r>
      <w:r>
        <w:rPr>
          <w:rFonts w:hint="eastAsia"/>
        </w:rPr>
        <w:t>k</w:t>
      </w:r>
      <w:r>
        <w:t>-237</w:t>
      </w:r>
      <w:r>
        <w:rPr>
          <w:rFonts w:hint="eastAsia"/>
        </w:rPr>
        <w:t>关系分类统计</w:t>
      </w:r>
      <w:bookmarkEnd w:id="221"/>
    </w:p>
    <w:tbl>
      <w:tblPr>
        <w:tblStyle w:val="a4"/>
        <w:tblW w:w="0" w:type="auto"/>
        <w:jc w:val="center"/>
        <w:tblLook w:val="04A0" w:firstRow="1" w:lastRow="0" w:firstColumn="1" w:lastColumn="0" w:noHBand="0" w:noVBand="1"/>
      </w:tblPr>
      <w:tblGrid>
        <w:gridCol w:w="1581"/>
        <w:gridCol w:w="1651"/>
        <w:gridCol w:w="1698"/>
        <w:gridCol w:w="1698"/>
        <w:gridCol w:w="1745"/>
      </w:tblGrid>
      <w:tr w:rsidR="00EB4AD7" w14:paraId="0A638E7E" w14:textId="77777777" w:rsidTr="0040750E">
        <w:trPr>
          <w:jc w:val="center"/>
        </w:trPr>
        <w:tc>
          <w:tcPr>
            <w:tcW w:w="1581" w:type="dxa"/>
          </w:tcPr>
          <w:p w14:paraId="482D5766" w14:textId="1E3B7B99" w:rsidR="00EB4AD7" w:rsidRDefault="00BC1CD0" w:rsidP="00265455">
            <w:pPr>
              <w:pStyle w:val="aff"/>
            </w:pPr>
            <w:r>
              <w:rPr>
                <w:rFonts w:hint="eastAsia"/>
              </w:rPr>
              <w:t>关系分类</w:t>
            </w:r>
          </w:p>
        </w:tc>
        <w:tc>
          <w:tcPr>
            <w:tcW w:w="1651" w:type="dxa"/>
          </w:tcPr>
          <w:p w14:paraId="0E7EC4F1" w14:textId="541C27E0" w:rsidR="00EB4AD7" w:rsidRDefault="00CF5D27" w:rsidP="00265455">
            <w:pPr>
              <w:pStyle w:val="aff"/>
            </w:pPr>
            <w:r>
              <w:rPr>
                <w:rFonts w:hint="eastAsia"/>
              </w:rPr>
              <w:t>一对一（</w:t>
            </w:r>
            <w:r w:rsidR="00DF3DDD">
              <w:t>1-1</w:t>
            </w:r>
            <w:r>
              <w:rPr>
                <w:rFonts w:hint="eastAsia"/>
              </w:rPr>
              <w:t>）</w:t>
            </w:r>
          </w:p>
        </w:tc>
        <w:tc>
          <w:tcPr>
            <w:tcW w:w="1698" w:type="dxa"/>
          </w:tcPr>
          <w:p w14:paraId="3055FFB5" w14:textId="287DD009" w:rsidR="00EB4AD7" w:rsidRDefault="00CF5D27" w:rsidP="00265455">
            <w:pPr>
              <w:pStyle w:val="aff"/>
            </w:pPr>
            <w:r>
              <w:rPr>
                <w:rFonts w:hint="eastAsia"/>
              </w:rPr>
              <w:t>一对多（</w:t>
            </w:r>
            <w:r w:rsidR="00DF3DDD">
              <w:t>1-</w:t>
            </w:r>
            <w:r w:rsidR="00DF3DDD">
              <w:rPr>
                <w:rFonts w:hint="eastAsia"/>
              </w:rPr>
              <w:t>N</w:t>
            </w:r>
            <w:r>
              <w:rPr>
                <w:rFonts w:hint="eastAsia"/>
              </w:rPr>
              <w:t>）</w:t>
            </w:r>
          </w:p>
        </w:tc>
        <w:tc>
          <w:tcPr>
            <w:tcW w:w="1698" w:type="dxa"/>
          </w:tcPr>
          <w:p w14:paraId="6E3F9865" w14:textId="74D8AC3F" w:rsidR="00EB4AD7" w:rsidRDefault="00CF5D27" w:rsidP="00265455">
            <w:pPr>
              <w:pStyle w:val="aff"/>
            </w:pPr>
            <w:r>
              <w:rPr>
                <w:rFonts w:hint="eastAsia"/>
              </w:rPr>
              <w:t>多对一（</w:t>
            </w:r>
            <w:r w:rsidR="00DF3DDD">
              <w:rPr>
                <w:rFonts w:hint="eastAsia"/>
              </w:rPr>
              <w:t>N-1</w:t>
            </w:r>
            <w:r>
              <w:rPr>
                <w:rFonts w:hint="eastAsia"/>
              </w:rPr>
              <w:t>）</w:t>
            </w:r>
          </w:p>
        </w:tc>
        <w:tc>
          <w:tcPr>
            <w:tcW w:w="1745" w:type="dxa"/>
          </w:tcPr>
          <w:p w14:paraId="18C64C23" w14:textId="157E035D" w:rsidR="00EB4AD7" w:rsidRDefault="00CF5D27" w:rsidP="00265455">
            <w:pPr>
              <w:pStyle w:val="aff"/>
            </w:pPr>
            <w:r>
              <w:rPr>
                <w:rFonts w:hint="eastAsia"/>
              </w:rPr>
              <w:t>多对多（</w:t>
            </w:r>
            <w:r w:rsidR="00DF3DDD">
              <w:t>N-N</w:t>
            </w:r>
            <w:r>
              <w:rPr>
                <w:rFonts w:hint="eastAsia"/>
              </w:rPr>
              <w:t>）</w:t>
            </w:r>
          </w:p>
        </w:tc>
      </w:tr>
      <w:tr w:rsidR="00EB4AD7" w14:paraId="6ADBBBA5" w14:textId="77777777" w:rsidTr="0040750E">
        <w:trPr>
          <w:jc w:val="center"/>
        </w:trPr>
        <w:tc>
          <w:tcPr>
            <w:tcW w:w="1581" w:type="dxa"/>
          </w:tcPr>
          <w:p w14:paraId="285E3EF5" w14:textId="2F176E1C" w:rsidR="00EB4AD7" w:rsidRDefault="00636FF5" w:rsidP="00265455">
            <w:pPr>
              <w:pStyle w:val="aff"/>
            </w:pPr>
            <w:r>
              <w:rPr>
                <w:rFonts w:hint="eastAsia"/>
              </w:rPr>
              <w:t>关系数量</w:t>
            </w:r>
          </w:p>
        </w:tc>
        <w:tc>
          <w:tcPr>
            <w:tcW w:w="1651" w:type="dxa"/>
          </w:tcPr>
          <w:p w14:paraId="42A205E9" w14:textId="3E422911" w:rsidR="00EB4AD7" w:rsidRDefault="00873CC3" w:rsidP="00265455">
            <w:pPr>
              <w:pStyle w:val="aff"/>
            </w:pPr>
            <w:r>
              <w:t>17</w:t>
            </w:r>
          </w:p>
        </w:tc>
        <w:tc>
          <w:tcPr>
            <w:tcW w:w="1698" w:type="dxa"/>
          </w:tcPr>
          <w:p w14:paraId="5CC98B5E" w14:textId="1DE9BDF6" w:rsidR="00EB4AD7" w:rsidRDefault="00873CC3" w:rsidP="00265455">
            <w:pPr>
              <w:pStyle w:val="aff"/>
            </w:pPr>
            <w:r>
              <w:t>26</w:t>
            </w:r>
          </w:p>
        </w:tc>
        <w:tc>
          <w:tcPr>
            <w:tcW w:w="1698" w:type="dxa"/>
          </w:tcPr>
          <w:p w14:paraId="3AF4792E" w14:textId="10277EA0" w:rsidR="00EB4AD7" w:rsidRDefault="00873CC3" w:rsidP="00265455">
            <w:pPr>
              <w:pStyle w:val="aff"/>
            </w:pPr>
            <w:r>
              <w:t>86</w:t>
            </w:r>
          </w:p>
        </w:tc>
        <w:tc>
          <w:tcPr>
            <w:tcW w:w="1745" w:type="dxa"/>
          </w:tcPr>
          <w:p w14:paraId="4FD99FFE" w14:textId="55AD6E9F" w:rsidR="00EB4AD7" w:rsidRDefault="00873CC3" w:rsidP="00265455">
            <w:pPr>
              <w:pStyle w:val="aff"/>
            </w:pPr>
            <w:r>
              <w:t>108</w:t>
            </w:r>
          </w:p>
        </w:tc>
      </w:tr>
      <w:tr w:rsidR="00CF5D27" w14:paraId="69B91E0A" w14:textId="77777777" w:rsidTr="0040750E">
        <w:trPr>
          <w:jc w:val="center"/>
        </w:trPr>
        <w:tc>
          <w:tcPr>
            <w:tcW w:w="1581" w:type="dxa"/>
          </w:tcPr>
          <w:p w14:paraId="0ABAAA1F" w14:textId="665F14BA" w:rsidR="00265455" w:rsidRDefault="00265455" w:rsidP="00265455">
            <w:pPr>
              <w:pStyle w:val="aff"/>
            </w:pPr>
            <w:r>
              <w:rPr>
                <w:rFonts w:hint="eastAsia"/>
              </w:rPr>
              <w:t>训练集边数量</w:t>
            </w:r>
          </w:p>
        </w:tc>
        <w:tc>
          <w:tcPr>
            <w:tcW w:w="1651" w:type="dxa"/>
            <w:tcBorders>
              <w:top w:val="single" w:sz="4" w:space="0" w:color="auto"/>
              <w:left w:val="single" w:sz="4" w:space="0" w:color="auto"/>
              <w:bottom w:val="single" w:sz="4" w:space="0" w:color="auto"/>
              <w:right w:val="single" w:sz="4" w:space="0" w:color="auto"/>
            </w:tcBorders>
            <w:shd w:val="clear" w:color="auto" w:fill="auto"/>
            <w:vAlign w:val="center"/>
          </w:tcPr>
          <w:p w14:paraId="361D206F" w14:textId="4F921EF5" w:rsidR="00265455" w:rsidRPr="00F52715" w:rsidRDefault="00265455" w:rsidP="00265455">
            <w:pPr>
              <w:pStyle w:val="aff"/>
            </w:pPr>
            <w:r w:rsidRPr="00F52715">
              <w:rPr>
                <w:rFonts w:eastAsia="等线"/>
                <w:color w:val="000000"/>
              </w:rPr>
              <w:t>4278</w:t>
            </w:r>
          </w:p>
        </w:tc>
        <w:tc>
          <w:tcPr>
            <w:tcW w:w="1698" w:type="dxa"/>
            <w:tcBorders>
              <w:top w:val="single" w:sz="4" w:space="0" w:color="auto"/>
              <w:left w:val="nil"/>
              <w:bottom w:val="single" w:sz="4" w:space="0" w:color="auto"/>
              <w:right w:val="single" w:sz="4" w:space="0" w:color="auto"/>
            </w:tcBorders>
            <w:shd w:val="clear" w:color="auto" w:fill="auto"/>
            <w:vAlign w:val="center"/>
          </w:tcPr>
          <w:p w14:paraId="16720C82" w14:textId="33BA79D7" w:rsidR="00265455" w:rsidRPr="00F52715" w:rsidRDefault="00265455" w:rsidP="00265455">
            <w:pPr>
              <w:pStyle w:val="aff"/>
            </w:pPr>
            <w:r w:rsidRPr="00F52715">
              <w:rPr>
                <w:rFonts w:eastAsia="等线"/>
                <w:color w:val="000000"/>
              </w:rPr>
              <w:t>12536</w:t>
            </w:r>
          </w:p>
        </w:tc>
        <w:tc>
          <w:tcPr>
            <w:tcW w:w="1698" w:type="dxa"/>
            <w:tcBorders>
              <w:top w:val="single" w:sz="4" w:space="0" w:color="auto"/>
              <w:left w:val="nil"/>
              <w:bottom w:val="single" w:sz="4" w:space="0" w:color="auto"/>
              <w:right w:val="single" w:sz="4" w:space="0" w:color="auto"/>
            </w:tcBorders>
            <w:shd w:val="clear" w:color="auto" w:fill="auto"/>
            <w:vAlign w:val="center"/>
          </w:tcPr>
          <w:p w14:paraId="305683F6" w14:textId="13E108F8" w:rsidR="00265455" w:rsidRPr="00F52715" w:rsidRDefault="00265455" w:rsidP="00265455">
            <w:pPr>
              <w:pStyle w:val="aff"/>
            </w:pPr>
            <w:r w:rsidRPr="00F52715">
              <w:rPr>
                <w:rFonts w:eastAsia="等线"/>
                <w:color w:val="000000"/>
              </w:rPr>
              <w:t>50635</w:t>
            </w:r>
          </w:p>
        </w:tc>
        <w:tc>
          <w:tcPr>
            <w:tcW w:w="1745" w:type="dxa"/>
            <w:tcBorders>
              <w:top w:val="single" w:sz="4" w:space="0" w:color="auto"/>
              <w:left w:val="nil"/>
              <w:bottom w:val="single" w:sz="4" w:space="0" w:color="auto"/>
              <w:right w:val="single" w:sz="4" w:space="0" w:color="auto"/>
            </w:tcBorders>
            <w:shd w:val="clear" w:color="auto" w:fill="auto"/>
            <w:vAlign w:val="center"/>
          </w:tcPr>
          <w:p w14:paraId="021138B5" w14:textId="3B21E018" w:rsidR="00265455" w:rsidRPr="00F52715" w:rsidRDefault="00265455" w:rsidP="00265455">
            <w:pPr>
              <w:pStyle w:val="aff"/>
            </w:pPr>
            <w:r w:rsidRPr="00F52715">
              <w:rPr>
                <w:rFonts w:eastAsia="等线"/>
                <w:color w:val="000000"/>
              </w:rPr>
              <w:t>204666</w:t>
            </w:r>
          </w:p>
        </w:tc>
      </w:tr>
      <w:tr w:rsidR="00CF5D27" w14:paraId="404D5C1B" w14:textId="77777777" w:rsidTr="0040750E">
        <w:trPr>
          <w:jc w:val="center"/>
        </w:trPr>
        <w:tc>
          <w:tcPr>
            <w:tcW w:w="1581" w:type="dxa"/>
          </w:tcPr>
          <w:p w14:paraId="7DC25EDE" w14:textId="16D69F4A" w:rsidR="00265455" w:rsidRDefault="00265455" w:rsidP="00265455">
            <w:pPr>
              <w:pStyle w:val="aff"/>
            </w:pPr>
            <w:r>
              <w:rPr>
                <w:rFonts w:hint="eastAsia"/>
              </w:rPr>
              <w:t>验证集边数量</w:t>
            </w:r>
          </w:p>
        </w:tc>
        <w:tc>
          <w:tcPr>
            <w:tcW w:w="1651" w:type="dxa"/>
            <w:tcBorders>
              <w:top w:val="single" w:sz="4" w:space="0" w:color="auto"/>
              <w:left w:val="single" w:sz="4" w:space="0" w:color="auto"/>
              <w:bottom w:val="single" w:sz="4" w:space="0" w:color="auto"/>
              <w:right w:val="single" w:sz="4" w:space="0" w:color="auto"/>
            </w:tcBorders>
            <w:shd w:val="clear" w:color="auto" w:fill="auto"/>
            <w:vAlign w:val="center"/>
          </w:tcPr>
          <w:p w14:paraId="24BE5772" w14:textId="4B0E2FFB" w:rsidR="00265455" w:rsidRPr="00F52715" w:rsidRDefault="00265455" w:rsidP="00265455">
            <w:pPr>
              <w:pStyle w:val="aff"/>
            </w:pPr>
            <w:r w:rsidRPr="00F52715">
              <w:rPr>
                <w:rFonts w:eastAsia="等线"/>
                <w:color w:val="000000"/>
              </w:rPr>
              <w:t>167</w:t>
            </w:r>
          </w:p>
        </w:tc>
        <w:tc>
          <w:tcPr>
            <w:tcW w:w="1698" w:type="dxa"/>
            <w:tcBorders>
              <w:top w:val="single" w:sz="4" w:space="0" w:color="auto"/>
              <w:left w:val="nil"/>
              <w:bottom w:val="single" w:sz="4" w:space="0" w:color="auto"/>
              <w:right w:val="single" w:sz="4" w:space="0" w:color="auto"/>
            </w:tcBorders>
            <w:shd w:val="clear" w:color="auto" w:fill="auto"/>
            <w:vAlign w:val="center"/>
          </w:tcPr>
          <w:p w14:paraId="352D805D" w14:textId="7A53993B" w:rsidR="00265455" w:rsidRPr="00F52715" w:rsidRDefault="00265455" w:rsidP="00265455">
            <w:pPr>
              <w:pStyle w:val="aff"/>
            </w:pPr>
            <w:r w:rsidRPr="00F52715">
              <w:rPr>
                <w:rFonts w:eastAsia="等线"/>
                <w:color w:val="000000"/>
              </w:rPr>
              <w:t>1043</w:t>
            </w:r>
          </w:p>
        </w:tc>
        <w:tc>
          <w:tcPr>
            <w:tcW w:w="1698" w:type="dxa"/>
            <w:tcBorders>
              <w:top w:val="single" w:sz="4" w:space="0" w:color="auto"/>
              <w:left w:val="nil"/>
              <w:bottom w:val="single" w:sz="4" w:space="0" w:color="auto"/>
              <w:right w:val="single" w:sz="4" w:space="0" w:color="auto"/>
            </w:tcBorders>
            <w:shd w:val="clear" w:color="auto" w:fill="auto"/>
            <w:vAlign w:val="center"/>
          </w:tcPr>
          <w:p w14:paraId="2DA2425C" w14:textId="742A5F98" w:rsidR="00265455" w:rsidRPr="00F52715" w:rsidRDefault="00265455" w:rsidP="00265455">
            <w:pPr>
              <w:pStyle w:val="aff"/>
            </w:pPr>
            <w:r w:rsidRPr="00F52715">
              <w:rPr>
                <w:rFonts w:eastAsia="等线"/>
                <w:color w:val="000000"/>
              </w:rPr>
              <w:t>3936</w:t>
            </w:r>
          </w:p>
        </w:tc>
        <w:tc>
          <w:tcPr>
            <w:tcW w:w="1745" w:type="dxa"/>
            <w:tcBorders>
              <w:top w:val="single" w:sz="4" w:space="0" w:color="auto"/>
              <w:left w:val="nil"/>
              <w:bottom w:val="single" w:sz="4" w:space="0" w:color="auto"/>
              <w:right w:val="single" w:sz="4" w:space="0" w:color="auto"/>
            </w:tcBorders>
            <w:shd w:val="clear" w:color="auto" w:fill="auto"/>
            <w:vAlign w:val="center"/>
          </w:tcPr>
          <w:p w14:paraId="44D87D57" w14:textId="18A25178" w:rsidR="00265455" w:rsidRPr="00F52715" w:rsidRDefault="00265455" w:rsidP="00265455">
            <w:pPr>
              <w:pStyle w:val="aff"/>
            </w:pPr>
            <w:r w:rsidRPr="00F52715">
              <w:rPr>
                <w:rFonts w:eastAsia="等线"/>
                <w:color w:val="000000"/>
              </w:rPr>
              <w:t>12389</w:t>
            </w:r>
          </w:p>
        </w:tc>
      </w:tr>
      <w:tr w:rsidR="00CF5D27" w14:paraId="533FA011" w14:textId="77777777" w:rsidTr="0040750E">
        <w:trPr>
          <w:jc w:val="center"/>
        </w:trPr>
        <w:tc>
          <w:tcPr>
            <w:tcW w:w="1581" w:type="dxa"/>
          </w:tcPr>
          <w:p w14:paraId="72D3480E" w14:textId="7C85B785" w:rsidR="00265455" w:rsidRDefault="00265455" w:rsidP="00265455">
            <w:pPr>
              <w:pStyle w:val="aff"/>
            </w:pPr>
            <w:r>
              <w:rPr>
                <w:rFonts w:hint="eastAsia"/>
              </w:rPr>
              <w:t>测试集边数量</w:t>
            </w:r>
          </w:p>
        </w:tc>
        <w:tc>
          <w:tcPr>
            <w:tcW w:w="1651" w:type="dxa"/>
            <w:tcBorders>
              <w:top w:val="nil"/>
              <w:left w:val="single" w:sz="4" w:space="0" w:color="auto"/>
              <w:bottom w:val="single" w:sz="4" w:space="0" w:color="auto"/>
              <w:right w:val="single" w:sz="4" w:space="0" w:color="auto"/>
            </w:tcBorders>
            <w:shd w:val="clear" w:color="auto" w:fill="auto"/>
            <w:vAlign w:val="center"/>
          </w:tcPr>
          <w:p w14:paraId="2E802F88" w14:textId="261C16D4" w:rsidR="00265455" w:rsidRPr="00F52715" w:rsidRDefault="00265455" w:rsidP="00265455">
            <w:pPr>
              <w:pStyle w:val="aff"/>
            </w:pPr>
            <w:r w:rsidRPr="00F52715">
              <w:rPr>
                <w:rFonts w:eastAsia="等线"/>
                <w:color w:val="000000"/>
              </w:rPr>
              <w:t>192</w:t>
            </w:r>
          </w:p>
        </w:tc>
        <w:tc>
          <w:tcPr>
            <w:tcW w:w="1698" w:type="dxa"/>
            <w:tcBorders>
              <w:top w:val="nil"/>
              <w:left w:val="nil"/>
              <w:bottom w:val="single" w:sz="4" w:space="0" w:color="auto"/>
              <w:right w:val="single" w:sz="4" w:space="0" w:color="auto"/>
            </w:tcBorders>
            <w:shd w:val="clear" w:color="auto" w:fill="auto"/>
            <w:vAlign w:val="center"/>
          </w:tcPr>
          <w:p w14:paraId="06AC445C" w14:textId="1EA47944" w:rsidR="00265455" w:rsidRPr="00F52715" w:rsidRDefault="00265455" w:rsidP="00265455">
            <w:pPr>
              <w:pStyle w:val="aff"/>
            </w:pPr>
            <w:r w:rsidRPr="00F52715">
              <w:rPr>
                <w:rFonts w:eastAsia="等线"/>
                <w:color w:val="000000"/>
              </w:rPr>
              <w:t>1293</w:t>
            </w:r>
          </w:p>
        </w:tc>
        <w:tc>
          <w:tcPr>
            <w:tcW w:w="1698" w:type="dxa"/>
            <w:tcBorders>
              <w:top w:val="nil"/>
              <w:left w:val="nil"/>
              <w:bottom w:val="single" w:sz="4" w:space="0" w:color="auto"/>
              <w:right w:val="single" w:sz="4" w:space="0" w:color="auto"/>
            </w:tcBorders>
            <w:shd w:val="clear" w:color="auto" w:fill="auto"/>
            <w:vAlign w:val="center"/>
          </w:tcPr>
          <w:p w14:paraId="19C729A2" w14:textId="26CCECA9" w:rsidR="00265455" w:rsidRPr="00F52715" w:rsidRDefault="00265455" w:rsidP="00265455">
            <w:pPr>
              <w:pStyle w:val="aff"/>
            </w:pPr>
            <w:r w:rsidRPr="00F52715">
              <w:rPr>
                <w:rFonts w:eastAsia="等线"/>
                <w:color w:val="000000"/>
              </w:rPr>
              <w:t>4508</w:t>
            </w:r>
          </w:p>
        </w:tc>
        <w:tc>
          <w:tcPr>
            <w:tcW w:w="1745" w:type="dxa"/>
            <w:tcBorders>
              <w:top w:val="nil"/>
              <w:left w:val="nil"/>
              <w:bottom w:val="single" w:sz="4" w:space="0" w:color="auto"/>
              <w:right w:val="single" w:sz="4" w:space="0" w:color="auto"/>
            </w:tcBorders>
            <w:shd w:val="clear" w:color="auto" w:fill="auto"/>
            <w:vAlign w:val="center"/>
          </w:tcPr>
          <w:p w14:paraId="0894E5C6" w14:textId="1E9FE9C3" w:rsidR="00265455" w:rsidRPr="00F52715" w:rsidRDefault="00265455" w:rsidP="00265455">
            <w:pPr>
              <w:pStyle w:val="aff"/>
            </w:pPr>
            <w:r w:rsidRPr="00F52715">
              <w:rPr>
                <w:rFonts w:eastAsia="等线"/>
                <w:color w:val="000000"/>
              </w:rPr>
              <w:t>14473</w:t>
            </w:r>
          </w:p>
        </w:tc>
      </w:tr>
    </w:tbl>
    <w:p w14:paraId="3032C6E8" w14:textId="0887E607" w:rsidR="000B066D" w:rsidRDefault="000B066D" w:rsidP="000B066D">
      <w:pPr>
        <w:ind w:firstLine="480"/>
        <w:rPr>
          <w:lang/>
        </w:rPr>
      </w:pPr>
      <w:r>
        <w:rPr>
          <w:rFonts w:hint="eastAsia"/>
          <w:lang/>
        </w:rPr>
        <w:t>根据划分后的关系分类评估的实验结果如</w:t>
      </w:r>
      <w:r>
        <w:rPr>
          <w:lang/>
        </w:rPr>
        <w:fldChar w:fldCharType="begin"/>
      </w:r>
      <w:r>
        <w:rPr>
          <w:lang/>
        </w:rPr>
        <w:instrText xml:space="preserve"> </w:instrText>
      </w:r>
      <w:r>
        <w:rPr>
          <w:rFonts w:hint="eastAsia"/>
          <w:lang/>
        </w:rPr>
        <w:instrText>REF _Ref74607721 \h</w:instrText>
      </w:r>
      <w:r>
        <w:rPr>
          <w:lang/>
        </w:rPr>
        <w:instrText xml:space="preserve"> </w:instrText>
      </w:r>
      <w:r>
        <w:rPr>
          <w:lang/>
        </w:rPr>
      </w:r>
      <w:r>
        <w:rPr>
          <w:lang/>
        </w:rPr>
        <w:fldChar w:fldCharType="separate"/>
      </w:r>
      <w:r w:rsidR="004D6817">
        <w:rPr>
          <w:rFonts w:hint="eastAsia"/>
        </w:rPr>
        <w:t>表</w:t>
      </w:r>
      <w:r w:rsidR="004D6817">
        <w:rPr>
          <w:noProof/>
        </w:rPr>
        <w:t>16</w:t>
      </w:r>
      <w:r>
        <w:rPr>
          <w:lang/>
        </w:rPr>
        <w:fldChar w:fldCharType="end"/>
      </w:r>
      <w:r>
        <w:rPr>
          <w:rFonts w:hint="eastAsia"/>
          <w:lang/>
        </w:rPr>
        <w:t>所示。其中，</w:t>
      </w:r>
      <w:r w:rsidR="00EF2845">
        <w:rPr>
          <w:lang/>
        </w:rPr>
        <w:t>COMPGCN</w:t>
      </w:r>
      <w:r w:rsidR="00057FD7">
        <w:rPr>
          <w:rFonts w:hint="eastAsia"/>
          <w:lang/>
        </w:rPr>
        <w:t>以及</w:t>
      </w:r>
      <w:r w:rsidR="00EF2845">
        <w:rPr>
          <w:rFonts w:hint="eastAsia"/>
          <w:lang/>
        </w:rPr>
        <w:t>CopER</w:t>
      </w:r>
      <w:r>
        <w:rPr>
          <w:rFonts w:hint="eastAsia"/>
          <w:lang/>
        </w:rPr>
        <w:t>的实验数据是</w:t>
      </w:r>
      <w:r w:rsidR="00E335B9">
        <w:rPr>
          <w:rFonts w:hint="eastAsia"/>
          <w:lang/>
        </w:rPr>
        <w:t>使用它们的开源代码</w:t>
      </w:r>
      <w:r w:rsidR="00A808C3">
        <w:rPr>
          <w:rFonts w:hint="eastAsia"/>
          <w:lang/>
        </w:rPr>
        <w:t>重新评估得到的</w:t>
      </w:r>
      <w:r>
        <w:rPr>
          <w:rFonts w:hint="eastAsia"/>
          <w:lang/>
        </w:rPr>
        <w:t>。通过实验可以看出来，</w:t>
      </w:r>
      <w:r w:rsidR="007F0AC8">
        <w:rPr>
          <w:lang/>
        </w:rPr>
        <w:t>HKGN</w:t>
      </w:r>
      <w:r>
        <w:rPr>
          <w:rFonts w:hint="eastAsia"/>
          <w:lang/>
        </w:rPr>
        <w:t>更加擅长捕获</w:t>
      </w:r>
      <w:r>
        <w:rPr>
          <w:rFonts w:hint="eastAsia"/>
          <w:lang/>
        </w:rPr>
        <w:t>1</w:t>
      </w:r>
      <w:r>
        <w:rPr>
          <w:lang/>
        </w:rPr>
        <w:t>-</w:t>
      </w:r>
      <w:r w:rsidR="00C435B9">
        <w:rPr>
          <w:rFonts w:hint="eastAsia"/>
          <w:lang/>
        </w:rPr>
        <w:t>N</w:t>
      </w:r>
      <w:r>
        <w:rPr>
          <w:rFonts w:hint="eastAsia"/>
          <w:lang/>
        </w:rPr>
        <w:t>，</w:t>
      </w:r>
      <w:r w:rsidR="00C435B9">
        <w:rPr>
          <w:lang/>
        </w:rPr>
        <w:t>N</w:t>
      </w:r>
      <w:r>
        <w:rPr>
          <w:lang/>
        </w:rPr>
        <w:t>-1</w:t>
      </w:r>
      <w:r>
        <w:rPr>
          <w:rFonts w:hint="eastAsia"/>
          <w:lang/>
        </w:rPr>
        <w:t>和</w:t>
      </w:r>
      <w:r w:rsidR="00C435B9">
        <w:rPr>
          <w:lang/>
        </w:rPr>
        <w:t>N-N</w:t>
      </w:r>
      <w:r>
        <w:rPr>
          <w:rFonts w:hint="eastAsia"/>
          <w:lang/>
        </w:rPr>
        <w:t>这样更复杂的关系，这可能是因为更复杂的关系可能拥有更丰富的图结构信息。</w:t>
      </w:r>
      <w:r w:rsidR="00FC591D">
        <w:rPr>
          <w:rFonts w:hint="eastAsia"/>
          <w:lang/>
        </w:rPr>
        <w:t>同时可以看出，</w:t>
      </w:r>
      <w:r w:rsidR="00FC591D">
        <w:rPr>
          <w:rFonts w:hint="eastAsia"/>
          <w:lang/>
        </w:rPr>
        <w:t>H</w:t>
      </w:r>
      <w:r w:rsidR="00FC591D">
        <w:rPr>
          <w:lang/>
        </w:rPr>
        <w:t>KGN</w:t>
      </w:r>
      <w:r w:rsidR="00FC591D">
        <w:rPr>
          <w:rFonts w:hint="eastAsia"/>
          <w:lang/>
        </w:rPr>
        <w:t>对于</w:t>
      </w:r>
      <w:r w:rsidR="00FC591D">
        <w:rPr>
          <w:rFonts w:hint="eastAsia"/>
          <w:lang/>
        </w:rPr>
        <w:t>1</w:t>
      </w:r>
      <w:r w:rsidR="00FC591D">
        <w:rPr>
          <w:lang/>
        </w:rPr>
        <w:t>-1</w:t>
      </w:r>
      <w:r w:rsidR="00FC591D">
        <w:rPr>
          <w:rFonts w:hint="eastAsia"/>
          <w:lang/>
        </w:rPr>
        <w:t>关系的预测效果较差，</w:t>
      </w:r>
      <w:r w:rsidR="00706903">
        <w:rPr>
          <w:rFonts w:hint="eastAsia"/>
          <w:lang/>
        </w:rPr>
        <w:t>这个可能是因为</w:t>
      </w:r>
      <w:r w:rsidR="00706903">
        <w:rPr>
          <w:rFonts w:hint="eastAsia"/>
          <w:lang/>
        </w:rPr>
        <w:t>1</w:t>
      </w:r>
      <w:r w:rsidR="00706903">
        <w:rPr>
          <w:lang/>
        </w:rPr>
        <w:t>-1</w:t>
      </w:r>
      <w:r w:rsidR="00706903">
        <w:rPr>
          <w:rFonts w:hint="eastAsia"/>
          <w:lang/>
        </w:rPr>
        <w:t>关系自身的信息被</w:t>
      </w:r>
      <w:r w:rsidR="005C7697">
        <w:rPr>
          <w:rFonts w:hint="eastAsia"/>
          <w:lang/>
        </w:rPr>
        <w:t>来自其它关系的信息干扰了。这也</w:t>
      </w:r>
      <w:r w:rsidR="006A341E">
        <w:rPr>
          <w:rFonts w:hint="eastAsia"/>
          <w:lang/>
        </w:rPr>
        <w:t>说明了</w:t>
      </w:r>
      <w:r w:rsidR="006A341E">
        <w:rPr>
          <w:rFonts w:hint="eastAsia"/>
          <w:lang/>
        </w:rPr>
        <w:t>H</w:t>
      </w:r>
      <w:r w:rsidR="006A341E">
        <w:rPr>
          <w:lang/>
        </w:rPr>
        <w:t>KGN</w:t>
      </w:r>
      <w:r w:rsidR="00C36198">
        <w:rPr>
          <w:rFonts w:hint="eastAsia"/>
          <w:lang/>
        </w:rPr>
        <w:t>或许可能通过设计更灵活的结构让信息在关系之间流通，比如借助门机制、残差链接等结构，或许可以进一步提升模型的性能。</w:t>
      </w:r>
      <w:r>
        <w:rPr>
          <w:rFonts w:hint="eastAsia"/>
          <w:lang/>
        </w:rPr>
        <w:t>但是在知识图谱中，往往多对多这样复杂关系数量更多，</w:t>
      </w:r>
      <w:r w:rsidR="00334FA5">
        <w:rPr>
          <w:rFonts w:hint="eastAsia"/>
          <w:lang/>
        </w:rPr>
        <w:t>比如</w:t>
      </w:r>
      <w:r w:rsidR="008A4F7D">
        <w:rPr>
          <w:lang/>
        </w:rPr>
        <w:fldChar w:fldCharType="begin"/>
      </w:r>
      <w:r w:rsidR="008A4F7D">
        <w:rPr>
          <w:lang/>
        </w:rPr>
        <w:instrText xml:space="preserve"> </w:instrText>
      </w:r>
      <w:r w:rsidR="008A4F7D">
        <w:rPr>
          <w:rFonts w:hint="eastAsia"/>
          <w:lang/>
        </w:rPr>
        <w:instrText>REF _Ref98168972 \h</w:instrText>
      </w:r>
      <w:r w:rsidR="008A4F7D">
        <w:rPr>
          <w:lang/>
        </w:rPr>
        <w:instrText xml:space="preserve"> </w:instrText>
      </w:r>
      <w:r w:rsidR="008A4F7D">
        <w:rPr>
          <w:lang/>
        </w:rPr>
      </w:r>
      <w:r w:rsidR="008A4F7D">
        <w:rPr>
          <w:lang/>
        </w:rPr>
        <w:fldChar w:fldCharType="separate"/>
      </w:r>
      <w:r w:rsidR="004D6817">
        <w:rPr>
          <w:rFonts w:hint="eastAsia"/>
        </w:rPr>
        <w:t>表</w:t>
      </w:r>
      <w:r w:rsidR="004D6817">
        <w:rPr>
          <w:noProof/>
        </w:rPr>
        <w:t>15</w:t>
      </w:r>
      <w:r w:rsidR="008A4F7D">
        <w:rPr>
          <w:lang/>
        </w:rPr>
        <w:fldChar w:fldCharType="end"/>
      </w:r>
      <w:r w:rsidR="008A4F7D">
        <w:rPr>
          <w:rFonts w:hint="eastAsia"/>
          <w:lang/>
        </w:rPr>
        <w:t>中统计的</w:t>
      </w:r>
      <w:r w:rsidR="008A4F7D">
        <w:rPr>
          <w:rFonts w:hint="eastAsia"/>
          <w:lang/>
        </w:rPr>
        <w:t>1</w:t>
      </w:r>
      <w:r w:rsidR="008A4F7D">
        <w:rPr>
          <w:lang/>
        </w:rPr>
        <w:t>-1</w:t>
      </w:r>
      <w:r w:rsidR="008A4F7D">
        <w:rPr>
          <w:rFonts w:hint="eastAsia"/>
          <w:lang/>
        </w:rPr>
        <w:t>关系</w:t>
      </w:r>
      <w:proofErr w:type="gramStart"/>
      <w:r w:rsidR="008A4F7D">
        <w:rPr>
          <w:rFonts w:hint="eastAsia"/>
          <w:lang/>
        </w:rPr>
        <w:t>边数量</w:t>
      </w:r>
      <w:proofErr w:type="gramEnd"/>
      <w:r w:rsidR="008A4F7D">
        <w:rPr>
          <w:rFonts w:hint="eastAsia"/>
          <w:lang/>
        </w:rPr>
        <w:t>仅仅占全部</w:t>
      </w:r>
      <w:proofErr w:type="gramStart"/>
      <w:r w:rsidR="008A4F7D">
        <w:rPr>
          <w:rFonts w:hint="eastAsia"/>
          <w:lang/>
        </w:rPr>
        <w:t>边数量</w:t>
      </w:r>
      <w:proofErr w:type="gramEnd"/>
      <w:r w:rsidR="008A4F7D">
        <w:rPr>
          <w:rFonts w:hint="eastAsia"/>
          <w:lang/>
        </w:rPr>
        <w:t>的</w:t>
      </w:r>
      <w:r w:rsidR="008A4F7D">
        <w:rPr>
          <w:rFonts w:hint="eastAsia"/>
          <w:lang/>
        </w:rPr>
        <w:t>1</w:t>
      </w:r>
      <w:r w:rsidR="008A4F7D">
        <w:rPr>
          <w:lang/>
        </w:rPr>
        <w:t>.5%</w:t>
      </w:r>
      <w:r w:rsidR="008A4F7D">
        <w:rPr>
          <w:rFonts w:hint="eastAsia"/>
          <w:lang/>
        </w:rPr>
        <w:t>左右，</w:t>
      </w:r>
      <w:r>
        <w:rPr>
          <w:rFonts w:hint="eastAsia"/>
          <w:lang/>
        </w:rPr>
        <w:t>这也</w:t>
      </w:r>
      <w:r w:rsidR="008A4F7D">
        <w:rPr>
          <w:rFonts w:hint="eastAsia"/>
          <w:lang/>
        </w:rPr>
        <w:t>解释</w:t>
      </w:r>
      <w:r>
        <w:rPr>
          <w:rFonts w:hint="eastAsia"/>
          <w:lang/>
        </w:rPr>
        <w:t>了为什么</w:t>
      </w:r>
      <w:r w:rsidR="009603FF">
        <w:rPr>
          <w:lang/>
        </w:rPr>
        <w:t>HKGN</w:t>
      </w:r>
      <w:r>
        <w:rPr>
          <w:rFonts w:hint="eastAsia"/>
          <w:lang/>
        </w:rPr>
        <w:t>在总体上取得了更好的效果。</w:t>
      </w:r>
    </w:p>
    <w:p w14:paraId="27058408" w14:textId="302E94E7" w:rsidR="000B066D" w:rsidRDefault="000B066D" w:rsidP="000B066D">
      <w:pPr>
        <w:pStyle w:val="afc"/>
      </w:pPr>
      <w:bookmarkStart w:id="222" w:name="_Ref74607721"/>
      <w:bookmarkStart w:id="223" w:name="_Toc100254239"/>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16</w:t>
      </w:r>
      <w:r>
        <w:fldChar w:fldCharType="end"/>
      </w:r>
      <w:bookmarkEnd w:id="222"/>
      <w:r>
        <w:t xml:space="preserve">  </w:t>
      </w:r>
      <w:r w:rsidR="006E6EA7">
        <w:t>HKGN</w:t>
      </w:r>
      <w:r>
        <w:rPr>
          <w:rFonts w:hint="eastAsia"/>
        </w:rPr>
        <w:t>关系分类的实验结果</w:t>
      </w:r>
      <w:bookmarkEnd w:id="223"/>
      <w:r>
        <w:t xml:space="preserve"> </w:t>
      </w:r>
    </w:p>
    <w:tbl>
      <w:tblPr>
        <w:tblStyle w:val="a4"/>
        <w:tblW w:w="9209" w:type="dxa"/>
        <w:jc w:val="center"/>
        <w:tblLook w:val="04A0" w:firstRow="1" w:lastRow="0" w:firstColumn="1" w:lastColumn="0" w:noHBand="0" w:noVBand="1"/>
      </w:tblPr>
      <w:tblGrid>
        <w:gridCol w:w="1098"/>
        <w:gridCol w:w="1173"/>
        <w:gridCol w:w="883"/>
        <w:gridCol w:w="894"/>
        <w:gridCol w:w="888"/>
        <w:gridCol w:w="689"/>
        <w:gridCol w:w="625"/>
        <w:gridCol w:w="888"/>
        <w:gridCol w:w="689"/>
        <w:gridCol w:w="658"/>
        <w:gridCol w:w="984"/>
      </w:tblGrid>
      <w:tr w:rsidR="00C7791E" w:rsidRPr="00F0046B" w14:paraId="757542A9" w14:textId="77777777" w:rsidTr="00EF2845">
        <w:trPr>
          <w:trHeight w:val="320"/>
          <w:jc w:val="center"/>
        </w:trPr>
        <w:tc>
          <w:tcPr>
            <w:tcW w:w="2271" w:type="dxa"/>
            <w:gridSpan w:val="2"/>
          </w:tcPr>
          <w:p w14:paraId="0D74D189" w14:textId="19E34383" w:rsidR="00C7791E" w:rsidRPr="000454FF" w:rsidRDefault="00C7791E" w:rsidP="00970C5C">
            <w:pPr>
              <w:pStyle w:val="aff"/>
              <w:rPr>
                <w:lang w:val="en-US"/>
              </w:rPr>
            </w:pPr>
            <w:r>
              <w:rPr>
                <w:rFonts w:hint="eastAsia"/>
                <w:lang w:val="en-US"/>
              </w:rPr>
              <w:t>对比模型</w:t>
            </w:r>
          </w:p>
        </w:tc>
        <w:tc>
          <w:tcPr>
            <w:tcW w:w="2665" w:type="dxa"/>
            <w:gridSpan w:val="3"/>
            <w:noWrap/>
          </w:tcPr>
          <w:p w14:paraId="1D1616B1" w14:textId="5D4FD452" w:rsidR="00C7791E" w:rsidRPr="000051A9" w:rsidRDefault="00C7791E" w:rsidP="00970C5C">
            <w:pPr>
              <w:pStyle w:val="aff"/>
              <w:rPr>
                <w:lang w:val="en-US"/>
              </w:rPr>
            </w:pPr>
            <w:r>
              <w:rPr>
                <w:lang w:val="en-US"/>
              </w:rPr>
              <w:t>COMPGCN</w:t>
            </w:r>
          </w:p>
        </w:tc>
        <w:tc>
          <w:tcPr>
            <w:tcW w:w="2202" w:type="dxa"/>
            <w:gridSpan w:val="3"/>
            <w:noWrap/>
          </w:tcPr>
          <w:p w14:paraId="5B3380DE" w14:textId="43AC352C" w:rsidR="00C7791E" w:rsidRPr="000051A9" w:rsidRDefault="00C7791E" w:rsidP="005E28E2">
            <w:pPr>
              <w:pStyle w:val="aff"/>
              <w:rPr>
                <w:lang w:val="en-US"/>
              </w:rPr>
            </w:pPr>
            <w:r>
              <w:rPr>
                <w:lang w:val="en-US"/>
              </w:rPr>
              <w:t>HKGN</w:t>
            </w:r>
          </w:p>
        </w:tc>
        <w:tc>
          <w:tcPr>
            <w:tcW w:w="2071" w:type="dxa"/>
            <w:gridSpan w:val="3"/>
            <w:noWrap/>
          </w:tcPr>
          <w:p w14:paraId="2EE3D529" w14:textId="381EB4D5" w:rsidR="00C7791E" w:rsidRPr="000051A9" w:rsidRDefault="00C7791E" w:rsidP="005E28E2">
            <w:pPr>
              <w:widowControl/>
              <w:spacing w:line="240" w:lineRule="auto"/>
              <w:ind w:firstLineChars="0" w:firstLine="0"/>
              <w:jc w:val="center"/>
            </w:pPr>
            <w:proofErr w:type="spellStart"/>
            <w:r>
              <w:t>C</w:t>
            </w:r>
            <w:r>
              <w:rPr>
                <w:rFonts w:hint="eastAsia"/>
              </w:rPr>
              <w:t>opER</w:t>
            </w:r>
            <w:proofErr w:type="spellEnd"/>
          </w:p>
        </w:tc>
      </w:tr>
      <w:tr w:rsidR="00F84FE9" w:rsidRPr="00F0046B" w14:paraId="390659E9" w14:textId="77777777" w:rsidTr="00EF2845">
        <w:trPr>
          <w:trHeight w:val="320"/>
          <w:jc w:val="center"/>
        </w:trPr>
        <w:tc>
          <w:tcPr>
            <w:tcW w:w="1098" w:type="dxa"/>
          </w:tcPr>
          <w:p w14:paraId="4166B2F4" w14:textId="6893CEBD" w:rsidR="00F84FE9" w:rsidRDefault="00F84FE9" w:rsidP="00F84FE9">
            <w:pPr>
              <w:pStyle w:val="aff"/>
              <w:rPr>
                <w:lang w:val="en-US"/>
              </w:rPr>
            </w:pPr>
            <w:r>
              <w:rPr>
                <w:rFonts w:hint="eastAsia"/>
                <w:lang w:val="en-US"/>
              </w:rPr>
              <w:t>预测任务</w:t>
            </w:r>
          </w:p>
        </w:tc>
        <w:tc>
          <w:tcPr>
            <w:tcW w:w="1173" w:type="dxa"/>
            <w:noWrap/>
          </w:tcPr>
          <w:p w14:paraId="1BEC2484" w14:textId="096F2233" w:rsidR="00F84FE9" w:rsidRPr="000454FF" w:rsidRDefault="00F84FE9" w:rsidP="00F84FE9">
            <w:pPr>
              <w:pStyle w:val="aff"/>
              <w:rPr>
                <w:lang w:val="en-US"/>
              </w:rPr>
            </w:pPr>
            <w:r w:rsidRPr="000454FF">
              <w:rPr>
                <w:rFonts w:hint="eastAsia"/>
                <w:lang w:val="en-US"/>
              </w:rPr>
              <w:t>关系分类</w:t>
            </w:r>
          </w:p>
        </w:tc>
        <w:tc>
          <w:tcPr>
            <w:tcW w:w="883" w:type="dxa"/>
            <w:noWrap/>
          </w:tcPr>
          <w:p w14:paraId="4D41A8AE" w14:textId="077FA379" w:rsidR="00F84FE9" w:rsidRPr="000051A9" w:rsidRDefault="00F84FE9" w:rsidP="00F84FE9">
            <w:pPr>
              <w:pStyle w:val="aff"/>
              <w:rPr>
                <w:lang w:val="en-US"/>
              </w:rPr>
            </w:pPr>
            <w:r w:rsidRPr="000051A9">
              <w:rPr>
                <w:rFonts w:hint="eastAsia"/>
                <w:lang w:val="en-US"/>
              </w:rPr>
              <w:t>MRR</w:t>
            </w:r>
          </w:p>
        </w:tc>
        <w:tc>
          <w:tcPr>
            <w:tcW w:w="894" w:type="dxa"/>
            <w:noWrap/>
          </w:tcPr>
          <w:p w14:paraId="6AF0F50C" w14:textId="46AEFB20" w:rsidR="00F84FE9" w:rsidRPr="000051A9" w:rsidRDefault="00F84FE9" w:rsidP="00F84FE9">
            <w:pPr>
              <w:pStyle w:val="aff"/>
              <w:rPr>
                <w:lang w:val="en-US"/>
              </w:rPr>
            </w:pPr>
            <w:r w:rsidRPr="000051A9">
              <w:rPr>
                <w:rFonts w:hint="eastAsia"/>
                <w:lang w:val="en-US"/>
              </w:rPr>
              <w:t>MR</w:t>
            </w:r>
          </w:p>
        </w:tc>
        <w:tc>
          <w:tcPr>
            <w:tcW w:w="888" w:type="dxa"/>
            <w:noWrap/>
          </w:tcPr>
          <w:p w14:paraId="38F5C565" w14:textId="41E4CDDF" w:rsidR="00F84FE9" w:rsidRPr="000051A9" w:rsidRDefault="00F84FE9" w:rsidP="00F84FE9">
            <w:pPr>
              <w:pStyle w:val="aff"/>
              <w:rPr>
                <w:lang w:val="en-US"/>
              </w:rPr>
            </w:pPr>
            <w:r w:rsidRPr="000051A9">
              <w:rPr>
                <w:rFonts w:hint="eastAsia"/>
                <w:lang w:val="en-US"/>
              </w:rPr>
              <w:t>Hit</w:t>
            </w:r>
            <w:r>
              <w:rPr>
                <w:lang w:val="en-US"/>
              </w:rPr>
              <w:t>@</w:t>
            </w:r>
            <w:r w:rsidRPr="000051A9">
              <w:rPr>
                <w:rFonts w:hint="eastAsia"/>
                <w:lang w:val="en-US"/>
              </w:rPr>
              <w:t>10</w:t>
            </w:r>
          </w:p>
        </w:tc>
        <w:tc>
          <w:tcPr>
            <w:tcW w:w="689" w:type="dxa"/>
            <w:noWrap/>
          </w:tcPr>
          <w:p w14:paraId="47A28D3B" w14:textId="01BAB64A" w:rsidR="00F84FE9" w:rsidRPr="000051A9" w:rsidRDefault="00F84FE9" w:rsidP="00F84FE9">
            <w:pPr>
              <w:pStyle w:val="aff"/>
              <w:rPr>
                <w:lang w:val="en-US"/>
              </w:rPr>
            </w:pPr>
            <w:r w:rsidRPr="000051A9">
              <w:rPr>
                <w:rFonts w:hint="eastAsia"/>
                <w:lang w:val="en-US"/>
              </w:rPr>
              <w:t>MRR</w:t>
            </w:r>
          </w:p>
        </w:tc>
        <w:tc>
          <w:tcPr>
            <w:tcW w:w="625" w:type="dxa"/>
            <w:noWrap/>
          </w:tcPr>
          <w:p w14:paraId="4210EC98" w14:textId="72EFD2ED" w:rsidR="00F84FE9" w:rsidRPr="000051A9" w:rsidRDefault="00F84FE9" w:rsidP="00F84FE9">
            <w:pPr>
              <w:pStyle w:val="aff"/>
              <w:rPr>
                <w:lang w:val="en-US"/>
              </w:rPr>
            </w:pPr>
            <w:r w:rsidRPr="000051A9">
              <w:rPr>
                <w:rFonts w:hint="eastAsia"/>
                <w:lang w:val="en-US"/>
              </w:rPr>
              <w:t>MR</w:t>
            </w:r>
          </w:p>
        </w:tc>
        <w:tc>
          <w:tcPr>
            <w:tcW w:w="888" w:type="dxa"/>
            <w:noWrap/>
          </w:tcPr>
          <w:p w14:paraId="1E516D18" w14:textId="757BC815" w:rsidR="00F84FE9" w:rsidRPr="000051A9" w:rsidRDefault="00F84FE9" w:rsidP="00F84FE9">
            <w:pPr>
              <w:pStyle w:val="aff"/>
              <w:rPr>
                <w:lang w:val="en-US"/>
              </w:rPr>
            </w:pPr>
            <w:r w:rsidRPr="000051A9">
              <w:rPr>
                <w:rFonts w:hint="eastAsia"/>
                <w:lang w:val="en-US"/>
              </w:rPr>
              <w:t>Hit</w:t>
            </w:r>
            <w:r>
              <w:rPr>
                <w:lang w:val="en-US"/>
              </w:rPr>
              <w:t>@</w:t>
            </w:r>
            <w:r w:rsidRPr="000051A9">
              <w:rPr>
                <w:rFonts w:hint="eastAsia"/>
                <w:lang w:val="en-US"/>
              </w:rPr>
              <w:t>10</w:t>
            </w:r>
          </w:p>
        </w:tc>
        <w:tc>
          <w:tcPr>
            <w:tcW w:w="689" w:type="dxa"/>
            <w:noWrap/>
          </w:tcPr>
          <w:p w14:paraId="34D2FE72" w14:textId="28B7B375" w:rsidR="00F84FE9" w:rsidRPr="000051A9" w:rsidRDefault="00F84FE9" w:rsidP="00F84FE9">
            <w:pPr>
              <w:pStyle w:val="aff"/>
              <w:rPr>
                <w:lang w:val="en-US"/>
              </w:rPr>
            </w:pPr>
            <w:r w:rsidRPr="000051A9">
              <w:rPr>
                <w:rFonts w:hint="eastAsia"/>
                <w:lang w:val="en-US"/>
              </w:rPr>
              <w:t>MRR</w:t>
            </w:r>
          </w:p>
        </w:tc>
        <w:tc>
          <w:tcPr>
            <w:tcW w:w="658" w:type="dxa"/>
            <w:noWrap/>
          </w:tcPr>
          <w:p w14:paraId="1D783541" w14:textId="2A6C63A6" w:rsidR="00F84FE9" w:rsidRPr="000051A9" w:rsidRDefault="00F84FE9" w:rsidP="00F84FE9">
            <w:pPr>
              <w:pStyle w:val="aff"/>
              <w:rPr>
                <w:lang w:val="en-US"/>
              </w:rPr>
            </w:pPr>
            <w:r w:rsidRPr="000051A9">
              <w:rPr>
                <w:rFonts w:hint="eastAsia"/>
                <w:lang w:val="en-US"/>
              </w:rPr>
              <w:t>MR</w:t>
            </w:r>
          </w:p>
        </w:tc>
        <w:tc>
          <w:tcPr>
            <w:tcW w:w="724" w:type="dxa"/>
          </w:tcPr>
          <w:p w14:paraId="279FD049" w14:textId="1B37B079" w:rsidR="00F84FE9" w:rsidRPr="000051A9" w:rsidRDefault="00F84FE9" w:rsidP="00F84FE9">
            <w:pPr>
              <w:widowControl/>
              <w:spacing w:line="240" w:lineRule="auto"/>
              <w:ind w:firstLineChars="0" w:firstLine="0"/>
              <w:jc w:val="center"/>
            </w:pPr>
            <w:r w:rsidRPr="000051A9">
              <w:rPr>
                <w:rFonts w:hint="eastAsia"/>
              </w:rPr>
              <w:t>Hit</w:t>
            </w:r>
            <w:r>
              <w:t>@</w:t>
            </w:r>
            <w:r w:rsidRPr="000051A9">
              <w:rPr>
                <w:rFonts w:hint="eastAsia"/>
              </w:rPr>
              <w:t>10</w:t>
            </w:r>
          </w:p>
        </w:tc>
      </w:tr>
      <w:tr w:rsidR="00F84FE9" w:rsidRPr="00F0046B" w14:paraId="079AFE04" w14:textId="77777777" w:rsidTr="00EF2845">
        <w:trPr>
          <w:trHeight w:val="320"/>
          <w:jc w:val="center"/>
        </w:trPr>
        <w:tc>
          <w:tcPr>
            <w:tcW w:w="1098" w:type="dxa"/>
            <w:vMerge w:val="restart"/>
            <w:noWrap/>
            <w:vAlign w:val="center"/>
            <w:hideMark/>
          </w:tcPr>
          <w:p w14:paraId="2E61D0FD" w14:textId="77777777" w:rsidR="00F84FE9" w:rsidRDefault="00F84FE9" w:rsidP="00F84FE9">
            <w:pPr>
              <w:pStyle w:val="aff"/>
              <w:rPr>
                <w:lang w:val="en-US"/>
              </w:rPr>
            </w:pPr>
            <w:r>
              <w:rPr>
                <w:rFonts w:hint="eastAsia"/>
                <w:lang w:val="en-US"/>
              </w:rPr>
              <w:t>头实体</w:t>
            </w:r>
          </w:p>
          <w:p w14:paraId="3426282B" w14:textId="1DD5CE8E" w:rsidR="00F84FE9" w:rsidRPr="00F0046B" w:rsidRDefault="00F84FE9" w:rsidP="00F84FE9">
            <w:pPr>
              <w:pStyle w:val="aff"/>
              <w:rPr>
                <w:lang w:val="en-US"/>
              </w:rPr>
            </w:pPr>
            <w:r>
              <w:rPr>
                <w:rFonts w:hint="eastAsia"/>
                <w:lang w:val="en-US"/>
              </w:rPr>
              <w:t>预测</w:t>
            </w:r>
          </w:p>
        </w:tc>
        <w:tc>
          <w:tcPr>
            <w:tcW w:w="1173" w:type="dxa"/>
            <w:noWrap/>
            <w:hideMark/>
          </w:tcPr>
          <w:p w14:paraId="36DFC706" w14:textId="77777777" w:rsidR="00F84FE9" w:rsidRPr="00F0046B" w:rsidRDefault="00F84FE9" w:rsidP="00F84FE9">
            <w:pPr>
              <w:pStyle w:val="aff"/>
              <w:rPr>
                <w:lang w:val="en-US"/>
              </w:rPr>
            </w:pPr>
            <w:r w:rsidRPr="00F0046B">
              <w:rPr>
                <w:rFonts w:hint="eastAsia"/>
                <w:lang w:val="en-US"/>
              </w:rPr>
              <w:t>1-1</w:t>
            </w:r>
          </w:p>
        </w:tc>
        <w:tc>
          <w:tcPr>
            <w:tcW w:w="883" w:type="dxa"/>
            <w:noWrap/>
            <w:hideMark/>
          </w:tcPr>
          <w:p w14:paraId="41E2FD02" w14:textId="77777777" w:rsidR="00F84FE9" w:rsidRPr="00F0046B" w:rsidRDefault="00F84FE9" w:rsidP="00F84FE9">
            <w:pPr>
              <w:pStyle w:val="aff"/>
              <w:rPr>
                <w:b/>
                <w:bCs/>
                <w:lang w:val="en-US"/>
              </w:rPr>
            </w:pPr>
            <w:r w:rsidRPr="00F0046B">
              <w:rPr>
                <w:rFonts w:hint="eastAsia"/>
                <w:b/>
                <w:bCs/>
                <w:lang w:val="en-US"/>
              </w:rPr>
              <w:t>0.489</w:t>
            </w:r>
          </w:p>
        </w:tc>
        <w:tc>
          <w:tcPr>
            <w:tcW w:w="894" w:type="dxa"/>
            <w:noWrap/>
            <w:hideMark/>
          </w:tcPr>
          <w:p w14:paraId="3C1108AC" w14:textId="77777777" w:rsidR="00F84FE9" w:rsidRPr="00F0046B" w:rsidRDefault="00F84FE9" w:rsidP="00F84FE9">
            <w:pPr>
              <w:pStyle w:val="aff"/>
              <w:rPr>
                <w:lang w:val="en-US"/>
              </w:rPr>
            </w:pPr>
            <w:r w:rsidRPr="00F0046B">
              <w:rPr>
                <w:rFonts w:hint="eastAsia"/>
                <w:lang w:val="en-US"/>
              </w:rPr>
              <w:t>220</w:t>
            </w:r>
          </w:p>
        </w:tc>
        <w:tc>
          <w:tcPr>
            <w:tcW w:w="888" w:type="dxa"/>
            <w:noWrap/>
            <w:hideMark/>
          </w:tcPr>
          <w:p w14:paraId="74868B3E" w14:textId="77777777" w:rsidR="00F84FE9" w:rsidRPr="00F0046B" w:rsidRDefault="00F84FE9" w:rsidP="00F84FE9">
            <w:pPr>
              <w:pStyle w:val="aff"/>
              <w:rPr>
                <w:b/>
                <w:bCs/>
                <w:lang w:val="en-US"/>
              </w:rPr>
            </w:pPr>
            <w:r w:rsidRPr="00F0046B">
              <w:rPr>
                <w:rFonts w:hint="eastAsia"/>
                <w:b/>
                <w:bCs/>
                <w:lang w:val="en-US"/>
              </w:rPr>
              <w:t>0.609</w:t>
            </w:r>
          </w:p>
        </w:tc>
        <w:tc>
          <w:tcPr>
            <w:tcW w:w="689" w:type="dxa"/>
            <w:noWrap/>
            <w:hideMark/>
          </w:tcPr>
          <w:p w14:paraId="6898C4C7" w14:textId="77777777" w:rsidR="00F84FE9" w:rsidRPr="00F0046B" w:rsidRDefault="00F84FE9" w:rsidP="00F84FE9">
            <w:pPr>
              <w:pStyle w:val="aff"/>
              <w:rPr>
                <w:lang w:val="en-US"/>
              </w:rPr>
            </w:pPr>
            <w:r w:rsidRPr="00F0046B">
              <w:rPr>
                <w:rFonts w:hint="eastAsia"/>
                <w:lang w:val="en-US"/>
              </w:rPr>
              <w:t>0.398</w:t>
            </w:r>
          </w:p>
        </w:tc>
        <w:tc>
          <w:tcPr>
            <w:tcW w:w="625" w:type="dxa"/>
            <w:noWrap/>
            <w:hideMark/>
          </w:tcPr>
          <w:p w14:paraId="47C1FEDA" w14:textId="77777777" w:rsidR="00F84FE9" w:rsidRPr="00F0046B" w:rsidRDefault="00F84FE9" w:rsidP="00F84FE9">
            <w:pPr>
              <w:pStyle w:val="aff"/>
              <w:rPr>
                <w:b/>
                <w:bCs/>
                <w:lang w:val="en-US"/>
              </w:rPr>
            </w:pPr>
            <w:r w:rsidRPr="00F0046B">
              <w:rPr>
                <w:rFonts w:hint="eastAsia"/>
                <w:b/>
                <w:bCs/>
                <w:lang w:val="en-US"/>
              </w:rPr>
              <w:t>175</w:t>
            </w:r>
          </w:p>
        </w:tc>
        <w:tc>
          <w:tcPr>
            <w:tcW w:w="888" w:type="dxa"/>
            <w:noWrap/>
            <w:hideMark/>
          </w:tcPr>
          <w:p w14:paraId="785AD4FF" w14:textId="77777777" w:rsidR="00F84FE9" w:rsidRPr="00F0046B" w:rsidRDefault="00F84FE9" w:rsidP="00F84FE9">
            <w:pPr>
              <w:pStyle w:val="aff"/>
              <w:rPr>
                <w:lang w:val="en-US"/>
              </w:rPr>
            </w:pPr>
            <w:r w:rsidRPr="00F0046B">
              <w:rPr>
                <w:rFonts w:hint="eastAsia"/>
                <w:lang w:val="en-US"/>
              </w:rPr>
              <w:t>0.583</w:t>
            </w:r>
          </w:p>
        </w:tc>
        <w:tc>
          <w:tcPr>
            <w:tcW w:w="689" w:type="dxa"/>
            <w:noWrap/>
            <w:hideMark/>
          </w:tcPr>
          <w:p w14:paraId="4FAA38BE" w14:textId="77777777" w:rsidR="00F84FE9" w:rsidRPr="00F0046B" w:rsidRDefault="00F84FE9" w:rsidP="00F84FE9">
            <w:pPr>
              <w:pStyle w:val="aff"/>
              <w:rPr>
                <w:lang w:val="en-US"/>
              </w:rPr>
            </w:pPr>
            <w:r w:rsidRPr="00F0046B">
              <w:rPr>
                <w:rFonts w:hint="eastAsia"/>
                <w:lang w:val="en-US"/>
              </w:rPr>
              <w:t>0.429</w:t>
            </w:r>
          </w:p>
        </w:tc>
        <w:tc>
          <w:tcPr>
            <w:tcW w:w="658" w:type="dxa"/>
            <w:noWrap/>
            <w:hideMark/>
          </w:tcPr>
          <w:p w14:paraId="504F9F79" w14:textId="77777777" w:rsidR="00F84FE9" w:rsidRPr="00F0046B" w:rsidRDefault="00F84FE9" w:rsidP="00F84FE9">
            <w:pPr>
              <w:pStyle w:val="aff"/>
              <w:rPr>
                <w:lang w:val="en-US"/>
              </w:rPr>
            </w:pPr>
            <w:r w:rsidRPr="00F0046B">
              <w:rPr>
                <w:rFonts w:hint="eastAsia"/>
                <w:lang w:val="en-US"/>
              </w:rPr>
              <w:t>722</w:t>
            </w:r>
          </w:p>
        </w:tc>
        <w:tc>
          <w:tcPr>
            <w:tcW w:w="724" w:type="dxa"/>
            <w:noWrap/>
            <w:hideMark/>
          </w:tcPr>
          <w:p w14:paraId="19A5C59E" w14:textId="77777777" w:rsidR="00F84FE9" w:rsidRPr="00F0046B" w:rsidRDefault="00F84FE9" w:rsidP="00F84FE9">
            <w:pPr>
              <w:pStyle w:val="aff"/>
              <w:rPr>
                <w:lang w:val="en-US"/>
              </w:rPr>
            </w:pPr>
            <w:r w:rsidRPr="00F0046B">
              <w:rPr>
                <w:rFonts w:hint="eastAsia"/>
                <w:lang w:val="en-US"/>
              </w:rPr>
              <w:t>0.531</w:t>
            </w:r>
          </w:p>
        </w:tc>
      </w:tr>
      <w:tr w:rsidR="00F84FE9" w:rsidRPr="00F0046B" w14:paraId="63566641" w14:textId="77777777" w:rsidTr="00EF2845">
        <w:trPr>
          <w:trHeight w:val="320"/>
          <w:jc w:val="center"/>
        </w:trPr>
        <w:tc>
          <w:tcPr>
            <w:tcW w:w="1098" w:type="dxa"/>
            <w:vMerge/>
            <w:vAlign w:val="center"/>
            <w:hideMark/>
          </w:tcPr>
          <w:p w14:paraId="600F9B18" w14:textId="77777777" w:rsidR="00F84FE9" w:rsidRPr="00F0046B" w:rsidRDefault="00F84FE9" w:rsidP="00F84FE9">
            <w:pPr>
              <w:pStyle w:val="aff"/>
              <w:rPr>
                <w:lang w:val="en-US"/>
              </w:rPr>
            </w:pPr>
          </w:p>
        </w:tc>
        <w:tc>
          <w:tcPr>
            <w:tcW w:w="1173" w:type="dxa"/>
            <w:noWrap/>
            <w:hideMark/>
          </w:tcPr>
          <w:p w14:paraId="51BDD809" w14:textId="77777777" w:rsidR="00F84FE9" w:rsidRPr="00F0046B" w:rsidRDefault="00F84FE9" w:rsidP="00F84FE9">
            <w:pPr>
              <w:pStyle w:val="aff"/>
              <w:rPr>
                <w:lang w:val="en-US"/>
              </w:rPr>
            </w:pPr>
            <w:r w:rsidRPr="00F0046B">
              <w:rPr>
                <w:rFonts w:hint="eastAsia"/>
                <w:lang w:val="en-US"/>
              </w:rPr>
              <w:t>1-N</w:t>
            </w:r>
          </w:p>
        </w:tc>
        <w:tc>
          <w:tcPr>
            <w:tcW w:w="883" w:type="dxa"/>
            <w:noWrap/>
            <w:hideMark/>
          </w:tcPr>
          <w:p w14:paraId="7B15B5D2" w14:textId="77777777" w:rsidR="00F84FE9" w:rsidRPr="00F0046B" w:rsidRDefault="00F84FE9" w:rsidP="00F84FE9">
            <w:pPr>
              <w:pStyle w:val="aff"/>
              <w:rPr>
                <w:lang w:val="en-US"/>
              </w:rPr>
            </w:pPr>
            <w:r w:rsidRPr="00F0046B">
              <w:rPr>
                <w:rFonts w:hint="eastAsia"/>
                <w:lang w:val="en-US"/>
              </w:rPr>
              <w:t>0.477</w:t>
            </w:r>
          </w:p>
        </w:tc>
        <w:tc>
          <w:tcPr>
            <w:tcW w:w="894" w:type="dxa"/>
            <w:noWrap/>
            <w:hideMark/>
          </w:tcPr>
          <w:p w14:paraId="0AED305B" w14:textId="77777777" w:rsidR="00F84FE9" w:rsidRPr="00F0046B" w:rsidRDefault="00F84FE9" w:rsidP="00F84FE9">
            <w:pPr>
              <w:pStyle w:val="aff"/>
              <w:rPr>
                <w:lang w:val="en-US"/>
              </w:rPr>
            </w:pPr>
            <w:r w:rsidRPr="00F0046B">
              <w:rPr>
                <w:rFonts w:hint="eastAsia"/>
                <w:lang w:val="en-US"/>
              </w:rPr>
              <w:t>82</w:t>
            </w:r>
          </w:p>
        </w:tc>
        <w:tc>
          <w:tcPr>
            <w:tcW w:w="888" w:type="dxa"/>
            <w:noWrap/>
            <w:hideMark/>
          </w:tcPr>
          <w:p w14:paraId="4864B84C" w14:textId="77777777" w:rsidR="00F84FE9" w:rsidRPr="00F0046B" w:rsidRDefault="00F84FE9" w:rsidP="00F84FE9">
            <w:pPr>
              <w:pStyle w:val="aff"/>
              <w:rPr>
                <w:b/>
                <w:bCs/>
                <w:lang w:val="en-US"/>
              </w:rPr>
            </w:pPr>
            <w:r w:rsidRPr="00F0046B">
              <w:rPr>
                <w:rFonts w:hint="eastAsia"/>
                <w:b/>
                <w:bCs/>
                <w:lang w:val="en-US"/>
              </w:rPr>
              <w:t>0.668</w:t>
            </w:r>
          </w:p>
        </w:tc>
        <w:tc>
          <w:tcPr>
            <w:tcW w:w="689" w:type="dxa"/>
            <w:noWrap/>
            <w:hideMark/>
          </w:tcPr>
          <w:p w14:paraId="5AFF2003" w14:textId="77777777" w:rsidR="00F84FE9" w:rsidRPr="00F0046B" w:rsidRDefault="00F84FE9" w:rsidP="00F84FE9">
            <w:pPr>
              <w:pStyle w:val="aff"/>
              <w:rPr>
                <w:b/>
                <w:bCs/>
                <w:lang w:val="en-US"/>
              </w:rPr>
            </w:pPr>
            <w:r w:rsidRPr="00F0046B">
              <w:rPr>
                <w:rFonts w:hint="eastAsia"/>
                <w:b/>
                <w:bCs/>
                <w:lang w:val="en-US"/>
              </w:rPr>
              <w:t>0.484</w:t>
            </w:r>
          </w:p>
        </w:tc>
        <w:tc>
          <w:tcPr>
            <w:tcW w:w="625" w:type="dxa"/>
            <w:noWrap/>
            <w:hideMark/>
          </w:tcPr>
          <w:p w14:paraId="087BFC38" w14:textId="77777777" w:rsidR="00F84FE9" w:rsidRPr="00F0046B" w:rsidRDefault="00F84FE9" w:rsidP="00F84FE9">
            <w:pPr>
              <w:pStyle w:val="aff"/>
              <w:rPr>
                <w:b/>
                <w:bCs/>
                <w:lang w:val="en-US"/>
              </w:rPr>
            </w:pPr>
            <w:r w:rsidRPr="00F0046B">
              <w:rPr>
                <w:rFonts w:hint="eastAsia"/>
                <w:b/>
                <w:bCs/>
                <w:lang w:val="en-US"/>
              </w:rPr>
              <w:t>75</w:t>
            </w:r>
          </w:p>
        </w:tc>
        <w:tc>
          <w:tcPr>
            <w:tcW w:w="888" w:type="dxa"/>
            <w:noWrap/>
            <w:hideMark/>
          </w:tcPr>
          <w:p w14:paraId="17879DC1" w14:textId="77777777" w:rsidR="00F84FE9" w:rsidRPr="00F0046B" w:rsidRDefault="00F84FE9" w:rsidP="00F84FE9">
            <w:pPr>
              <w:pStyle w:val="aff"/>
              <w:rPr>
                <w:lang w:val="en-US"/>
              </w:rPr>
            </w:pPr>
            <w:r w:rsidRPr="00F0046B">
              <w:rPr>
                <w:rFonts w:hint="eastAsia"/>
                <w:lang w:val="en-US"/>
              </w:rPr>
              <w:t>0.664</w:t>
            </w:r>
          </w:p>
        </w:tc>
        <w:tc>
          <w:tcPr>
            <w:tcW w:w="689" w:type="dxa"/>
            <w:noWrap/>
            <w:hideMark/>
          </w:tcPr>
          <w:p w14:paraId="48BBAB70" w14:textId="77777777" w:rsidR="00F84FE9" w:rsidRPr="00F0046B" w:rsidRDefault="00F84FE9" w:rsidP="00F84FE9">
            <w:pPr>
              <w:pStyle w:val="aff"/>
              <w:rPr>
                <w:lang w:val="en-US"/>
              </w:rPr>
            </w:pPr>
            <w:r w:rsidRPr="00F0046B">
              <w:rPr>
                <w:rFonts w:hint="eastAsia"/>
                <w:lang w:val="en-US"/>
              </w:rPr>
              <w:t>0.438</w:t>
            </w:r>
          </w:p>
        </w:tc>
        <w:tc>
          <w:tcPr>
            <w:tcW w:w="658" w:type="dxa"/>
            <w:noWrap/>
            <w:hideMark/>
          </w:tcPr>
          <w:p w14:paraId="62ACB59C" w14:textId="77777777" w:rsidR="00F84FE9" w:rsidRPr="00F0046B" w:rsidRDefault="00F84FE9" w:rsidP="00F84FE9">
            <w:pPr>
              <w:pStyle w:val="aff"/>
              <w:rPr>
                <w:lang w:val="en-US"/>
              </w:rPr>
            </w:pPr>
            <w:r w:rsidRPr="00F0046B">
              <w:rPr>
                <w:rFonts w:hint="eastAsia"/>
                <w:lang w:val="en-US"/>
              </w:rPr>
              <w:t>346</w:t>
            </w:r>
          </w:p>
        </w:tc>
        <w:tc>
          <w:tcPr>
            <w:tcW w:w="724" w:type="dxa"/>
            <w:noWrap/>
            <w:hideMark/>
          </w:tcPr>
          <w:p w14:paraId="16C01E48" w14:textId="77777777" w:rsidR="00F84FE9" w:rsidRPr="00F0046B" w:rsidRDefault="00F84FE9" w:rsidP="00F84FE9">
            <w:pPr>
              <w:pStyle w:val="aff"/>
              <w:rPr>
                <w:lang w:val="en-US"/>
              </w:rPr>
            </w:pPr>
            <w:r w:rsidRPr="00F0046B">
              <w:rPr>
                <w:rFonts w:hint="eastAsia"/>
                <w:lang w:val="en-US"/>
              </w:rPr>
              <w:t>0.607</w:t>
            </w:r>
          </w:p>
        </w:tc>
      </w:tr>
      <w:tr w:rsidR="00F84FE9" w:rsidRPr="00F0046B" w14:paraId="34078B72" w14:textId="77777777" w:rsidTr="00EF2845">
        <w:trPr>
          <w:trHeight w:val="320"/>
          <w:jc w:val="center"/>
        </w:trPr>
        <w:tc>
          <w:tcPr>
            <w:tcW w:w="1098" w:type="dxa"/>
            <w:vMerge/>
            <w:vAlign w:val="center"/>
            <w:hideMark/>
          </w:tcPr>
          <w:p w14:paraId="049DAB00" w14:textId="77777777" w:rsidR="00F84FE9" w:rsidRPr="00F0046B" w:rsidRDefault="00F84FE9" w:rsidP="00F84FE9">
            <w:pPr>
              <w:pStyle w:val="aff"/>
              <w:rPr>
                <w:lang w:val="en-US"/>
              </w:rPr>
            </w:pPr>
          </w:p>
        </w:tc>
        <w:tc>
          <w:tcPr>
            <w:tcW w:w="1173" w:type="dxa"/>
            <w:noWrap/>
            <w:hideMark/>
          </w:tcPr>
          <w:p w14:paraId="2FB5DB3E" w14:textId="77777777" w:rsidR="00F84FE9" w:rsidRPr="00F0046B" w:rsidRDefault="00F84FE9" w:rsidP="00F84FE9">
            <w:pPr>
              <w:pStyle w:val="aff"/>
              <w:rPr>
                <w:lang w:val="en-US"/>
              </w:rPr>
            </w:pPr>
            <w:r w:rsidRPr="00F0046B">
              <w:rPr>
                <w:rFonts w:hint="eastAsia"/>
                <w:lang w:val="en-US"/>
              </w:rPr>
              <w:t>N-1</w:t>
            </w:r>
          </w:p>
        </w:tc>
        <w:tc>
          <w:tcPr>
            <w:tcW w:w="883" w:type="dxa"/>
            <w:noWrap/>
            <w:hideMark/>
          </w:tcPr>
          <w:p w14:paraId="6EA8B4DC" w14:textId="77777777" w:rsidR="00F84FE9" w:rsidRPr="00F0046B" w:rsidRDefault="00F84FE9" w:rsidP="00F84FE9">
            <w:pPr>
              <w:pStyle w:val="aff"/>
              <w:rPr>
                <w:lang w:val="en-US"/>
              </w:rPr>
            </w:pPr>
            <w:r w:rsidRPr="00F0046B">
              <w:rPr>
                <w:rFonts w:hint="eastAsia"/>
                <w:lang w:val="en-US"/>
              </w:rPr>
              <w:t>0.102</w:t>
            </w:r>
          </w:p>
        </w:tc>
        <w:tc>
          <w:tcPr>
            <w:tcW w:w="894" w:type="dxa"/>
            <w:noWrap/>
            <w:hideMark/>
          </w:tcPr>
          <w:p w14:paraId="592F45DF" w14:textId="77777777" w:rsidR="00F84FE9" w:rsidRPr="00F0046B" w:rsidRDefault="00F84FE9" w:rsidP="00F84FE9">
            <w:pPr>
              <w:pStyle w:val="aff"/>
              <w:rPr>
                <w:lang w:val="en-US"/>
              </w:rPr>
            </w:pPr>
            <w:r w:rsidRPr="00F0046B">
              <w:rPr>
                <w:rFonts w:hint="eastAsia"/>
                <w:lang w:val="en-US"/>
              </w:rPr>
              <w:t>838</w:t>
            </w:r>
          </w:p>
        </w:tc>
        <w:tc>
          <w:tcPr>
            <w:tcW w:w="888" w:type="dxa"/>
            <w:noWrap/>
            <w:hideMark/>
          </w:tcPr>
          <w:p w14:paraId="05984FDC" w14:textId="77777777" w:rsidR="00F84FE9" w:rsidRPr="00F0046B" w:rsidRDefault="00F84FE9" w:rsidP="00F84FE9">
            <w:pPr>
              <w:pStyle w:val="aff"/>
              <w:rPr>
                <w:lang w:val="en-US"/>
              </w:rPr>
            </w:pPr>
            <w:r w:rsidRPr="00F0046B">
              <w:rPr>
                <w:rFonts w:hint="eastAsia"/>
                <w:lang w:val="en-US"/>
              </w:rPr>
              <w:t>0.185</w:t>
            </w:r>
          </w:p>
        </w:tc>
        <w:tc>
          <w:tcPr>
            <w:tcW w:w="689" w:type="dxa"/>
            <w:noWrap/>
            <w:hideMark/>
          </w:tcPr>
          <w:p w14:paraId="3F3C6837" w14:textId="77777777" w:rsidR="00F84FE9" w:rsidRPr="00F0046B" w:rsidRDefault="00F84FE9" w:rsidP="00F84FE9">
            <w:pPr>
              <w:pStyle w:val="aff"/>
              <w:rPr>
                <w:b/>
                <w:bCs/>
                <w:lang w:val="en-US"/>
              </w:rPr>
            </w:pPr>
            <w:r w:rsidRPr="00F0046B">
              <w:rPr>
                <w:rFonts w:hint="eastAsia"/>
                <w:b/>
                <w:bCs/>
                <w:lang w:val="en-US"/>
              </w:rPr>
              <w:t>0.129</w:t>
            </w:r>
          </w:p>
        </w:tc>
        <w:tc>
          <w:tcPr>
            <w:tcW w:w="625" w:type="dxa"/>
            <w:noWrap/>
            <w:hideMark/>
          </w:tcPr>
          <w:p w14:paraId="0B76CFCA" w14:textId="77777777" w:rsidR="00F84FE9" w:rsidRPr="00F0046B" w:rsidRDefault="00F84FE9" w:rsidP="00F84FE9">
            <w:pPr>
              <w:pStyle w:val="aff"/>
              <w:rPr>
                <w:b/>
                <w:bCs/>
                <w:lang w:val="en-US"/>
              </w:rPr>
            </w:pPr>
            <w:r w:rsidRPr="00F0046B">
              <w:rPr>
                <w:rFonts w:hint="eastAsia"/>
                <w:b/>
                <w:bCs/>
                <w:lang w:val="en-US"/>
              </w:rPr>
              <w:t>442</w:t>
            </w:r>
          </w:p>
        </w:tc>
        <w:tc>
          <w:tcPr>
            <w:tcW w:w="888" w:type="dxa"/>
            <w:noWrap/>
            <w:hideMark/>
          </w:tcPr>
          <w:p w14:paraId="680E28A2" w14:textId="77777777" w:rsidR="00F84FE9" w:rsidRPr="00F0046B" w:rsidRDefault="00F84FE9" w:rsidP="00F84FE9">
            <w:pPr>
              <w:pStyle w:val="aff"/>
              <w:rPr>
                <w:b/>
                <w:bCs/>
                <w:lang w:val="en-US"/>
              </w:rPr>
            </w:pPr>
            <w:r w:rsidRPr="00F0046B">
              <w:rPr>
                <w:rFonts w:hint="eastAsia"/>
                <w:b/>
                <w:bCs/>
                <w:lang w:val="en-US"/>
              </w:rPr>
              <w:t>0.241</w:t>
            </w:r>
          </w:p>
        </w:tc>
        <w:tc>
          <w:tcPr>
            <w:tcW w:w="689" w:type="dxa"/>
            <w:noWrap/>
            <w:hideMark/>
          </w:tcPr>
          <w:p w14:paraId="0239CE29" w14:textId="77777777" w:rsidR="00F84FE9" w:rsidRPr="00F0046B" w:rsidRDefault="00F84FE9" w:rsidP="00F84FE9">
            <w:pPr>
              <w:pStyle w:val="aff"/>
              <w:rPr>
                <w:lang w:val="en-US"/>
              </w:rPr>
            </w:pPr>
            <w:r w:rsidRPr="00F0046B">
              <w:rPr>
                <w:rFonts w:hint="eastAsia"/>
                <w:lang w:val="en-US"/>
              </w:rPr>
              <w:t>0.074</w:t>
            </w:r>
          </w:p>
        </w:tc>
        <w:tc>
          <w:tcPr>
            <w:tcW w:w="658" w:type="dxa"/>
            <w:noWrap/>
            <w:hideMark/>
          </w:tcPr>
          <w:p w14:paraId="7EA69F4E" w14:textId="77777777" w:rsidR="00F84FE9" w:rsidRPr="00F0046B" w:rsidRDefault="00F84FE9" w:rsidP="00F84FE9">
            <w:pPr>
              <w:pStyle w:val="aff"/>
              <w:rPr>
                <w:lang w:val="en-US"/>
              </w:rPr>
            </w:pPr>
            <w:r w:rsidRPr="00F0046B">
              <w:rPr>
                <w:rFonts w:hint="eastAsia"/>
                <w:lang w:val="en-US"/>
              </w:rPr>
              <w:t>1055</w:t>
            </w:r>
          </w:p>
        </w:tc>
        <w:tc>
          <w:tcPr>
            <w:tcW w:w="724" w:type="dxa"/>
            <w:noWrap/>
            <w:hideMark/>
          </w:tcPr>
          <w:p w14:paraId="593A7E2E" w14:textId="77777777" w:rsidR="00F84FE9" w:rsidRPr="00F0046B" w:rsidRDefault="00F84FE9" w:rsidP="00F84FE9">
            <w:pPr>
              <w:pStyle w:val="aff"/>
              <w:rPr>
                <w:lang w:val="en-US"/>
              </w:rPr>
            </w:pPr>
            <w:r w:rsidRPr="00F0046B">
              <w:rPr>
                <w:rFonts w:hint="eastAsia"/>
                <w:lang w:val="en-US"/>
              </w:rPr>
              <w:t>0.138</w:t>
            </w:r>
          </w:p>
        </w:tc>
      </w:tr>
      <w:tr w:rsidR="00F84FE9" w:rsidRPr="00F0046B" w14:paraId="470FE630" w14:textId="77777777" w:rsidTr="00EF2845">
        <w:trPr>
          <w:trHeight w:val="320"/>
          <w:jc w:val="center"/>
        </w:trPr>
        <w:tc>
          <w:tcPr>
            <w:tcW w:w="1098" w:type="dxa"/>
            <w:vMerge/>
            <w:vAlign w:val="center"/>
            <w:hideMark/>
          </w:tcPr>
          <w:p w14:paraId="207D5B00" w14:textId="77777777" w:rsidR="00F84FE9" w:rsidRPr="00F0046B" w:rsidRDefault="00F84FE9" w:rsidP="00F84FE9">
            <w:pPr>
              <w:pStyle w:val="aff"/>
              <w:rPr>
                <w:lang w:val="en-US"/>
              </w:rPr>
            </w:pPr>
          </w:p>
        </w:tc>
        <w:tc>
          <w:tcPr>
            <w:tcW w:w="1173" w:type="dxa"/>
            <w:noWrap/>
            <w:hideMark/>
          </w:tcPr>
          <w:p w14:paraId="0418C687" w14:textId="77777777" w:rsidR="00F84FE9" w:rsidRPr="00F0046B" w:rsidRDefault="00F84FE9" w:rsidP="00F84FE9">
            <w:pPr>
              <w:pStyle w:val="aff"/>
              <w:rPr>
                <w:lang w:val="en-US"/>
              </w:rPr>
            </w:pPr>
            <w:r w:rsidRPr="00F0046B">
              <w:rPr>
                <w:rFonts w:hint="eastAsia"/>
                <w:lang w:val="en-US"/>
              </w:rPr>
              <w:t>N-N</w:t>
            </w:r>
          </w:p>
        </w:tc>
        <w:tc>
          <w:tcPr>
            <w:tcW w:w="883" w:type="dxa"/>
            <w:noWrap/>
            <w:hideMark/>
          </w:tcPr>
          <w:p w14:paraId="4584CD02" w14:textId="77777777" w:rsidR="00F84FE9" w:rsidRPr="00F0046B" w:rsidRDefault="00F84FE9" w:rsidP="00F84FE9">
            <w:pPr>
              <w:pStyle w:val="aff"/>
              <w:rPr>
                <w:lang w:val="en-US"/>
              </w:rPr>
            </w:pPr>
            <w:r w:rsidRPr="00F0046B">
              <w:rPr>
                <w:rFonts w:hint="eastAsia"/>
                <w:lang w:val="en-US"/>
              </w:rPr>
              <w:t>0.277</w:t>
            </w:r>
          </w:p>
        </w:tc>
        <w:tc>
          <w:tcPr>
            <w:tcW w:w="894" w:type="dxa"/>
            <w:noWrap/>
            <w:hideMark/>
          </w:tcPr>
          <w:p w14:paraId="12B9A6C3" w14:textId="77777777" w:rsidR="00F84FE9" w:rsidRPr="00F0046B" w:rsidRDefault="00F84FE9" w:rsidP="00F84FE9">
            <w:pPr>
              <w:pStyle w:val="aff"/>
              <w:rPr>
                <w:lang w:val="en-US"/>
              </w:rPr>
            </w:pPr>
            <w:r w:rsidRPr="00F0046B">
              <w:rPr>
                <w:rFonts w:hint="eastAsia"/>
                <w:lang w:val="en-US"/>
              </w:rPr>
              <w:t>175</w:t>
            </w:r>
          </w:p>
        </w:tc>
        <w:tc>
          <w:tcPr>
            <w:tcW w:w="888" w:type="dxa"/>
            <w:noWrap/>
            <w:hideMark/>
          </w:tcPr>
          <w:p w14:paraId="773F42EE" w14:textId="77777777" w:rsidR="00F84FE9" w:rsidRPr="00F0046B" w:rsidRDefault="00F84FE9" w:rsidP="00F84FE9">
            <w:pPr>
              <w:pStyle w:val="aff"/>
              <w:rPr>
                <w:lang w:val="en-US"/>
              </w:rPr>
            </w:pPr>
            <w:r w:rsidRPr="00F0046B">
              <w:rPr>
                <w:rFonts w:hint="eastAsia"/>
                <w:lang w:val="en-US"/>
              </w:rPr>
              <w:t>0.482</w:t>
            </w:r>
          </w:p>
        </w:tc>
        <w:tc>
          <w:tcPr>
            <w:tcW w:w="689" w:type="dxa"/>
            <w:noWrap/>
            <w:hideMark/>
          </w:tcPr>
          <w:p w14:paraId="50F79839" w14:textId="77777777" w:rsidR="00F84FE9" w:rsidRPr="00F0046B" w:rsidRDefault="00F84FE9" w:rsidP="00F84FE9">
            <w:pPr>
              <w:pStyle w:val="aff"/>
              <w:rPr>
                <w:b/>
                <w:bCs/>
                <w:lang w:val="en-US"/>
              </w:rPr>
            </w:pPr>
            <w:r w:rsidRPr="00F0046B">
              <w:rPr>
                <w:rFonts w:hint="eastAsia"/>
                <w:b/>
                <w:bCs/>
                <w:lang w:val="en-US"/>
              </w:rPr>
              <w:t>0.291</w:t>
            </w:r>
          </w:p>
        </w:tc>
        <w:tc>
          <w:tcPr>
            <w:tcW w:w="625" w:type="dxa"/>
            <w:noWrap/>
            <w:hideMark/>
          </w:tcPr>
          <w:p w14:paraId="4597B4F9" w14:textId="77777777" w:rsidR="00F84FE9" w:rsidRPr="00F0046B" w:rsidRDefault="00F84FE9" w:rsidP="00F84FE9">
            <w:pPr>
              <w:pStyle w:val="aff"/>
              <w:rPr>
                <w:b/>
                <w:bCs/>
                <w:lang w:val="en-US"/>
              </w:rPr>
            </w:pPr>
            <w:r w:rsidRPr="00F0046B">
              <w:rPr>
                <w:rFonts w:hint="eastAsia"/>
                <w:b/>
                <w:bCs/>
                <w:lang w:val="en-US"/>
              </w:rPr>
              <w:t>158</w:t>
            </w:r>
          </w:p>
        </w:tc>
        <w:tc>
          <w:tcPr>
            <w:tcW w:w="888" w:type="dxa"/>
            <w:noWrap/>
            <w:hideMark/>
          </w:tcPr>
          <w:p w14:paraId="68068E5E" w14:textId="77777777" w:rsidR="00F84FE9" w:rsidRPr="00F0046B" w:rsidRDefault="00F84FE9" w:rsidP="00F84FE9">
            <w:pPr>
              <w:pStyle w:val="aff"/>
              <w:rPr>
                <w:b/>
                <w:bCs/>
                <w:lang w:val="en-US"/>
              </w:rPr>
            </w:pPr>
            <w:r w:rsidRPr="00F0046B">
              <w:rPr>
                <w:rFonts w:hint="eastAsia"/>
                <w:b/>
                <w:bCs/>
                <w:lang w:val="en-US"/>
              </w:rPr>
              <w:t>0.498</w:t>
            </w:r>
          </w:p>
        </w:tc>
        <w:tc>
          <w:tcPr>
            <w:tcW w:w="689" w:type="dxa"/>
            <w:noWrap/>
            <w:hideMark/>
          </w:tcPr>
          <w:p w14:paraId="5E90AB26" w14:textId="77777777" w:rsidR="00F84FE9" w:rsidRPr="00F0046B" w:rsidRDefault="00F84FE9" w:rsidP="00F84FE9">
            <w:pPr>
              <w:pStyle w:val="aff"/>
              <w:rPr>
                <w:lang w:val="en-US"/>
              </w:rPr>
            </w:pPr>
            <w:r w:rsidRPr="00F0046B">
              <w:rPr>
                <w:rFonts w:hint="eastAsia"/>
                <w:lang w:val="en-US"/>
              </w:rPr>
              <w:t>0.244</w:t>
            </w:r>
          </w:p>
        </w:tc>
        <w:tc>
          <w:tcPr>
            <w:tcW w:w="658" w:type="dxa"/>
            <w:noWrap/>
            <w:hideMark/>
          </w:tcPr>
          <w:p w14:paraId="6F02CC6F" w14:textId="77777777" w:rsidR="00F84FE9" w:rsidRPr="00F0046B" w:rsidRDefault="00F84FE9" w:rsidP="00F84FE9">
            <w:pPr>
              <w:pStyle w:val="aff"/>
              <w:rPr>
                <w:lang w:val="en-US"/>
              </w:rPr>
            </w:pPr>
            <w:r w:rsidRPr="00F0046B">
              <w:rPr>
                <w:rFonts w:hint="eastAsia"/>
                <w:lang w:val="en-US"/>
              </w:rPr>
              <w:t>312</w:t>
            </w:r>
          </w:p>
        </w:tc>
        <w:tc>
          <w:tcPr>
            <w:tcW w:w="724" w:type="dxa"/>
            <w:noWrap/>
            <w:hideMark/>
          </w:tcPr>
          <w:p w14:paraId="5969B349" w14:textId="77777777" w:rsidR="00F84FE9" w:rsidRPr="00F0046B" w:rsidRDefault="00F84FE9" w:rsidP="00F84FE9">
            <w:pPr>
              <w:pStyle w:val="aff"/>
              <w:rPr>
                <w:lang w:val="en-US"/>
              </w:rPr>
            </w:pPr>
            <w:r w:rsidRPr="00F0046B">
              <w:rPr>
                <w:rFonts w:hint="eastAsia"/>
                <w:lang w:val="en-US"/>
              </w:rPr>
              <w:t>0.432</w:t>
            </w:r>
          </w:p>
        </w:tc>
      </w:tr>
      <w:tr w:rsidR="00F84FE9" w:rsidRPr="00F0046B" w14:paraId="5D3C6ED1" w14:textId="77777777" w:rsidTr="00EF2845">
        <w:trPr>
          <w:trHeight w:val="320"/>
          <w:jc w:val="center"/>
        </w:trPr>
        <w:tc>
          <w:tcPr>
            <w:tcW w:w="1098" w:type="dxa"/>
            <w:vMerge w:val="restart"/>
            <w:noWrap/>
            <w:vAlign w:val="center"/>
            <w:hideMark/>
          </w:tcPr>
          <w:p w14:paraId="7CAC9563" w14:textId="77777777" w:rsidR="00F84FE9" w:rsidRDefault="00F84FE9" w:rsidP="00F84FE9">
            <w:pPr>
              <w:pStyle w:val="aff"/>
              <w:rPr>
                <w:lang w:val="en-US"/>
              </w:rPr>
            </w:pPr>
            <w:r>
              <w:rPr>
                <w:rFonts w:hint="eastAsia"/>
                <w:lang w:val="en-US"/>
              </w:rPr>
              <w:t>尾实体</w:t>
            </w:r>
          </w:p>
          <w:p w14:paraId="47FEA424" w14:textId="364E80B6" w:rsidR="00F84FE9" w:rsidRPr="00F0046B" w:rsidRDefault="00F84FE9" w:rsidP="00F84FE9">
            <w:pPr>
              <w:pStyle w:val="aff"/>
              <w:rPr>
                <w:lang w:val="en-US"/>
              </w:rPr>
            </w:pPr>
            <w:r>
              <w:rPr>
                <w:rFonts w:hint="eastAsia"/>
                <w:lang w:val="en-US"/>
              </w:rPr>
              <w:t>预测</w:t>
            </w:r>
          </w:p>
        </w:tc>
        <w:tc>
          <w:tcPr>
            <w:tcW w:w="1173" w:type="dxa"/>
            <w:noWrap/>
            <w:hideMark/>
          </w:tcPr>
          <w:p w14:paraId="0EEBD7B7" w14:textId="77777777" w:rsidR="00F84FE9" w:rsidRPr="00F0046B" w:rsidRDefault="00F84FE9" w:rsidP="00F84FE9">
            <w:pPr>
              <w:pStyle w:val="aff"/>
              <w:rPr>
                <w:lang w:val="en-US"/>
              </w:rPr>
            </w:pPr>
            <w:r w:rsidRPr="00F0046B">
              <w:rPr>
                <w:rFonts w:hint="eastAsia"/>
                <w:lang w:val="en-US"/>
              </w:rPr>
              <w:t>1-1</w:t>
            </w:r>
          </w:p>
        </w:tc>
        <w:tc>
          <w:tcPr>
            <w:tcW w:w="883" w:type="dxa"/>
            <w:noWrap/>
            <w:hideMark/>
          </w:tcPr>
          <w:p w14:paraId="08BF4AC5" w14:textId="77777777" w:rsidR="00F84FE9" w:rsidRPr="00F0046B" w:rsidRDefault="00F84FE9" w:rsidP="00F84FE9">
            <w:pPr>
              <w:pStyle w:val="aff"/>
              <w:rPr>
                <w:b/>
                <w:bCs/>
                <w:lang w:val="en-US"/>
              </w:rPr>
            </w:pPr>
            <w:r w:rsidRPr="00F0046B">
              <w:rPr>
                <w:rFonts w:hint="eastAsia"/>
                <w:b/>
                <w:bCs/>
                <w:lang w:val="en-US"/>
              </w:rPr>
              <w:t>0.449</w:t>
            </w:r>
          </w:p>
        </w:tc>
        <w:tc>
          <w:tcPr>
            <w:tcW w:w="894" w:type="dxa"/>
            <w:noWrap/>
            <w:hideMark/>
          </w:tcPr>
          <w:p w14:paraId="2DA41F64" w14:textId="77777777" w:rsidR="00F84FE9" w:rsidRPr="00F0046B" w:rsidRDefault="00F84FE9" w:rsidP="00F84FE9">
            <w:pPr>
              <w:pStyle w:val="aff"/>
              <w:rPr>
                <w:lang w:val="en-US"/>
              </w:rPr>
            </w:pPr>
            <w:r w:rsidRPr="00F0046B">
              <w:rPr>
                <w:rFonts w:hint="eastAsia"/>
                <w:lang w:val="en-US"/>
              </w:rPr>
              <w:t>281</w:t>
            </w:r>
          </w:p>
        </w:tc>
        <w:tc>
          <w:tcPr>
            <w:tcW w:w="888" w:type="dxa"/>
            <w:noWrap/>
            <w:hideMark/>
          </w:tcPr>
          <w:p w14:paraId="0C54FF2C" w14:textId="77777777" w:rsidR="00F84FE9" w:rsidRPr="00F0046B" w:rsidRDefault="00F84FE9" w:rsidP="00F84FE9">
            <w:pPr>
              <w:pStyle w:val="aff"/>
              <w:rPr>
                <w:lang w:val="en-US"/>
              </w:rPr>
            </w:pPr>
            <w:r w:rsidRPr="00F0046B">
              <w:rPr>
                <w:rFonts w:hint="eastAsia"/>
                <w:lang w:val="en-US"/>
              </w:rPr>
              <w:t>0.578</w:t>
            </w:r>
          </w:p>
        </w:tc>
        <w:tc>
          <w:tcPr>
            <w:tcW w:w="689" w:type="dxa"/>
            <w:noWrap/>
            <w:hideMark/>
          </w:tcPr>
          <w:p w14:paraId="33CDE52C" w14:textId="77777777" w:rsidR="00F84FE9" w:rsidRPr="00F0046B" w:rsidRDefault="00F84FE9" w:rsidP="00F84FE9">
            <w:pPr>
              <w:pStyle w:val="aff"/>
              <w:rPr>
                <w:lang w:val="en-US"/>
              </w:rPr>
            </w:pPr>
            <w:r w:rsidRPr="00F0046B">
              <w:rPr>
                <w:rFonts w:hint="eastAsia"/>
                <w:lang w:val="en-US"/>
              </w:rPr>
              <w:t>0.401</w:t>
            </w:r>
          </w:p>
        </w:tc>
        <w:tc>
          <w:tcPr>
            <w:tcW w:w="625" w:type="dxa"/>
            <w:noWrap/>
            <w:hideMark/>
          </w:tcPr>
          <w:p w14:paraId="7CDD8692" w14:textId="77777777" w:rsidR="00F84FE9" w:rsidRPr="00F0046B" w:rsidRDefault="00F84FE9" w:rsidP="00F84FE9">
            <w:pPr>
              <w:pStyle w:val="aff"/>
              <w:rPr>
                <w:b/>
                <w:bCs/>
                <w:lang w:val="en-US"/>
              </w:rPr>
            </w:pPr>
            <w:r w:rsidRPr="00F0046B">
              <w:rPr>
                <w:rFonts w:hint="eastAsia"/>
                <w:b/>
                <w:bCs/>
                <w:lang w:val="en-US"/>
              </w:rPr>
              <w:t>200</w:t>
            </w:r>
          </w:p>
        </w:tc>
        <w:tc>
          <w:tcPr>
            <w:tcW w:w="888" w:type="dxa"/>
            <w:noWrap/>
            <w:hideMark/>
          </w:tcPr>
          <w:p w14:paraId="59809B14" w14:textId="77777777" w:rsidR="00F84FE9" w:rsidRPr="00F0046B" w:rsidRDefault="00F84FE9" w:rsidP="00F84FE9">
            <w:pPr>
              <w:pStyle w:val="aff"/>
              <w:rPr>
                <w:b/>
                <w:bCs/>
                <w:lang w:val="en-US"/>
              </w:rPr>
            </w:pPr>
            <w:r w:rsidRPr="00F0046B">
              <w:rPr>
                <w:rFonts w:hint="eastAsia"/>
                <w:b/>
                <w:bCs/>
                <w:lang w:val="en-US"/>
              </w:rPr>
              <w:t>0.598</w:t>
            </w:r>
          </w:p>
        </w:tc>
        <w:tc>
          <w:tcPr>
            <w:tcW w:w="689" w:type="dxa"/>
            <w:noWrap/>
            <w:hideMark/>
          </w:tcPr>
          <w:p w14:paraId="35CA3AD6" w14:textId="77777777" w:rsidR="00F84FE9" w:rsidRPr="00F0046B" w:rsidRDefault="00F84FE9" w:rsidP="00F84FE9">
            <w:pPr>
              <w:pStyle w:val="aff"/>
              <w:rPr>
                <w:lang w:val="en-US"/>
              </w:rPr>
            </w:pPr>
            <w:r w:rsidRPr="00F0046B">
              <w:rPr>
                <w:rFonts w:hint="eastAsia"/>
                <w:lang w:val="en-US"/>
              </w:rPr>
              <w:t>0.425</w:t>
            </w:r>
          </w:p>
        </w:tc>
        <w:tc>
          <w:tcPr>
            <w:tcW w:w="658" w:type="dxa"/>
            <w:noWrap/>
            <w:hideMark/>
          </w:tcPr>
          <w:p w14:paraId="2A400527" w14:textId="77777777" w:rsidR="00F84FE9" w:rsidRPr="00F0046B" w:rsidRDefault="00F84FE9" w:rsidP="00F84FE9">
            <w:pPr>
              <w:pStyle w:val="aff"/>
              <w:rPr>
                <w:lang w:val="en-US"/>
              </w:rPr>
            </w:pPr>
            <w:r w:rsidRPr="00F0046B">
              <w:rPr>
                <w:rFonts w:hint="eastAsia"/>
                <w:lang w:val="en-US"/>
              </w:rPr>
              <w:t>634</w:t>
            </w:r>
          </w:p>
        </w:tc>
        <w:tc>
          <w:tcPr>
            <w:tcW w:w="724" w:type="dxa"/>
            <w:noWrap/>
            <w:hideMark/>
          </w:tcPr>
          <w:p w14:paraId="751261BC" w14:textId="77777777" w:rsidR="00F84FE9" w:rsidRPr="00F0046B" w:rsidRDefault="00F84FE9" w:rsidP="00F84FE9">
            <w:pPr>
              <w:pStyle w:val="aff"/>
              <w:rPr>
                <w:lang w:val="en-US"/>
              </w:rPr>
            </w:pPr>
            <w:r w:rsidRPr="00F0046B">
              <w:rPr>
                <w:rFonts w:hint="eastAsia"/>
                <w:lang w:val="en-US"/>
              </w:rPr>
              <w:t>0.52</w:t>
            </w:r>
          </w:p>
        </w:tc>
      </w:tr>
      <w:tr w:rsidR="00F84FE9" w:rsidRPr="00F0046B" w14:paraId="09AD4F1C" w14:textId="77777777" w:rsidTr="00EF2845">
        <w:trPr>
          <w:trHeight w:val="320"/>
          <w:jc w:val="center"/>
        </w:trPr>
        <w:tc>
          <w:tcPr>
            <w:tcW w:w="1098" w:type="dxa"/>
            <w:vMerge/>
            <w:vAlign w:val="center"/>
            <w:hideMark/>
          </w:tcPr>
          <w:p w14:paraId="72743C23" w14:textId="77777777" w:rsidR="00F84FE9" w:rsidRPr="00F0046B" w:rsidRDefault="00F84FE9" w:rsidP="00F84FE9">
            <w:pPr>
              <w:pStyle w:val="aff"/>
              <w:rPr>
                <w:lang w:val="en-US"/>
              </w:rPr>
            </w:pPr>
          </w:p>
        </w:tc>
        <w:tc>
          <w:tcPr>
            <w:tcW w:w="1173" w:type="dxa"/>
            <w:noWrap/>
            <w:hideMark/>
          </w:tcPr>
          <w:p w14:paraId="7034005A" w14:textId="77777777" w:rsidR="00F84FE9" w:rsidRPr="00F0046B" w:rsidRDefault="00F84FE9" w:rsidP="00F84FE9">
            <w:pPr>
              <w:pStyle w:val="aff"/>
              <w:rPr>
                <w:lang w:val="en-US"/>
              </w:rPr>
            </w:pPr>
            <w:r w:rsidRPr="00F0046B">
              <w:rPr>
                <w:rFonts w:hint="eastAsia"/>
                <w:lang w:val="en-US"/>
              </w:rPr>
              <w:t>1-N</w:t>
            </w:r>
          </w:p>
        </w:tc>
        <w:tc>
          <w:tcPr>
            <w:tcW w:w="883" w:type="dxa"/>
            <w:noWrap/>
            <w:hideMark/>
          </w:tcPr>
          <w:p w14:paraId="15FE5D6E" w14:textId="77777777" w:rsidR="00F84FE9" w:rsidRPr="00F0046B" w:rsidRDefault="00F84FE9" w:rsidP="00F84FE9">
            <w:pPr>
              <w:pStyle w:val="aff"/>
              <w:rPr>
                <w:lang w:val="en-US"/>
              </w:rPr>
            </w:pPr>
            <w:r w:rsidRPr="00F0046B">
              <w:rPr>
                <w:rFonts w:hint="eastAsia"/>
                <w:lang w:val="en-US"/>
              </w:rPr>
              <w:t>0.079</w:t>
            </w:r>
          </w:p>
        </w:tc>
        <w:tc>
          <w:tcPr>
            <w:tcW w:w="894" w:type="dxa"/>
            <w:noWrap/>
            <w:hideMark/>
          </w:tcPr>
          <w:p w14:paraId="5A530B9E" w14:textId="77777777" w:rsidR="00F84FE9" w:rsidRPr="00F0046B" w:rsidRDefault="00F84FE9" w:rsidP="00F84FE9">
            <w:pPr>
              <w:pStyle w:val="aff"/>
              <w:rPr>
                <w:lang w:val="en-US"/>
              </w:rPr>
            </w:pPr>
            <w:r w:rsidRPr="00F0046B">
              <w:rPr>
                <w:rFonts w:hint="eastAsia"/>
                <w:lang w:val="en-US"/>
              </w:rPr>
              <w:t>818</w:t>
            </w:r>
          </w:p>
        </w:tc>
        <w:tc>
          <w:tcPr>
            <w:tcW w:w="888" w:type="dxa"/>
            <w:noWrap/>
            <w:hideMark/>
          </w:tcPr>
          <w:p w14:paraId="3EF19141" w14:textId="77777777" w:rsidR="00F84FE9" w:rsidRPr="00F0046B" w:rsidRDefault="00F84FE9" w:rsidP="00F84FE9">
            <w:pPr>
              <w:pStyle w:val="aff"/>
              <w:rPr>
                <w:lang w:val="en-US"/>
              </w:rPr>
            </w:pPr>
            <w:r w:rsidRPr="00F0046B">
              <w:rPr>
                <w:rFonts w:hint="eastAsia"/>
                <w:lang w:val="en-US"/>
              </w:rPr>
              <w:t>0.16</w:t>
            </w:r>
          </w:p>
        </w:tc>
        <w:tc>
          <w:tcPr>
            <w:tcW w:w="689" w:type="dxa"/>
            <w:noWrap/>
            <w:hideMark/>
          </w:tcPr>
          <w:p w14:paraId="545E30D2" w14:textId="77777777" w:rsidR="00F84FE9" w:rsidRPr="00F0046B" w:rsidRDefault="00F84FE9" w:rsidP="00F84FE9">
            <w:pPr>
              <w:pStyle w:val="aff"/>
              <w:rPr>
                <w:b/>
                <w:bCs/>
                <w:lang w:val="en-US"/>
              </w:rPr>
            </w:pPr>
            <w:r w:rsidRPr="00F0046B">
              <w:rPr>
                <w:rFonts w:hint="eastAsia"/>
                <w:b/>
                <w:bCs/>
                <w:lang w:val="en-US"/>
              </w:rPr>
              <w:t>0.080</w:t>
            </w:r>
          </w:p>
        </w:tc>
        <w:tc>
          <w:tcPr>
            <w:tcW w:w="625" w:type="dxa"/>
            <w:noWrap/>
            <w:hideMark/>
          </w:tcPr>
          <w:p w14:paraId="3C83C9B2" w14:textId="77777777" w:rsidR="00F84FE9" w:rsidRPr="00F0046B" w:rsidRDefault="00F84FE9" w:rsidP="00F84FE9">
            <w:pPr>
              <w:pStyle w:val="aff"/>
              <w:rPr>
                <w:b/>
                <w:bCs/>
                <w:lang w:val="en-US"/>
              </w:rPr>
            </w:pPr>
            <w:r w:rsidRPr="00F0046B">
              <w:rPr>
                <w:rFonts w:hint="eastAsia"/>
                <w:b/>
                <w:bCs/>
                <w:lang w:val="en-US"/>
              </w:rPr>
              <w:t>724</w:t>
            </w:r>
          </w:p>
        </w:tc>
        <w:tc>
          <w:tcPr>
            <w:tcW w:w="888" w:type="dxa"/>
            <w:noWrap/>
            <w:hideMark/>
          </w:tcPr>
          <w:p w14:paraId="26DD909A" w14:textId="77777777" w:rsidR="00F84FE9" w:rsidRPr="00F0046B" w:rsidRDefault="00F84FE9" w:rsidP="00F84FE9">
            <w:pPr>
              <w:pStyle w:val="aff"/>
              <w:rPr>
                <w:b/>
                <w:bCs/>
                <w:lang w:val="en-US"/>
              </w:rPr>
            </w:pPr>
            <w:r w:rsidRPr="00F0046B">
              <w:rPr>
                <w:rFonts w:hint="eastAsia"/>
                <w:b/>
                <w:bCs/>
                <w:lang w:val="en-US"/>
              </w:rPr>
              <w:t>0.168</w:t>
            </w:r>
          </w:p>
        </w:tc>
        <w:tc>
          <w:tcPr>
            <w:tcW w:w="689" w:type="dxa"/>
            <w:noWrap/>
            <w:hideMark/>
          </w:tcPr>
          <w:p w14:paraId="1D011CBE" w14:textId="77777777" w:rsidR="00F84FE9" w:rsidRPr="00F0046B" w:rsidRDefault="00F84FE9" w:rsidP="00F84FE9">
            <w:pPr>
              <w:pStyle w:val="aff"/>
              <w:rPr>
                <w:lang w:val="en-US"/>
              </w:rPr>
            </w:pPr>
            <w:r w:rsidRPr="00F0046B">
              <w:rPr>
                <w:rFonts w:hint="eastAsia"/>
                <w:lang w:val="en-US"/>
              </w:rPr>
              <w:t>0.059</w:t>
            </w:r>
          </w:p>
        </w:tc>
        <w:tc>
          <w:tcPr>
            <w:tcW w:w="658" w:type="dxa"/>
            <w:noWrap/>
            <w:hideMark/>
          </w:tcPr>
          <w:p w14:paraId="4EB872B9" w14:textId="77777777" w:rsidR="00F84FE9" w:rsidRPr="00F0046B" w:rsidRDefault="00F84FE9" w:rsidP="00F84FE9">
            <w:pPr>
              <w:pStyle w:val="aff"/>
              <w:rPr>
                <w:lang w:val="en-US"/>
              </w:rPr>
            </w:pPr>
            <w:r w:rsidRPr="00F0046B">
              <w:rPr>
                <w:rFonts w:hint="eastAsia"/>
                <w:lang w:val="en-US"/>
              </w:rPr>
              <w:t>1379</w:t>
            </w:r>
          </w:p>
        </w:tc>
        <w:tc>
          <w:tcPr>
            <w:tcW w:w="724" w:type="dxa"/>
            <w:noWrap/>
            <w:hideMark/>
          </w:tcPr>
          <w:p w14:paraId="15160AE9" w14:textId="77777777" w:rsidR="00F84FE9" w:rsidRPr="00F0046B" w:rsidRDefault="00F84FE9" w:rsidP="00F84FE9">
            <w:pPr>
              <w:pStyle w:val="aff"/>
              <w:rPr>
                <w:lang w:val="en-US"/>
              </w:rPr>
            </w:pPr>
            <w:r w:rsidRPr="00F0046B">
              <w:rPr>
                <w:rFonts w:hint="eastAsia"/>
                <w:lang w:val="en-US"/>
              </w:rPr>
              <w:t>0.113</w:t>
            </w:r>
          </w:p>
        </w:tc>
      </w:tr>
      <w:tr w:rsidR="00F84FE9" w:rsidRPr="00F0046B" w14:paraId="43975310" w14:textId="77777777" w:rsidTr="00EF2845">
        <w:trPr>
          <w:trHeight w:val="320"/>
          <w:jc w:val="center"/>
        </w:trPr>
        <w:tc>
          <w:tcPr>
            <w:tcW w:w="1098" w:type="dxa"/>
            <w:vMerge/>
            <w:vAlign w:val="center"/>
            <w:hideMark/>
          </w:tcPr>
          <w:p w14:paraId="58C09D11" w14:textId="77777777" w:rsidR="00F84FE9" w:rsidRPr="00F0046B" w:rsidRDefault="00F84FE9" w:rsidP="00F84FE9">
            <w:pPr>
              <w:pStyle w:val="aff"/>
              <w:rPr>
                <w:lang w:val="en-US"/>
              </w:rPr>
            </w:pPr>
          </w:p>
        </w:tc>
        <w:tc>
          <w:tcPr>
            <w:tcW w:w="1173" w:type="dxa"/>
            <w:noWrap/>
            <w:hideMark/>
          </w:tcPr>
          <w:p w14:paraId="70568258" w14:textId="77777777" w:rsidR="00F84FE9" w:rsidRPr="00F0046B" w:rsidRDefault="00F84FE9" w:rsidP="00F84FE9">
            <w:pPr>
              <w:pStyle w:val="aff"/>
              <w:rPr>
                <w:lang w:val="en-US"/>
              </w:rPr>
            </w:pPr>
            <w:r w:rsidRPr="00F0046B">
              <w:rPr>
                <w:rFonts w:hint="eastAsia"/>
                <w:lang w:val="en-US"/>
              </w:rPr>
              <w:t>N-1</w:t>
            </w:r>
          </w:p>
        </w:tc>
        <w:tc>
          <w:tcPr>
            <w:tcW w:w="883" w:type="dxa"/>
            <w:noWrap/>
            <w:hideMark/>
          </w:tcPr>
          <w:p w14:paraId="41D35CC2" w14:textId="77777777" w:rsidR="00F84FE9" w:rsidRPr="00F0046B" w:rsidRDefault="00F84FE9" w:rsidP="00F84FE9">
            <w:pPr>
              <w:pStyle w:val="aff"/>
              <w:rPr>
                <w:lang w:val="en-US"/>
              </w:rPr>
            </w:pPr>
            <w:r w:rsidRPr="00F0046B">
              <w:rPr>
                <w:rFonts w:hint="eastAsia"/>
                <w:lang w:val="en-US"/>
              </w:rPr>
              <w:t>0.768</w:t>
            </w:r>
          </w:p>
        </w:tc>
        <w:tc>
          <w:tcPr>
            <w:tcW w:w="894" w:type="dxa"/>
            <w:noWrap/>
            <w:hideMark/>
          </w:tcPr>
          <w:p w14:paraId="649A62CE" w14:textId="77777777" w:rsidR="00F84FE9" w:rsidRPr="00F0046B" w:rsidRDefault="00F84FE9" w:rsidP="00F84FE9">
            <w:pPr>
              <w:pStyle w:val="aff"/>
              <w:rPr>
                <w:b/>
                <w:bCs/>
                <w:lang w:val="en-US"/>
              </w:rPr>
            </w:pPr>
            <w:r w:rsidRPr="00F0046B">
              <w:rPr>
                <w:rFonts w:hint="eastAsia"/>
                <w:b/>
                <w:bCs/>
                <w:lang w:val="en-US"/>
              </w:rPr>
              <w:t>35</w:t>
            </w:r>
          </w:p>
        </w:tc>
        <w:tc>
          <w:tcPr>
            <w:tcW w:w="888" w:type="dxa"/>
            <w:noWrap/>
            <w:hideMark/>
          </w:tcPr>
          <w:p w14:paraId="11CD5AFF" w14:textId="77777777" w:rsidR="00F84FE9" w:rsidRPr="00F0046B" w:rsidRDefault="00F84FE9" w:rsidP="00F84FE9">
            <w:pPr>
              <w:pStyle w:val="aff"/>
              <w:rPr>
                <w:lang w:val="en-US"/>
              </w:rPr>
            </w:pPr>
            <w:r w:rsidRPr="00F0046B">
              <w:rPr>
                <w:rFonts w:hint="eastAsia"/>
                <w:lang w:val="en-US"/>
              </w:rPr>
              <w:t>0.877</w:t>
            </w:r>
          </w:p>
        </w:tc>
        <w:tc>
          <w:tcPr>
            <w:tcW w:w="689" w:type="dxa"/>
            <w:noWrap/>
            <w:hideMark/>
          </w:tcPr>
          <w:p w14:paraId="0E289A2B" w14:textId="77777777" w:rsidR="00F84FE9" w:rsidRPr="00F0046B" w:rsidRDefault="00F84FE9" w:rsidP="00F84FE9">
            <w:pPr>
              <w:pStyle w:val="aff"/>
              <w:rPr>
                <w:b/>
                <w:bCs/>
                <w:lang w:val="en-US"/>
              </w:rPr>
            </w:pPr>
            <w:r w:rsidRPr="00F0046B">
              <w:rPr>
                <w:rFonts w:hint="eastAsia"/>
                <w:b/>
                <w:bCs/>
                <w:lang w:val="en-US"/>
              </w:rPr>
              <w:t>0.774</w:t>
            </w:r>
          </w:p>
        </w:tc>
        <w:tc>
          <w:tcPr>
            <w:tcW w:w="625" w:type="dxa"/>
            <w:noWrap/>
            <w:hideMark/>
          </w:tcPr>
          <w:p w14:paraId="46AF1992" w14:textId="77777777" w:rsidR="00F84FE9" w:rsidRPr="00F0046B" w:rsidRDefault="00F84FE9" w:rsidP="00F84FE9">
            <w:pPr>
              <w:pStyle w:val="aff"/>
              <w:rPr>
                <w:lang w:val="en-US"/>
              </w:rPr>
            </w:pPr>
            <w:r w:rsidRPr="00F0046B">
              <w:rPr>
                <w:rFonts w:hint="eastAsia"/>
                <w:lang w:val="en-US"/>
              </w:rPr>
              <w:t>43</w:t>
            </w:r>
          </w:p>
        </w:tc>
        <w:tc>
          <w:tcPr>
            <w:tcW w:w="888" w:type="dxa"/>
            <w:noWrap/>
            <w:hideMark/>
          </w:tcPr>
          <w:p w14:paraId="4674C77C" w14:textId="77777777" w:rsidR="00F84FE9" w:rsidRPr="00F0046B" w:rsidRDefault="00F84FE9" w:rsidP="00F84FE9">
            <w:pPr>
              <w:pStyle w:val="aff"/>
              <w:rPr>
                <w:b/>
                <w:bCs/>
                <w:lang w:val="en-US"/>
              </w:rPr>
            </w:pPr>
            <w:r w:rsidRPr="00F0046B">
              <w:rPr>
                <w:rFonts w:hint="eastAsia"/>
                <w:b/>
                <w:bCs/>
                <w:lang w:val="en-US"/>
              </w:rPr>
              <w:t>0.884</w:t>
            </w:r>
          </w:p>
        </w:tc>
        <w:tc>
          <w:tcPr>
            <w:tcW w:w="689" w:type="dxa"/>
            <w:noWrap/>
            <w:hideMark/>
          </w:tcPr>
          <w:p w14:paraId="0915CAE6" w14:textId="77777777" w:rsidR="00F84FE9" w:rsidRPr="00F0046B" w:rsidRDefault="00F84FE9" w:rsidP="00F84FE9">
            <w:pPr>
              <w:pStyle w:val="aff"/>
              <w:rPr>
                <w:lang w:val="en-US"/>
              </w:rPr>
            </w:pPr>
            <w:r w:rsidRPr="00F0046B">
              <w:rPr>
                <w:rFonts w:hint="eastAsia"/>
                <w:lang w:val="en-US"/>
              </w:rPr>
              <w:t>0.744</w:t>
            </w:r>
          </w:p>
        </w:tc>
        <w:tc>
          <w:tcPr>
            <w:tcW w:w="658" w:type="dxa"/>
            <w:noWrap/>
            <w:hideMark/>
          </w:tcPr>
          <w:p w14:paraId="24158DC8" w14:textId="77777777" w:rsidR="00F84FE9" w:rsidRPr="00F0046B" w:rsidRDefault="00F84FE9" w:rsidP="00F84FE9">
            <w:pPr>
              <w:pStyle w:val="aff"/>
              <w:rPr>
                <w:lang w:val="en-US"/>
              </w:rPr>
            </w:pPr>
            <w:r w:rsidRPr="00F0046B">
              <w:rPr>
                <w:rFonts w:hint="eastAsia"/>
                <w:lang w:val="en-US"/>
              </w:rPr>
              <w:t>152</w:t>
            </w:r>
          </w:p>
        </w:tc>
        <w:tc>
          <w:tcPr>
            <w:tcW w:w="724" w:type="dxa"/>
            <w:noWrap/>
            <w:hideMark/>
          </w:tcPr>
          <w:p w14:paraId="69ECFC48" w14:textId="77777777" w:rsidR="00F84FE9" w:rsidRPr="00F0046B" w:rsidRDefault="00F84FE9" w:rsidP="00F84FE9">
            <w:pPr>
              <w:pStyle w:val="aff"/>
              <w:rPr>
                <w:lang w:val="en-US"/>
              </w:rPr>
            </w:pPr>
            <w:r w:rsidRPr="00F0046B">
              <w:rPr>
                <w:rFonts w:hint="eastAsia"/>
                <w:lang w:val="en-US"/>
              </w:rPr>
              <w:t>0.85</w:t>
            </w:r>
          </w:p>
        </w:tc>
      </w:tr>
      <w:tr w:rsidR="00F84FE9" w:rsidRPr="00F0046B" w14:paraId="69FD042C" w14:textId="77777777" w:rsidTr="00EF2845">
        <w:trPr>
          <w:trHeight w:val="320"/>
          <w:jc w:val="center"/>
        </w:trPr>
        <w:tc>
          <w:tcPr>
            <w:tcW w:w="1098" w:type="dxa"/>
            <w:vMerge/>
            <w:vAlign w:val="center"/>
            <w:hideMark/>
          </w:tcPr>
          <w:p w14:paraId="1F5A5EC9" w14:textId="77777777" w:rsidR="00F84FE9" w:rsidRPr="00F0046B" w:rsidRDefault="00F84FE9" w:rsidP="00F84FE9">
            <w:pPr>
              <w:pStyle w:val="aff"/>
              <w:rPr>
                <w:lang w:val="en-US"/>
              </w:rPr>
            </w:pPr>
          </w:p>
        </w:tc>
        <w:tc>
          <w:tcPr>
            <w:tcW w:w="1173" w:type="dxa"/>
            <w:noWrap/>
            <w:hideMark/>
          </w:tcPr>
          <w:p w14:paraId="68F313EB" w14:textId="77777777" w:rsidR="00F84FE9" w:rsidRPr="00F0046B" w:rsidRDefault="00F84FE9" w:rsidP="00F84FE9">
            <w:pPr>
              <w:pStyle w:val="aff"/>
              <w:rPr>
                <w:lang w:val="en-US"/>
              </w:rPr>
            </w:pPr>
            <w:r w:rsidRPr="00F0046B">
              <w:rPr>
                <w:rFonts w:hint="eastAsia"/>
                <w:lang w:val="en-US"/>
              </w:rPr>
              <w:t>N-N</w:t>
            </w:r>
          </w:p>
        </w:tc>
        <w:tc>
          <w:tcPr>
            <w:tcW w:w="883" w:type="dxa"/>
            <w:noWrap/>
            <w:hideMark/>
          </w:tcPr>
          <w:p w14:paraId="5050027A" w14:textId="77777777" w:rsidR="00F84FE9" w:rsidRPr="00F0046B" w:rsidRDefault="00F84FE9" w:rsidP="00F84FE9">
            <w:pPr>
              <w:pStyle w:val="aff"/>
              <w:rPr>
                <w:lang w:val="en-US"/>
              </w:rPr>
            </w:pPr>
            <w:r w:rsidRPr="00F0046B">
              <w:rPr>
                <w:rFonts w:hint="eastAsia"/>
                <w:lang w:val="en-US"/>
              </w:rPr>
              <w:t>0.390</w:t>
            </w:r>
          </w:p>
        </w:tc>
        <w:tc>
          <w:tcPr>
            <w:tcW w:w="894" w:type="dxa"/>
            <w:noWrap/>
            <w:hideMark/>
          </w:tcPr>
          <w:p w14:paraId="287BCF93" w14:textId="77777777" w:rsidR="00F84FE9" w:rsidRPr="00F0046B" w:rsidRDefault="00F84FE9" w:rsidP="00F84FE9">
            <w:pPr>
              <w:pStyle w:val="aff"/>
              <w:rPr>
                <w:lang w:val="en-US"/>
              </w:rPr>
            </w:pPr>
            <w:r w:rsidRPr="00F0046B">
              <w:rPr>
                <w:rFonts w:hint="eastAsia"/>
                <w:lang w:val="en-US"/>
              </w:rPr>
              <w:t>109</w:t>
            </w:r>
          </w:p>
        </w:tc>
        <w:tc>
          <w:tcPr>
            <w:tcW w:w="888" w:type="dxa"/>
            <w:noWrap/>
            <w:hideMark/>
          </w:tcPr>
          <w:p w14:paraId="30D6F84B" w14:textId="77777777" w:rsidR="00F84FE9" w:rsidRPr="00F0046B" w:rsidRDefault="00F84FE9" w:rsidP="00F84FE9">
            <w:pPr>
              <w:pStyle w:val="aff"/>
              <w:rPr>
                <w:lang w:val="en-US"/>
              </w:rPr>
            </w:pPr>
            <w:r w:rsidRPr="00F0046B">
              <w:rPr>
                <w:rFonts w:hint="eastAsia"/>
                <w:lang w:val="en-US"/>
              </w:rPr>
              <w:t>0.616</w:t>
            </w:r>
          </w:p>
        </w:tc>
        <w:tc>
          <w:tcPr>
            <w:tcW w:w="689" w:type="dxa"/>
            <w:noWrap/>
            <w:hideMark/>
          </w:tcPr>
          <w:p w14:paraId="4200306F" w14:textId="77777777" w:rsidR="00F84FE9" w:rsidRPr="00F0046B" w:rsidRDefault="00F84FE9" w:rsidP="00F84FE9">
            <w:pPr>
              <w:pStyle w:val="aff"/>
              <w:rPr>
                <w:b/>
                <w:bCs/>
                <w:lang w:val="en-US"/>
              </w:rPr>
            </w:pPr>
            <w:r w:rsidRPr="00F0046B">
              <w:rPr>
                <w:rFonts w:hint="eastAsia"/>
                <w:b/>
                <w:bCs/>
                <w:lang w:val="en-US"/>
              </w:rPr>
              <w:t>0.399</w:t>
            </w:r>
          </w:p>
        </w:tc>
        <w:tc>
          <w:tcPr>
            <w:tcW w:w="625" w:type="dxa"/>
            <w:noWrap/>
            <w:hideMark/>
          </w:tcPr>
          <w:p w14:paraId="1C4EEE57" w14:textId="77777777" w:rsidR="00F84FE9" w:rsidRPr="00F0046B" w:rsidRDefault="00F84FE9" w:rsidP="00F84FE9">
            <w:pPr>
              <w:pStyle w:val="aff"/>
              <w:rPr>
                <w:b/>
                <w:bCs/>
                <w:lang w:val="en-US"/>
              </w:rPr>
            </w:pPr>
            <w:r w:rsidRPr="00F0046B">
              <w:rPr>
                <w:rFonts w:hint="eastAsia"/>
                <w:b/>
                <w:bCs/>
                <w:lang w:val="en-US"/>
              </w:rPr>
              <w:t>97</w:t>
            </w:r>
          </w:p>
        </w:tc>
        <w:tc>
          <w:tcPr>
            <w:tcW w:w="888" w:type="dxa"/>
            <w:noWrap/>
            <w:hideMark/>
          </w:tcPr>
          <w:p w14:paraId="1B1A352F" w14:textId="77777777" w:rsidR="00F84FE9" w:rsidRPr="00F0046B" w:rsidRDefault="00F84FE9" w:rsidP="00F84FE9">
            <w:pPr>
              <w:pStyle w:val="aff"/>
              <w:rPr>
                <w:b/>
                <w:bCs/>
                <w:lang w:val="en-US"/>
              </w:rPr>
            </w:pPr>
            <w:r w:rsidRPr="00F0046B">
              <w:rPr>
                <w:rFonts w:hint="eastAsia"/>
                <w:b/>
                <w:bCs/>
                <w:lang w:val="en-US"/>
              </w:rPr>
              <w:t>0.624</w:t>
            </w:r>
          </w:p>
        </w:tc>
        <w:tc>
          <w:tcPr>
            <w:tcW w:w="689" w:type="dxa"/>
            <w:noWrap/>
            <w:hideMark/>
          </w:tcPr>
          <w:p w14:paraId="5776FAAE" w14:textId="77777777" w:rsidR="00F84FE9" w:rsidRPr="00F0046B" w:rsidRDefault="00F84FE9" w:rsidP="00F84FE9">
            <w:pPr>
              <w:pStyle w:val="aff"/>
              <w:rPr>
                <w:lang w:val="en-US"/>
              </w:rPr>
            </w:pPr>
            <w:r w:rsidRPr="00F0046B">
              <w:rPr>
                <w:rFonts w:hint="eastAsia"/>
                <w:lang w:val="en-US"/>
              </w:rPr>
              <w:t>0.349</w:t>
            </w:r>
          </w:p>
        </w:tc>
        <w:tc>
          <w:tcPr>
            <w:tcW w:w="658" w:type="dxa"/>
            <w:noWrap/>
            <w:hideMark/>
          </w:tcPr>
          <w:p w14:paraId="0A7BBE4E" w14:textId="77777777" w:rsidR="00F84FE9" w:rsidRPr="00F0046B" w:rsidRDefault="00F84FE9" w:rsidP="00F84FE9">
            <w:pPr>
              <w:pStyle w:val="aff"/>
              <w:rPr>
                <w:lang w:val="en-US"/>
              </w:rPr>
            </w:pPr>
            <w:r w:rsidRPr="00F0046B">
              <w:rPr>
                <w:rFonts w:hint="eastAsia"/>
                <w:lang w:val="en-US"/>
              </w:rPr>
              <w:t>243</w:t>
            </w:r>
          </w:p>
        </w:tc>
        <w:tc>
          <w:tcPr>
            <w:tcW w:w="724" w:type="dxa"/>
            <w:noWrap/>
            <w:hideMark/>
          </w:tcPr>
          <w:p w14:paraId="484068B0" w14:textId="77777777" w:rsidR="00F84FE9" w:rsidRPr="00F0046B" w:rsidRDefault="00F84FE9" w:rsidP="00F84FE9">
            <w:pPr>
              <w:pStyle w:val="aff"/>
              <w:rPr>
                <w:lang w:val="en-US"/>
              </w:rPr>
            </w:pPr>
            <w:r w:rsidRPr="00F0046B">
              <w:rPr>
                <w:rFonts w:hint="eastAsia"/>
                <w:lang w:val="en-US"/>
              </w:rPr>
              <w:t>0.57</w:t>
            </w:r>
          </w:p>
        </w:tc>
      </w:tr>
      <w:tr w:rsidR="00F84FE9" w:rsidRPr="00F0046B" w14:paraId="2541C840" w14:textId="77777777" w:rsidTr="00EF2845">
        <w:trPr>
          <w:trHeight w:val="320"/>
          <w:jc w:val="center"/>
        </w:trPr>
        <w:tc>
          <w:tcPr>
            <w:tcW w:w="1098" w:type="dxa"/>
            <w:vMerge w:val="restart"/>
            <w:noWrap/>
            <w:vAlign w:val="center"/>
            <w:hideMark/>
          </w:tcPr>
          <w:p w14:paraId="2A95FCD4" w14:textId="2B51AF84" w:rsidR="00F84FE9" w:rsidRPr="00F0046B" w:rsidRDefault="00F84FE9" w:rsidP="00F84FE9">
            <w:pPr>
              <w:pStyle w:val="aff"/>
              <w:rPr>
                <w:lang w:val="en-US"/>
              </w:rPr>
            </w:pPr>
            <w:r>
              <w:rPr>
                <w:rFonts w:hint="eastAsia"/>
                <w:lang w:val="en-US"/>
              </w:rPr>
              <w:t>平均结果</w:t>
            </w:r>
          </w:p>
        </w:tc>
        <w:tc>
          <w:tcPr>
            <w:tcW w:w="1173" w:type="dxa"/>
            <w:noWrap/>
            <w:hideMark/>
          </w:tcPr>
          <w:p w14:paraId="5711199F" w14:textId="77777777" w:rsidR="00F84FE9" w:rsidRPr="00F0046B" w:rsidRDefault="00F84FE9" w:rsidP="00F84FE9">
            <w:pPr>
              <w:pStyle w:val="aff"/>
              <w:rPr>
                <w:lang w:val="en-US"/>
              </w:rPr>
            </w:pPr>
            <w:r w:rsidRPr="00F0046B">
              <w:rPr>
                <w:rFonts w:hint="eastAsia"/>
                <w:lang w:val="en-US"/>
              </w:rPr>
              <w:t>1-1</w:t>
            </w:r>
          </w:p>
        </w:tc>
        <w:tc>
          <w:tcPr>
            <w:tcW w:w="883" w:type="dxa"/>
            <w:noWrap/>
            <w:hideMark/>
          </w:tcPr>
          <w:p w14:paraId="4610C2FA" w14:textId="77777777" w:rsidR="00F84FE9" w:rsidRPr="00F0046B" w:rsidRDefault="00F84FE9" w:rsidP="00F84FE9">
            <w:pPr>
              <w:pStyle w:val="aff"/>
              <w:rPr>
                <w:b/>
                <w:bCs/>
                <w:lang w:val="en-US"/>
              </w:rPr>
            </w:pPr>
            <w:r w:rsidRPr="00F0046B">
              <w:rPr>
                <w:rFonts w:hint="eastAsia"/>
                <w:b/>
                <w:bCs/>
                <w:lang w:val="en-US"/>
              </w:rPr>
              <w:t>0.469</w:t>
            </w:r>
          </w:p>
        </w:tc>
        <w:tc>
          <w:tcPr>
            <w:tcW w:w="894" w:type="dxa"/>
            <w:noWrap/>
            <w:hideMark/>
          </w:tcPr>
          <w:p w14:paraId="0C14BEF9" w14:textId="77777777" w:rsidR="00F84FE9" w:rsidRPr="00F0046B" w:rsidRDefault="00F84FE9" w:rsidP="00F84FE9">
            <w:pPr>
              <w:pStyle w:val="aff"/>
              <w:rPr>
                <w:lang w:val="en-US"/>
              </w:rPr>
            </w:pPr>
            <w:r w:rsidRPr="00F0046B">
              <w:rPr>
                <w:rFonts w:hint="eastAsia"/>
                <w:lang w:val="en-US"/>
              </w:rPr>
              <w:t>251</w:t>
            </w:r>
          </w:p>
        </w:tc>
        <w:tc>
          <w:tcPr>
            <w:tcW w:w="888" w:type="dxa"/>
            <w:noWrap/>
            <w:hideMark/>
          </w:tcPr>
          <w:p w14:paraId="12EF1B3F" w14:textId="77777777" w:rsidR="00F84FE9" w:rsidRPr="00F0046B" w:rsidRDefault="00F84FE9" w:rsidP="00F84FE9">
            <w:pPr>
              <w:pStyle w:val="aff"/>
              <w:rPr>
                <w:b/>
                <w:bCs/>
                <w:lang w:val="en-US"/>
              </w:rPr>
            </w:pPr>
            <w:r w:rsidRPr="00F0046B">
              <w:rPr>
                <w:rFonts w:hint="eastAsia"/>
                <w:b/>
                <w:bCs/>
                <w:lang w:val="en-US"/>
              </w:rPr>
              <w:t>0.593</w:t>
            </w:r>
          </w:p>
        </w:tc>
        <w:tc>
          <w:tcPr>
            <w:tcW w:w="689" w:type="dxa"/>
            <w:noWrap/>
            <w:hideMark/>
          </w:tcPr>
          <w:p w14:paraId="79F4E99E" w14:textId="77777777" w:rsidR="00F84FE9" w:rsidRPr="00F0046B" w:rsidRDefault="00F84FE9" w:rsidP="00F84FE9">
            <w:pPr>
              <w:pStyle w:val="aff"/>
              <w:rPr>
                <w:lang w:val="en-US"/>
              </w:rPr>
            </w:pPr>
            <w:r w:rsidRPr="00F0046B">
              <w:rPr>
                <w:rFonts w:hint="eastAsia"/>
                <w:lang w:val="en-US"/>
              </w:rPr>
              <w:t>0.400</w:t>
            </w:r>
          </w:p>
        </w:tc>
        <w:tc>
          <w:tcPr>
            <w:tcW w:w="625" w:type="dxa"/>
            <w:noWrap/>
            <w:hideMark/>
          </w:tcPr>
          <w:p w14:paraId="43B35945" w14:textId="77777777" w:rsidR="00F84FE9" w:rsidRPr="00F0046B" w:rsidRDefault="00F84FE9" w:rsidP="00F84FE9">
            <w:pPr>
              <w:pStyle w:val="aff"/>
              <w:rPr>
                <w:b/>
                <w:bCs/>
                <w:lang w:val="en-US"/>
              </w:rPr>
            </w:pPr>
            <w:r w:rsidRPr="00F0046B">
              <w:rPr>
                <w:rFonts w:hint="eastAsia"/>
                <w:b/>
                <w:bCs/>
                <w:lang w:val="en-US"/>
              </w:rPr>
              <w:t>188</w:t>
            </w:r>
          </w:p>
        </w:tc>
        <w:tc>
          <w:tcPr>
            <w:tcW w:w="888" w:type="dxa"/>
            <w:noWrap/>
            <w:hideMark/>
          </w:tcPr>
          <w:p w14:paraId="5274841B" w14:textId="77777777" w:rsidR="00F84FE9" w:rsidRPr="00F0046B" w:rsidRDefault="00F84FE9" w:rsidP="00F84FE9">
            <w:pPr>
              <w:pStyle w:val="aff"/>
              <w:rPr>
                <w:lang w:val="en-US"/>
              </w:rPr>
            </w:pPr>
            <w:r w:rsidRPr="00F0046B">
              <w:rPr>
                <w:rFonts w:hint="eastAsia"/>
                <w:lang w:val="en-US"/>
              </w:rPr>
              <w:t>0.591</w:t>
            </w:r>
          </w:p>
        </w:tc>
        <w:tc>
          <w:tcPr>
            <w:tcW w:w="689" w:type="dxa"/>
            <w:noWrap/>
            <w:hideMark/>
          </w:tcPr>
          <w:p w14:paraId="5AFCEA0E" w14:textId="77777777" w:rsidR="00F84FE9" w:rsidRPr="00F0046B" w:rsidRDefault="00F84FE9" w:rsidP="00F84FE9">
            <w:pPr>
              <w:pStyle w:val="aff"/>
              <w:rPr>
                <w:lang w:val="en-US"/>
              </w:rPr>
            </w:pPr>
            <w:r w:rsidRPr="00F0046B">
              <w:rPr>
                <w:rFonts w:hint="eastAsia"/>
                <w:lang w:val="en-US"/>
              </w:rPr>
              <w:t>0.427</w:t>
            </w:r>
          </w:p>
        </w:tc>
        <w:tc>
          <w:tcPr>
            <w:tcW w:w="658" w:type="dxa"/>
            <w:noWrap/>
            <w:hideMark/>
          </w:tcPr>
          <w:p w14:paraId="33AC0AA8" w14:textId="77777777" w:rsidR="00F84FE9" w:rsidRPr="00F0046B" w:rsidRDefault="00F84FE9" w:rsidP="00F84FE9">
            <w:pPr>
              <w:pStyle w:val="aff"/>
              <w:rPr>
                <w:lang w:val="en-US"/>
              </w:rPr>
            </w:pPr>
            <w:r w:rsidRPr="00F0046B">
              <w:rPr>
                <w:rFonts w:hint="eastAsia"/>
                <w:lang w:val="en-US"/>
              </w:rPr>
              <w:t>678</w:t>
            </w:r>
          </w:p>
        </w:tc>
        <w:tc>
          <w:tcPr>
            <w:tcW w:w="724" w:type="dxa"/>
            <w:noWrap/>
            <w:hideMark/>
          </w:tcPr>
          <w:p w14:paraId="6A219443" w14:textId="77777777" w:rsidR="00F84FE9" w:rsidRPr="00F0046B" w:rsidRDefault="00F84FE9" w:rsidP="00F84FE9">
            <w:pPr>
              <w:pStyle w:val="aff"/>
              <w:rPr>
                <w:lang w:val="en-US"/>
              </w:rPr>
            </w:pPr>
            <w:r w:rsidRPr="00F0046B">
              <w:rPr>
                <w:rFonts w:hint="eastAsia"/>
                <w:lang w:val="en-US"/>
              </w:rPr>
              <w:t>0.526</w:t>
            </w:r>
          </w:p>
        </w:tc>
      </w:tr>
      <w:tr w:rsidR="00F84FE9" w:rsidRPr="00F0046B" w14:paraId="327BFA22" w14:textId="77777777" w:rsidTr="00EF2845">
        <w:trPr>
          <w:trHeight w:val="320"/>
          <w:jc w:val="center"/>
        </w:trPr>
        <w:tc>
          <w:tcPr>
            <w:tcW w:w="1098" w:type="dxa"/>
            <w:vMerge/>
            <w:hideMark/>
          </w:tcPr>
          <w:p w14:paraId="67AC0707" w14:textId="77777777" w:rsidR="00F84FE9" w:rsidRPr="00F0046B" w:rsidRDefault="00F84FE9" w:rsidP="00F84FE9">
            <w:pPr>
              <w:pStyle w:val="aff"/>
              <w:rPr>
                <w:lang w:val="en-US"/>
              </w:rPr>
            </w:pPr>
          </w:p>
        </w:tc>
        <w:tc>
          <w:tcPr>
            <w:tcW w:w="1173" w:type="dxa"/>
            <w:noWrap/>
            <w:hideMark/>
          </w:tcPr>
          <w:p w14:paraId="4D969832" w14:textId="77777777" w:rsidR="00F84FE9" w:rsidRPr="00F0046B" w:rsidRDefault="00F84FE9" w:rsidP="00F84FE9">
            <w:pPr>
              <w:pStyle w:val="aff"/>
              <w:rPr>
                <w:lang w:val="en-US"/>
              </w:rPr>
            </w:pPr>
            <w:r w:rsidRPr="00F0046B">
              <w:rPr>
                <w:rFonts w:hint="eastAsia"/>
                <w:lang w:val="en-US"/>
              </w:rPr>
              <w:t>1-N</w:t>
            </w:r>
          </w:p>
        </w:tc>
        <w:tc>
          <w:tcPr>
            <w:tcW w:w="883" w:type="dxa"/>
            <w:noWrap/>
            <w:hideMark/>
          </w:tcPr>
          <w:p w14:paraId="25598B49" w14:textId="77777777" w:rsidR="00F84FE9" w:rsidRPr="00F0046B" w:rsidRDefault="00F84FE9" w:rsidP="00F84FE9">
            <w:pPr>
              <w:pStyle w:val="aff"/>
              <w:rPr>
                <w:lang w:val="en-US"/>
              </w:rPr>
            </w:pPr>
            <w:r w:rsidRPr="00F0046B">
              <w:rPr>
                <w:rFonts w:hint="eastAsia"/>
                <w:lang w:val="en-US"/>
              </w:rPr>
              <w:t>0.278</w:t>
            </w:r>
          </w:p>
        </w:tc>
        <w:tc>
          <w:tcPr>
            <w:tcW w:w="894" w:type="dxa"/>
            <w:noWrap/>
            <w:hideMark/>
          </w:tcPr>
          <w:p w14:paraId="7741302E" w14:textId="77777777" w:rsidR="00F84FE9" w:rsidRPr="00F0046B" w:rsidRDefault="00F84FE9" w:rsidP="00F84FE9">
            <w:pPr>
              <w:pStyle w:val="aff"/>
              <w:rPr>
                <w:lang w:val="en-US"/>
              </w:rPr>
            </w:pPr>
            <w:r w:rsidRPr="00F0046B">
              <w:rPr>
                <w:rFonts w:hint="eastAsia"/>
                <w:lang w:val="en-US"/>
              </w:rPr>
              <w:t>450</w:t>
            </w:r>
          </w:p>
        </w:tc>
        <w:tc>
          <w:tcPr>
            <w:tcW w:w="888" w:type="dxa"/>
            <w:noWrap/>
            <w:hideMark/>
          </w:tcPr>
          <w:p w14:paraId="1AE24B8D" w14:textId="77777777" w:rsidR="00F84FE9" w:rsidRPr="00F0046B" w:rsidRDefault="00F84FE9" w:rsidP="00F84FE9">
            <w:pPr>
              <w:pStyle w:val="aff"/>
              <w:rPr>
                <w:lang w:val="en-US"/>
              </w:rPr>
            </w:pPr>
            <w:r w:rsidRPr="00F0046B">
              <w:rPr>
                <w:rFonts w:hint="eastAsia"/>
                <w:lang w:val="en-US"/>
              </w:rPr>
              <w:t>0.414</w:t>
            </w:r>
          </w:p>
        </w:tc>
        <w:tc>
          <w:tcPr>
            <w:tcW w:w="689" w:type="dxa"/>
            <w:noWrap/>
            <w:hideMark/>
          </w:tcPr>
          <w:p w14:paraId="767916FE" w14:textId="77777777" w:rsidR="00F84FE9" w:rsidRPr="00F0046B" w:rsidRDefault="00F84FE9" w:rsidP="00F84FE9">
            <w:pPr>
              <w:pStyle w:val="aff"/>
              <w:rPr>
                <w:b/>
                <w:bCs/>
                <w:lang w:val="en-US"/>
              </w:rPr>
            </w:pPr>
            <w:r w:rsidRPr="00F0046B">
              <w:rPr>
                <w:rFonts w:hint="eastAsia"/>
                <w:b/>
                <w:bCs/>
                <w:lang w:val="en-US"/>
              </w:rPr>
              <w:t>0.282</w:t>
            </w:r>
          </w:p>
        </w:tc>
        <w:tc>
          <w:tcPr>
            <w:tcW w:w="625" w:type="dxa"/>
            <w:noWrap/>
            <w:hideMark/>
          </w:tcPr>
          <w:p w14:paraId="1E740603" w14:textId="77777777" w:rsidR="00F84FE9" w:rsidRPr="00F0046B" w:rsidRDefault="00F84FE9" w:rsidP="00F84FE9">
            <w:pPr>
              <w:pStyle w:val="aff"/>
              <w:rPr>
                <w:b/>
                <w:bCs/>
                <w:lang w:val="en-US"/>
              </w:rPr>
            </w:pPr>
            <w:r w:rsidRPr="00F0046B">
              <w:rPr>
                <w:rFonts w:hint="eastAsia"/>
                <w:b/>
                <w:bCs/>
                <w:lang w:val="en-US"/>
              </w:rPr>
              <w:t>400</w:t>
            </w:r>
          </w:p>
        </w:tc>
        <w:tc>
          <w:tcPr>
            <w:tcW w:w="888" w:type="dxa"/>
            <w:noWrap/>
            <w:hideMark/>
          </w:tcPr>
          <w:p w14:paraId="64175EC1" w14:textId="77777777" w:rsidR="00F84FE9" w:rsidRPr="00F0046B" w:rsidRDefault="00F84FE9" w:rsidP="00F84FE9">
            <w:pPr>
              <w:pStyle w:val="aff"/>
              <w:rPr>
                <w:b/>
                <w:bCs/>
                <w:lang w:val="en-US"/>
              </w:rPr>
            </w:pPr>
            <w:r w:rsidRPr="00F0046B">
              <w:rPr>
                <w:rFonts w:hint="eastAsia"/>
                <w:b/>
                <w:bCs/>
                <w:lang w:val="en-US"/>
              </w:rPr>
              <w:t>0.416</w:t>
            </w:r>
          </w:p>
        </w:tc>
        <w:tc>
          <w:tcPr>
            <w:tcW w:w="689" w:type="dxa"/>
            <w:noWrap/>
            <w:hideMark/>
          </w:tcPr>
          <w:p w14:paraId="6F9AFEC2" w14:textId="77777777" w:rsidR="00F84FE9" w:rsidRPr="00F0046B" w:rsidRDefault="00F84FE9" w:rsidP="00F84FE9">
            <w:pPr>
              <w:pStyle w:val="aff"/>
              <w:rPr>
                <w:lang w:val="en-US"/>
              </w:rPr>
            </w:pPr>
            <w:r w:rsidRPr="00F0046B">
              <w:rPr>
                <w:rFonts w:hint="eastAsia"/>
                <w:lang w:val="en-US"/>
              </w:rPr>
              <w:t>0.249</w:t>
            </w:r>
          </w:p>
        </w:tc>
        <w:tc>
          <w:tcPr>
            <w:tcW w:w="658" w:type="dxa"/>
            <w:noWrap/>
            <w:hideMark/>
          </w:tcPr>
          <w:p w14:paraId="282C40DA" w14:textId="77777777" w:rsidR="00F84FE9" w:rsidRPr="00F0046B" w:rsidRDefault="00F84FE9" w:rsidP="00F84FE9">
            <w:pPr>
              <w:pStyle w:val="aff"/>
              <w:rPr>
                <w:lang w:val="en-US"/>
              </w:rPr>
            </w:pPr>
            <w:r w:rsidRPr="00F0046B">
              <w:rPr>
                <w:rFonts w:hint="eastAsia"/>
                <w:lang w:val="en-US"/>
              </w:rPr>
              <w:t>862</w:t>
            </w:r>
          </w:p>
        </w:tc>
        <w:tc>
          <w:tcPr>
            <w:tcW w:w="724" w:type="dxa"/>
            <w:noWrap/>
            <w:hideMark/>
          </w:tcPr>
          <w:p w14:paraId="44C0C615" w14:textId="77777777" w:rsidR="00F84FE9" w:rsidRPr="00F0046B" w:rsidRDefault="00F84FE9" w:rsidP="00F84FE9">
            <w:pPr>
              <w:pStyle w:val="aff"/>
              <w:rPr>
                <w:lang w:val="en-US"/>
              </w:rPr>
            </w:pPr>
            <w:r w:rsidRPr="00F0046B">
              <w:rPr>
                <w:rFonts w:hint="eastAsia"/>
                <w:lang w:val="en-US"/>
              </w:rPr>
              <w:t>0.36</w:t>
            </w:r>
          </w:p>
        </w:tc>
      </w:tr>
      <w:tr w:rsidR="00F84FE9" w:rsidRPr="00F0046B" w14:paraId="376AE5AD" w14:textId="77777777" w:rsidTr="00EF2845">
        <w:trPr>
          <w:trHeight w:val="320"/>
          <w:jc w:val="center"/>
        </w:trPr>
        <w:tc>
          <w:tcPr>
            <w:tcW w:w="1098" w:type="dxa"/>
            <w:vMerge/>
            <w:hideMark/>
          </w:tcPr>
          <w:p w14:paraId="5937B069" w14:textId="77777777" w:rsidR="00F84FE9" w:rsidRPr="00F0046B" w:rsidRDefault="00F84FE9" w:rsidP="00F84FE9">
            <w:pPr>
              <w:pStyle w:val="aff"/>
              <w:rPr>
                <w:lang w:val="en-US"/>
              </w:rPr>
            </w:pPr>
          </w:p>
        </w:tc>
        <w:tc>
          <w:tcPr>
            <w:tcW w:w="1173" w:type="dxa"/>
            <w:noWrap/>
            <w:hideMark/>
          </w:tcPr>
          <w:p w14:paraId="48777F9D" w14:textId="77777777" w:rsidR="00F84FE9" w:rsidRPr="00F0046B" w:rsidRDefault="00F84FE9" w:rsidP="00F84FE9">
            <w:pPr>
              <w:pStyle w:val="aff"/>
              <w:rPr>
                <w:lang w:val="en-US"/>
              </w:rPr>
            </w:pPr>
            <w:r w:rsidRPr="00F0046B">
              <w:rPr>
                <w:rFonts w:hint="eastAsia"/>
                <w:lang w:val="en-US"/>
              </w:rPr>
              <w:t>N-1</w:t>
            </w:r>
          </w:p>
        </w:tc>
        <w:tc>
          <w:tcPr>
            <w:tcW w:w="883" w:type="dxa"/>
            <w:noWrap/>
            <w:hideMark/>
          </w:tcPr>
          <w:p w14:paraId="2B679137" w14:textId="77777777" w:rsidR="00F84FE9" w:rsidRPr="00F0046B" w:rsidRDefault="00F84FE9" w:rsidP="00F84FE9">
            <w:pPr>
              <w:pStyle w:val="aff"/>
              <w:rPr>
                <w:lang w:val="en-US"/>
              </w:rPr>
            </w:pPr>
            <w:r w:rsidRPr="00F0046B">
              <w:rPr>
                <w:rFonts w:hint="eastAsia"/>
                <w:lang w:val="en-US"/>
              </w:rPr>
              <w:t>0.435</w:t>
            </w:r>
          </w:p>
        </w:tc>
        <w:tc>
          <w:tcPr>
            <w:tcW w:w="894" w:type="dxa"/>
            <w:noWrap/>
            <w:hideMark/>
          </w:tcPr>
          <w:p w14:paraId="3F3AA307" w14:textId="77777777" w:rsidR="00F84FE9" w:rsidRPr="00F0046B" w:rsidRDefault="00F84FE9" w:rsidP="00F84FE9">
            <w:pPr>
              <w:pStyle w:val="aff"/>
              <w:rPr>
                <w:lang w:val="en-US"/>
              </w:rPr>
            </w:pPr>
            <w:r w:rsidRPr="00F0046B">
              <w:rPr>
                <w:rFonts w:hint="eastAsia"/>
                <w:lang w:val="en-US"/>
              </w:rPr>
              <w:t>437</w:t>
            </w:r>
          </w:p>
        </w:tc>
        <w:tc>
          <w:tcPr>
            <w:tcW w:w="888" w:type="dxa"/>
            <w:noWrap/>
            <w:hideMark/>
          </w:tcPr>
          <w:p w14:paraId="478D1849" w14:textId="77777777" w:rsidR="00F84FE9" w:rsidRPr="00F0046B" w:rsidRDefault="00F84FE9" w:rsidP="00F84FE9">
            <w:pPr>
              <w:pStyle w:val="aff"/>
              <w:rPr>
                <w:lang w:val="en-US"/>
              </w:rPr>
            </w:pPr>
            <w:r w:rsidRPr="00F0046B">
              <w:rPr>
                <w:rFonts w:hint="eastAsia"/>
                <w:lang w:val="en-US"/>
              </w:rPr>
              <w:t>0.531</w:t>
            </w:r>
          </w:p>
        </w:tc>
        <w:tc>
          <w:tcPr>
            <w:tcW w:w="689" w:type="dxa"/>
            <w:noWrap/>
            <w:hideMark/>
          </w:tcPr>
          <w:p w14:paraId="0AE99312" w14:textId="77777777" w:rsidR="00F84FE9" w:rsidRPr="00F0046B" w:rsidRDefault="00F84FE9" w:rsidP="00F84FE9">
            <w:pPr>
              <w:pStyle w:val="aff"/>
              <w:rPr>
                <w:b/>
                <w:bCs/>
                <w:lang w:val="en-US"/>
              </w:rPr>
            </w:pPr>
            <w:r w:rsidRPr="00F0046B">
              <w:rPr>
                <w:rFonts w:hint="eastAsia"/>
                <w:b/>
                <w:bCs/>
                <w:lang w:val="en-US"/>
              </w:rPr>
              <w:t>0.452</w:t>
            </w:r>
          </w:p>
        </w:tc>
        <w:tc>
          <w:tcPr>
            <w:tcW w:w="625" w:type="dxa"/>
            <w:noWrap/>
            <w:hideMark/>
          </w:tcPr>
          <w:p w14:paraId="3DBBD841" w14:textId="77777777" w:rsidR="00F84FE9" w:rsidRPr="00F0046B" w:rsidRDefault="00F84FE9" w:rsidP="00F84FE9">
            <w:pPr>
              <w:pStyle w:val="aff"/>
              <w:rPr>
                <w:b/>
                <w:bCs/>
                <w:lang w:val="en-US"/>
              </w:rPr>
            </w:pPr>
            <w:r w:rsidRPr="00F0046B">
              <w:rPr>
                <w:rFonts w:hint="eastAsia"/>
                <w:b/>
                <w:bCs/>
                <w:lang w:val="en-US"/>
              </w:rPr>
              <w:t>242</w:t>
            </w:r>
          </w:p>
        </w:tc>
        <w:tc>
          <w:tcPr>
            <w:tcW w:w="888" w:type="dxa"/>
            <w:noWrap/>
            <w:hideMark/>
          </w:tcPr>
          <w:p w14:paraId="6A6410B9" w14:textId="77777777" w:rsidR="00F84FE9" w:rsidRPr="00F0046B" w:rsidRDefault="00F84FE9" w:rsidP="00F84FE9">
            <w:pPr>
              <w:pStyle w:val="aff"/>
              <w:rPr>
                <w:b/>
                <w:bCs/>
                <w:lang w:val="en-US"/>
              </w:rPr>
            </w:pPr>
            <w:r w:rsidRPr="00F0046B">
              <w:rPr>
                <w:rFonts w:hint="eastAsia"/>
                <w:b/>
                <w:bCs/>
                <w:lang w:val="en-US"/>
              </w:rPr>
              <w:t>0.562</w:t>
            </w:r>
          </w:p>
        </w:tc>
        <w:tc>
          <w:tcPr>
            <w:tcW w:w="689" w:type="dxa"/>
            <w:noWrap/>
            <w:hideMark/>
          </w:tcPr>
          <w:p w14:paraId="1BE2849E" w14:textId="77777777" w:rsidR="00F84FE9" w:rsidRPr="00F0046B" w:rsidRDefault="00F84FE9" w:rsidP="00F84FE9">
            <w:pPr>
              <w:pStyle w:val="aff"/>
              <w:rPr>
                <w:lang w:val="en-US"/>
              </w:rPr>
            </w:pPr>
            <w:r w:rsidRPr="00F0046B">
              <w:rPr>
                <w:rFonts w:hint="eastAsia"/>
                <w:lang w:val="en-US"/>
              </w:rPr>
              <w:t>0.409</w:t>
            </w:r>
          </w:p>
        </w:tc>
        <w:tc>
          <w:tcPr>
            <w:tcW w:w="658" w:type="dxa"/>
            <w:noWrap/>
            <w:hideMark/>
          </w:tcPr>
          <w:p w14:paraId="5C065B18" w14:textId="77777777" w:rsidR="00F84FE9" w:rsidRPr="00F0046B" w:rsidRDefault="00F84FE9" w:rsidP="00F84FE9">
            <w:pPr>
              <w:pStyle w:val="aff"/>
              <w:rPr>
                <w:lang w:val="en-US"/>
              </w:rPr>
            </w:pPr>
            <w:r w:rsidRPr="00F0046B">
              <w:rPr>
                <w:rFonts w:hint="eastAsia"/>
                <w:lang w:val="en-US"/>
              </w:rPr>
              <w:t>604</w:t>
            </w:r>
          </w:p>
        </w:tc>
        <w:tc>
          <w:tcPr>
            <w:tcW w:w="724" w:type="dxa"/>
            <w:noWrap/>
            <w:hideMark/>
          </w:tcPr>
          <w:p w14:paraId="7AE17C4F" w14:textId="77777777" w:rsidR="00F84FE9" w:rsidRPr="00F0046B" w:rsidRDefault="00F84FE9" w:rsidP="00F84FE9">
            <w:pPr>
              <w:pStyle w:val="aff"/>
              <w:rPr>
                <w:lang w:val="en-US"/>
              </w:rPr>
            </w:pPr>
            <w:r w:rsidRPr="00F0046B">
              <w:rPr>
                <w:rFonts w:hint="eastAsia"/>
                <w:lang w:val="en-US"/>
              </w:rPr>
              <w:t>0.494</w:t>
            </w:r>
          </w:p>
        </w:tc>
      </w:tr>
      <w:tr w:rsidR="00F84FE9" w:rsidRPr="00F0046B" w14:paraId="1C7277D5" w14:textId="77777777" w:rsidTr="00EF2845">
        <w:trPr>
          <w:trHeight w:val="320"/>
          <w:jc w:val="center"/>
        </w:trPr>
        <w:tc>
          <w:tcPr>
            <w:tcW w:w="1098" w:type="dxa"/>
            <w:vMerge/>
            <w:hideMark/>
          </w:tcPr>
          <w:p w14:paraId="1AF9E4CF" w14:textId="77777777" w:rsidR="00F84FE9" w:rsidRPr="00F0046B" w:rsidRDefault="00F84FE9" w:rsidP="00F84FE9">
            <w:pPr>
              <w:pStyle w:val="aff"/>
              <w:rPr>
                <w:lang w:val="en-US"/>
              </w:rPr>
            </w:pPr>
          </w:p>
        </w:tc>
        <w:tc>
          <w:tcPr>
            <w:tcW w:w="1173" w:type="dxa"/>
            <w:noWrap/>
            <w:hideMark/>
          </w:tcPr>
          <w:p w14:paraId="7FCB8D32" w14:textId="77777777" w:rsidR="00F84FE9" w:rsidRPr="00F0046B" w:rsidRDefault="00F84FE9" w:rsidP="00F84FE9">
            <w:pPr>
              <w:pStyle w:val="aff"/>
              <w:rPr>
                <w:lang w:val="en-US"/>
              </w:rPr>
            </w:pPr>
            <w:r w:rsidRPr="00F0046B">
              <w:rPr>
                <w:rFonts w:hint="eastAsia"/>
                <w:lang w:val="en-US"/>
              </w:rPr>
              <w:t>N-N</w:t>
            </w:r>
          </w:p>
        </w:tc>
        <w:tc>
          <w:tcPr>
            <w:tcW w:w="883" w:type="dxa"/>
            <w:noWrap/>
            <w:hideMark/>
          </w:tcPr>
          <w:p w14:paraId="3EF4B99D" w14:textId="77777777" w:rsidR="00F84FE9" w:rsidRPr="00F0046B" w:rsidRDefault="00F84FE9" w:rsidP="00F84FE9">
            <w:pPr>
              <w:pStyle w:val="aff"/>
              <w:rPr>
                <w:lang w:val="en-US"/>
              </w:rPr>
            </w:pPr>
            <w:r w:rsidRPr="00F0046B">
              <w:rPr>
                <w:rFonts w:hint="eastAsia"/>
                <w:lang w:val="en-US"/>
              </w:rPr>
              <w:t>0.334</w:t>
            </w:r>
          </w:p>
        </w:tc>
        <w:tc>
          <w:tcPr>
            <w:tcW w:w="894" w:type="dxa"/>
            <w:noWrap/>
            <w:hideMark/>
          </w:tcPr>
          <w:p w14:paraId="4D819F04" w14:textId="77777777" w:rsidR="00F84FE9" w:rsidRPr="00F0046B" w:rsidRDefault="00F84FE9" w:rsidP="00F84FE9">
            <w:pPr>
              <w:pStyle w:val="aff"/>
              <w:rPr>
                <w:lang w:val="en-US"/>
              </w:rPr>
            </w:pPr>
            <w:r w:rsidRPr="00F0046B">
              <w:rPr>
                <w:rFonts w:hint="eastAsia"/>
                <w:lang w:val="en-US"/>
              </w:rPr>
              <w:t>142</w:t>
            </w:r>
          </w:p>
        </w:tc>
        <w:tc>
          <w:tcPr>
            <w:tcW w:w="888" w:type="dxa"/>
            <w:noWrap/>
            <w:hideMark/>
          </w:tcPr>
          <w:p w14:paraId="00BE3446" w14:textId="77777777" w:rsidR="00F84FE9" w:rsidRPr="00F0046B" w:rsidRDefault="00F84FE9" w:rsidP="00F84FE9">
            <w:pPr>
              <w:pStyle w:val="aff"/>
              <w:rPr>
                <w:lang w:val="en-US"/>
              </w:rPr>
            </w:pPr>
            <w:r w:rsidRPr="00F0046B">
              <w:rPr>
                <w:rFonts w:hint="eastAsia"/>
                <w:lang w:val="en-US"/>
              </w:rPr>
              <w:t>0.549</w:t>
            </w:r>
          </w:p>
        </w:tc>
        <w:tc>
          <w:tcPr>
            <w:tcW w:w="689" w:type="dxa"/>
            <w:noWrap/>
            <w:hideMark/>
          </w:tcPr>
          <w:p w14:paraId="1BE8106A" w14:textId="77777777" w:rsidR="00F84FE9" w:rsidRPr="00F0046B" w:rsidRDefault="00F84FE9" w:rsidP="00F84FE9">
            <w:pPr>
              <w:pStyle w:val="aff"/>
              <w:rPr>
                <w:b/>
                <w:bCs/>
                <w:lang w:val="en-US"/>
              </w:rPr>
            </w:pPr>
            <w:r w:rsidRPr="00F0046B">
              <w:rPr>
                <w:rFonts w:hint="eastAsia"/>
                <w:b/>
                <w:bCs/>
                <w:lang w:val="en-US"/>
              </w:rPr>
              <w:t>0.345</w:t>
            </w:r>
          </w:p>
        </w:tc>
        <w:tc>
          <w:tcPr>
            <w:tcW w:w="625" w:type="dxa"/>
            <w:noWrap/>
            <w:hideMark/>
          </w:tcPr>
          <w:p w14:paraId="30CA61B7" w14:textId="77777777" w:rsidR="00F84FE9" w:rsidRPr="00F0046B" w:rsidRDefault="00F84FE9" w:rsidP="00F84FE9">
            <w:pPr>
              <w:pStyle w:val="aff"/>
              <w:rPr>
                <w:b/>
                <w:bCs/>
                <w:lang w:val="en-US"/>
              </w:rPr>
            </w:pPr>
            <w:r w:rsidRPr="00F0046B">
              <w:rPr>
                <w:rFonts w:hint="eastAsia"/>
                <w:b/>
                <w:bCs/>
                <w:lang w:val="en-US"/>
              </w:rPr>
              <w:t>128</w:t>
            </w:r>
          </w:p>
        </w:tc>
        <w:tc>
          <w:tcPr>
            <w:tcW w:w="888" w:type="dxa"/>
            <w:noWrap/>
            <w:hideMark/>
          </w:tcPr>
          <w:p w14:paraId="5F137917" w14:textId="77777777" w:rsidR="00F84FE9" w:rsidRPr="00F0046B" w:rsidRDefault="00F84FE9" w:rsidP="00F84FE9">
            <w:pPr>
              <w:pStyle w:val="aff"/>
              <w:rPr>
                <w:b/>
                <w:bCs/>
                <w:lang w:val="en-US"/>
              </w:rPr>
            </w:pPr>
            <w:r w:rsidRPr="00F0046B">
              <w:rPr>
                <w:rFonts w:hint="eastAsia"/>
                <w:b/>
                <w:bCs/>
                <w:lang w:val="en-US"/>
              </w:rPr>
              <w:t>0.561</w:t>
            </w:r>
          </w:p>
        </w:tc>
        <w:tc>
          <w:tcPr>
            <w:tcW w:w="689" w:type="dxa"/>
            <w:noWrap/>
            <w:hideMark/>
          </w:tcPr>
          <w:p w14:paraId="0919541E" w14:textId="77777777" w:rsidR="00F84FE9" w:rsidRPr="00F0046B" w:rsidRDefault="00F84FE9" w:rsidP="00F84FE9">
            <w:pPr>
              <w:pStyle w:val="aff"/>
              <w:rPr>
                <w:lang w:val="en-US"/>
              </w:rPr>
            </w:pPr>
            <w:r w:rsidRPr="00F0046B">
              <w:rPr>
                <w:rFonts w:hint="eastAsia"/>
                <w:lang w:val="en-US"/>
              </w:rPr>
              <w:t>0.297</w:t>
            </w:r>
          </w:p>
        </w:tc>
        <w:tc>
          <w:tcPr>
            <w:tcW w:w="658" w:type="dxa"/>
            <w:noWrap/>
            <w:hideMark/>
          </w:tcPr>
          <w:p w14:paraId="2BBCBC25" w14:textId="77777777" w:rsidR="00F84FE9" w:rsidRPr="00F0046B" w:rsidRDefault="00F84FE9" w:rsidP="00F84FE9">
            <w:pPr>
              <w:pStyle w:val="aff"/>
              <w:rPr>
                <w:lang w:val="en-US"/>
              </w:rPr>
            </w:pPr>
            <w:r w:rsidRPr="00F0046B">
              <w:rPr>
                <w:rFonts w:hint="eastAsia"/>
                <w:lang w:val="en-US"/>
              </w:rPr>
              <w:t>278</w:t>
            </w:r>
          </w:p>
        </w:tc>
        <w:tc>
          <w:tcPr>
            <w:tcW w:w="724" w:type="dxa"/>
            <w:noWrap/>
            <w:hideMark/>
          </w:tcPr>
          <w:p w14:paraId="028AA898" w14:textId="77777777" w:rsidR="00F84FE9" w:rsidRPr="00F0046B" w:rsidRDefault="00F84FE9" w:rsidP="00F84FE9">
            <w:pPr>
              <w:pStyle w:val="aff"/>
              <w:rPr>
                <w:lang w:val="en-US"/>
              </w:rPr>
            </w:pPr>
            <w:r w:rsidRPr="00F0046B">
              <w:rPr>
                <w:rFonts w:hint="eastAsia"/>
                <w:lang w:val="en-US"/>
              </w:rPr>
              <w:t>0.501</w:t>
            </w:r>
          </w:p>
        </w:tc>
      </w:tr>
    </w:tbl>
    <w:p w14:paraId="25C8D96F" w14:textId="05503B2E" w:rsidR="004F192A" w:rsidRDefault="006D1BD1" w:rsidP="001759CA">
      <w:pPr>
        <w:pStyle w:val="3"/>
        <w:spacing w:before="163" w:after="163"/>
      </w:pPr>
      <w:bookmarkStart w:id="224" w:name="_Toc100257532"/>
      <w:r>
        <w:t xml:space="preserve">5.3.4 </w:t>
      </w:r>
      <w:r w:rsidR="006E1076">
        <w:rPr>
          <w:rFonts w:hint="eastAsia"/>
        </w:rPr>
        <w:t>关键设计分析</w:t>
      </w:r>
      <w:bookmarkEnd w:id="224"/>
    </w:p>
    <w:p w14:paraId="783B635F" w14:textId="77777777" w:rsidR="00683B84" w:rsidRDefault="00683B84" w:rsidP="00683B84">
      <w:pPr>
        <w:ind w:firstLine="480"/>
      </w:pPr>
      <w:r>
        <w:rPr>
          <w:rFonts w:hint="eastAsia"/>
        </w:rPr>
        <w:t>本文分别从关系卷积层的效果和超网络对于模型参数与性能的影响两个方面探究</w:t>
      </w:r>
      <w:r>
        <w:rPr>
          <w:rFonts w:hint="eastAsia"/>
        </w:rPr>
        <w:t>H</w:t>
      </w:r>
      <w:r>
        <w:t>KGN</w:t>
      </w:r>
      <w:r>
        <w:rPr>
          <w:rFonts w:hint="eastAsia"/>
        </w:rPr>
        <w:t>关键设计的有效性。</w:t>
      </w:r>
    </w:p>
    <w:p w14:paraId="19601A51" w14:textId="77777777" w:rsidR="00683B84" w:rsidRDefault="00683B84" w:rsidP="00683B84">
      <w:pPr>
        <w:ind w:firstLine="480"/>
      </w:pPr>
      <w:r>
        <w:rPr>
          <w:rFonts w:hint="eastAsia"/>
        </w:rPr>
        <w:t>（</w:t>
      </w:r>
      <w:r>
        <w:rPr>
          <w:rFonts w:hint="eastAsia"/>
        </w:rPr>
        <w:t>1</w:t>
      </w:r>
      <w:r>
        <w:rPr>
          <w:rFonts w:hint="eastAsia"/>
        </w:rPr>
        <w:t>）关系卷积层的影响实验</w:t>
      </w:r>
    </w:p>
    <w:p w14:paraId="09FF0831" w14:textId="0E17432B" w:rsidR="002E1297" w:rsidRDefault="00683B84" w:rsidP="00683B84">
      <w:pPr>
        <w:ind w:firstLine="480"/>
        <w:rPr>
          <w:lang/>
        </w:rPr>
      </w:pPr>
      <w:r>
        <w:rPr>
          <w:rFonts w:hint="eastAsia"/>
        </w:rPr>
        <w:lastRenderedPageBreak/>
        <w:t>为了探究关系卷积层对于模型性能的影响，本文首先通过消融实验，对比</w:t>
      </w:r>
      <w:r>
        <w:rPr>
          <w:rFonts w:hint="eastAsia"/>
        </w:rPr>
        <w:t>H</w:t>
      </w:r>
      <w:r>
        <w:t>KGN</w:t>
      </w:r>
      <w:r>
        <w:rPr>
          <w:rFonts w:hint="eastAsia"/>
        </w:rPr>
        <w:t>去除关系卷积层与没有去除关系卷积层的性能结果，结果如</w:t>
      </w:r>
      <w:r>
        <w:fldChar w:fldCharType="begin"/>
      </w:r>
      <w:r>
        <w:instrText xml:space="preserve"> </w:instrText>
      </w:r>
      <w:r>
        <w:rPr>
          <w:rFonts w:hint="eastAsia"/>
        </w:rPr>
        <w:instrText>REF _Ref98509629 \h</w:instrText>
      </w:r>
      <w:r>
        <w:instrText xml:space="preserve"> </w:instrText>
      </w:r>
      <w:r>
        <w:fldChar w:fldCharType="separate"/>
      </w:r>
      <w:r w:rsidR="004D6817">
        <w:rPr>
          <w:rFonts w:hint="eastAsia"/>
        </w:rPr>
        <w:t>表</w:t>
      </w:r>
      <w:r w:rsidR="004D6817">
        <w:rPr>
          <w:noProof/>
        </w:rPr>
        <w:t>17</w:t>
      </w:r>
      <w:r>
        <w:fldChar w:fldCharType="end"/>
      </w:r>
      <w:r>
        <w:rPr>
          <w:rFonts w:hint="eastAsia"/>
        </w:rPr>
        <w:t>所示，表中的</w:t>
      </w:r>
      <w:r>
        <w:rPr>
          <w:rFonts w:hint="eastAsia"/>
        </w:rPr>
        <w:t>w</w:t>
      </w:r>
      <w:r>
        <w:t>o Conv.</w:t>
      </w:r>
      <w:r>
        <w:rPr>
          <w:rFonts w:hint="eastAsia"/>
        </w:rPr>
        <w:t>表示移除关系卷积层之后的模型。从表中可以看出，</w:t>
      </w:r>
      <w:r>
        <w:rPr>
          <w:rFonts w:hint="eastAsia"/>
        </w:rPr>
        <w:t>H</w:t>
      </w:r>
      <w:r>
        <w:t>KGN</w:t>
      </w:r>
      <w:r>
        <w:rPr>
          <w:rFonts w:hint="eastAsia"/>
        </w:rPr>
        <w:t>的关系卷积层在两个数据集上都起到了对模型性能的提升作用</w:t>
      </w:r>
      <w:r w:rsidR="00373F15">
        <w:rPr>
          <w:rFonts w:hint="eastAsia"/>
          <w:lang/>
        </w:rPr>
        <w:t>。</w:t>
      </w:r>
    </w:p>
    <w:p w14:paraId="0E407C2D" w14:textId="16B83DB4" w:rsidR="004814C5" w:rsidRDefault="004814C5" w:rsidP="004814C5">
      <w:pPr>
        <w:pStyle w:val="afc"/>
      </w:pPr>
      <w:bookmarkStart w:id="225" w:name="_Ref98509629"/>
      <w:bookmarkStart w:id="226" w:name="_Toc100254240"/>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17</w:t>
      </w:r>
      <w:r>
        <w:fldChar w:fldCharType="end"/>
      </w:r>
      <w:bookmarkEnd w:id="225"/>
      <w:r>
        <w:t xml:space="preserve">  HKGN</w:t>
      </w:r>
      <w:r>
        <w:rPr>
          <w:rFonts w:hint="eastAsia"/>
        </w:rPr>
        <w:t>无关系卷积层的实验结果</w:t>
      </w:r>
      <w:bookmarkEnd w:id="226"/>
    </w:p>
    <w:tbl>
      <w:tblPr>
        <w:tblStyle w:val="a4"/>
        <w:tblW w:w="0" w:type="auto"/>
        <w:jc w:val="center"/>
        <w:tblLook w:val="04A0" w:firstRow="1" w:lastRow="0" w:firstColumn="1" w:lastColumn="0" w:noHBand="0" w:noVBand="1"/>
      </w:tblPr>
      <w:tblGrid>
        <w:gridCol w:w="1278"/>
        <w:gridCol w:w="1319"/>
        <w:gridCol w:w="794"/>
        <w:gridCol w:w="741"/>
        <w:gridCol w:w="888"/>
        <w:gridCol w:w="888"/>
        <w:gridCol w:w="993"/>
      </w:tblGrid>
      <w:tr w:rsidR="004814C5" w:rsidRPr="00E30323" w14:paraId="71AFAB7C" w14:textId="77777777" w:rsidTr="0010722D">
        <w:trPr>
          <w:trHeight w:val="320"/>
          <w:jc w:val="center"/>
        </w:trPr>
        <w:tc>
          <w:tcPr>
            <w:tcW w:w="1278" w:type="dxa"/>
            <w:noWrap/>
            <w:hideMark/>
          </w:tcPr>
          <w:p w14:paraId="5AE886D0" w14:textId="77777777" w:rsidR="004814C5" w:rsidRPr="00E30323" w:rsidRDefault="004814C5" w:rsidP="0010722D">
            <w:pPr>
              <w:pStyle w:val="aff"/>
            </w:pPr>
            <w:r>
              <w:rPr>
                <w:rFonts w:hint="eastAsia"/>
              </w:rPr>
              <w:t>数据集</w:t>
            </w:r>
          </w:p>
        </w:tc>
        <w:tc>
          <w:tcPr>
            <w:tcW w:w="1319" w:type="dxa"/>
            <w:noWrap/>
            <w:hideMark/>
          </w:tcPr>
          <w:p w14:paraId="2588C9CF" w14:textId="77777777" w:rsidR="004814C5" w:rsidRPr="00E30323" w:rsidRDefault="004814C5" w:rsidP="0010722D">
            <w:pPr>
              <w:pStyle w:val="aff"/>
              <w:rPr>
                <w:rFonts w:eastAsia="等线"/>
              </w:rPr>
            </w:pPr>
            <w:r>
              <w:rPr>
                <w:rFonts w:hint="eastAsia"/>
              </w:rPr>
              <w:t>模型</w:t>
            </w:r>
          </w:p>
        </w:tc>
        <w:tc>
          <w:tcPr>
            <w:tcW w:w="794" w:type="dxa"/>
            <w:noWrap/>
            <w:hideMark/>
          </w:tcPr>
          <w:p w14:paraId="0BB2C16D" w14:textId="77777777" w:rsidR="004814C5" w:rsidRPr="00E30323" w:rsidRDefault="004814C5" w:rsidP="0010722D">
            <w:pPr>
              <w:pStyle w:val="aff"/>
              <w:rPr>
                <w:rFonts w:eastAsia="等线"/>
              </w:rPr>
            </w:pPr>
            <w:r w:rsidRPr="00E30323">
              <w:rPr>
                <w:rFonts w:eastAsia="等线" w:hint="eastAsia"/>
              </w:rPr>
              <w:t>MRR</w:t>
            </w:r>
          </w:p>
        </w:tc>
        <w:tc>
          <w:tcPr>
            <w:tcW w:w="741" w:type="dxa"/>
            <w:noWrap/>
            <w:hideMark/>
          </w:tcPr>
          <w:p w14:paraId="63B3210D" w14:textId="77777777" w:rsidR="004814C5" w:rsidRPr="00E30323" w:rsidRDefault="004814C5" w:rsidP="0010722D">
            <w:pPr>
              <w:pStyle w:val="aff"/>
              <w:rPr>
                <w:rFonts w:eastAsia="等线"/>
              </w:rPr>
            </w:pPr>
            <w:r>
              <w:t>MR</w:t>
            </w:r>
          </w:p>
        </w:tc>
        <w:tc>
          <w:tcPr>
            <w:tcW w:w="888" w:type="dxa"/>
            <w:noWrap/>
            <w:hideMark/>
          </w:tcPr>
          <w:p w14:paraId="6A07E13D" w14:textId="77777777" w:rsidR="004814C5" w:rsidRPr="00E30323" w:rsidRDefault="004814C5" w:rsidP="0010722D">
            <w:pPr>
              <w:pStyle w:val="aff"/>
              <w:rPr>
                <w:rFonts w:eastAsia="等线"/>
              </w:rPr>
            </w:pPr>
            <w:r>
              <w:t>H</w:t>
            </w:r>
            <w:r>
              <w:rPr>
                <w:rFonts w:hint="eastAsia"/>
              </w:rPr>
              <w:t>it</w:t>
            </w:r>
            <w:r>
              <w:t>@1</w:t>
            </w:r>
          </w:p>
        </w:tc>
        <w:tc>
          <w:tcPr>
            <w:tcW w:w="888" w:type="dxa"/>
            <w:noWrap/>
            <w:hideMark/>
          </w:tcPr>
          <w:p w14:paraId="4B58C21E" w14:textId="77777777" w:rsidR="004814C5" w:rsidRPr="00E30323" w:rsidRDefault="004814C5" w:rsidP="0010722D">
            <w:pPr>
              <w:pStyle w:val="aff"/>
              <w:rPr>
                <w:rFonts w:eastAsia="等线"/>
              </w:rPr>
            </w:pPr>
            <w:r>
              <w:rPr>
                <w:rFonts w:hint="eastAsia"/>
              </w:rPr>
              <w:t>Hit</w:t>
            </w:r>
            <w:r>
              <w:t>@3</w:t>
            </w:r>
          </w:p>
        </w:tc>
        <w:tc>
          <w:tcPr>
            <w:tcW w:w="993" w:type="dxa"/>
            <w:noWrap/>
            <w:hideMark/>
          </w:tcPr>
          <w:p w14:paraId="271BD463" w14:textId="77777777" w:rsidR="004814C5" w:rsidRPr="00E30323" w:rsidRDefault="004814C5" w:rsidP="0010722D">
            <w:pPr>
              <w:pStyle w:val="aff"/>
              <w:rPr>
                <w:rFonts w:eastAsia="等线"/>
              </w:rPr>
            </w:pPr>
            <w:r>
              <w:t>Hit@10</w:t>
            </w:r>
          </w:p>
        </w:tc>
      </w:tr>
      <w:tr w:rsidR="004814C5" w:rsidRPr="00E30323" w14:paraId="5512087B" w14:textId="77777777" w:rsidTr="0010722D">
        <w:trPr>
          <w:trHeight w:val="320"/>
          <w:jc w:val="center"/>
        </w:trPr>
        <w:tc>
          <w:tcPr>
            <w:tcW w:w="1278" w:type="dxa"/>
            <w:vMerge w:val="restart"/>
            <w:noWrap/>
            <w:vAlign w:val="center"/>
            <w:hideMark/>
          </w:tcPr>
          <w:p w14:paraId="7B52A5DC" w14:textId="77777777" w:rsidR="004814C5" w:rsidRPr="00E30323" w:rsidRDefault="004814C5" w:rsidP="0010722D">
            <w:pPr>
              <w:pStyle w:val="aff"/>
              <w:rPr>
                <w:rFonts w:eastAsia="等线"/>
              </w:rPr>
            </w:pPr>
            <w:r w:rsidRPr="00E30323">
              <w:rPr>
                <w:rFonts w:eastAsia="等线" w:hint="eastAsia"/>
              </w:rPr>
              <w:t>FB15k-237</w:t>
            </w:r>
          </w:p>
        </w:tc>
        <w:tc>
          <w:tcPr>
            <w:tcW w:w="1319" w:type="dxa"/>
            <w:noWrap/>
            <w:hideMark/>
          </w:tcPr>
          <w:p w14:paraId="2CB1E5D4" w14:textId="77777777" w:rsidR="004814C5" w:rsidRPr="00E30323" w:rsidRDefault="004814C5" w:rsidP="0010722D">
            <w:pPr>
              <w:pStyle w:val="aff"/>
              <w:rPr>
                <w:rFonts w:eastAsia="等线"/>
              </w:rPr>
            </w:pPr>
            <w:r w:rsidRPr="00E30323">
              <w:rPr>
                <w:rFonts w:eastAsia="等线" w:hint="eastAsia"/>
              </w:rPr>
              <w:t>Full HKGN</w:t>
            </w:r>
          </w:p>
        </w:tc>
        <w:tc>
          <w:tcPr>
            <w:tcW w:w="794" w:type="dxa"/>
            <w:noWrap/>
            <w:hideMark/>
          </w:tcPr>
          <w:p w14:paraId="3FCAC810" w14:textId="77777777" w:rsidR="004814C5" w:rsidRPr="00E30323" w:rsidRDefault="004814C5" w:rsidP="0010722D">
            <w:pPr>
              <w:pStyle w:val="aff"/>
              <w:rPr>
                <w:rFonts w:eastAsia="等线"/>
              </w:rPr>
            </w:pPr>
            <w:r w:rsidRPr="00E30323">
              <w:rPr>
                <w:rFonts w:eastAsia="等线" w:hint="eastAsia"/>
              </w:rPr>
              <w:t>0.365</w:t>
            </w:r>
          </w:p>
        </w:tc>
        <w:tc>
          <w:tcPr>
            <w:tcW w:w="741" w:type="dxa"/>
            <w:noWrap/>
            <w:hideMark/>
          </w:tcPr>
          <w:p w14:paraId="6169E3AE" w14:textId="77777777" w:rsidR="004814C5" w:rsidRPr="00E30323" w:rsidRDefault="004814C5" w:rsidP="0010722D">
            <w:pPr>
              <w:pStyle w:val="aff"/>
              <w:rPr>
                <w:rFonts w:eastAsia="等线"/>
              </w:rPr>
            </w:pPr>
            <w:r w:rsidRPr="00E30323">
              <w:rPr>
                <w:rFonts w:eastAsia="等线" w:hint="eastAsia"/>
              </w:rPr>
              <w:t>191</w:t>
            </w:r>
          </w:p>
        </w:tc>
        <w:tc>
          <w:tcPr>
            <w:tcW w:w="888" w:type="dxa"/>
            <w:noWrap/>
            <w:hideMark/>
          </w:tcPr>
          <w:p w14:paraId="36506A32" w14:textId="77777777" w:rsidR="004814C5" w:rsidRPr="00E30323" w:rsidRDefault="004814C5" w:rsidP="0010722D">
            <w:pPr>
              <w:pStyle w:val="aff"/>
              <w:rPr>
                <w:rFonts w:eastAsia="等线"/>
              </w:rPr>
            </w:pPr>
            <w:r w:rsidRPr="00E30323">
              <w:rPr>
                <w:rFonts w:eastAsia="等线" w:hint="eastAsia"/>
              </w:rPr>
              <w:t>0.272</w:t>
            </w:r>
          </w:p>
        </w:tc>
        <w:tc>
          <w:tcPr>
            <w:tcW w:w="888" w:type="dxa"/>
            <w:noWrap/>
            <w:hideMark/>
          </w:tcPr>
          <w:p w14:paraId="4606CDCA" w14:textId="77777777" w:rsidR="004814C5" w:rsidRPr="00E30323" w:rsidRDefault="004814C5" w:rsidP="0010722D">
            <w:pPr>
              <w:pStyle w:val="aff"/>
              <w:rPr>
                <w:rFonts w:eastAsia="等线"/>
              </w:rPr>
            </w:pPr>
            <w:r w:rsidRPr="00E30323">
              <w:rPr>
                <w:rFonts w:eastAsia="等线" w:hint="eastAsia"/>
              </w:rPr>
              <w:t>0.402</w:t>
            </w:r>
          </w:p>
        </w:tc>
        <w:tc>
          <w:tcPr>
            <w:tcW w:w="993" w:type="dxa"/>
            <w:noWrap/>
            <w:hideMark/>
          </w:tcPr>
          <w:p w14:paraId="0E119F1E" w14:textId="77777777" w:rsidR="004814C5" w:rsidRPr="00E30323" w:rsidRDefault="004814C5" w:rsidP="0010722D">
            <w:pPr>
              <w:pStyle w:val="aff"/>
              <w:rPr>
                <w:rFonts w:eastAsia="等线"/>
              </w:rPr>
            </w:pPr>
            <w:r w:rsidRPr="00E30323">
              <w:rPr>
                <w:rFonts w:eastAsia="等线" w:hint="eastAsia"/>
              </w:rPr>
              <w:t>0.552</w:t>
            </w:r>
          </w:p>
        </w:tc>
      </w:tr>
      <w:tr w:rsidR="004814C5" w:rsidRPr="00E30323" w14:paraId="4847FC3F" w14:textId="77777777" w:rsidTr="0010722D">
        <w:trPr>
          <w:trHeight w:val="320"/>
          <w:jc w:val="center"/>
        </w:trPr>
        <w:tc>
          <w:tcPr>
            <w:tcW w:w="1278" w:type="dxa"/>
            <w:vMerge/>
            <w:vAlign w:val="center"/>
            <w:hideMark/>
          </w:tcPr>
          <w:p w14:paraId="2FDC3492" w14:textId="77777777" w:rsidR="004814C5" w:rsidRPr="00E30323" w:rsidRDefault="004814C5" w:rsidP="0010722D">
            <w:pPr>
              <w:pStyle w:val="aff"/>
            </w:pPr>
          </w:p>
        </w:tc>
        <w:tc>
          <w:tcPr>
            <w:tcW w:w="1319" w:type="dxa"/>
            <w:noWrap/>
            <w:hideMark/>
          </w:tcPr>
          <w:p w14:paraId="2DD98F5F" w14:textId="77777777" w:rsidR="004814C5" w:rsidRPr="00E30323" w:rsidRDefault="004814C5" w:rsidP="0010722D">
            <w:pPr>
              <w:pStyle w:val="aff"/>
              <w:rPr>
                <w:rFonts w:eastAsia="等线"/>
              </w:rPr>
            </w:pPr>
            <w:r w:rsidRPr="00E30323">
              <w:rPr>
                <w:rFonts w:eastAsia="等线" w:hint="eastAsia"/>
              </w:rPr>
              <w:t>wo Conv.</w:t>
            </w:r>
          </w:p>
        </w:tc>
        <w:tc>
          <w:tcPr>
            <w:tcW w:w="794" w:type="dxa"/>
            <w:noWrap/>
            <w:hideMark/>
          </w:tcPr>
          <w:p w14:paraId="0E5DEA2F" w14:textId="77777777" w:rsidR="004814C5" w:rsidRPr="00E30323" w:rsidRDefault="004814C5" w:rsidP="0010722D">
            <w:pPr>
              <w:pStyle w:val="aff"/>
              <w:rPr>
                <w:rFonts w:eastAsia="等线"/>
              </w:rPr>
            </w:pPr>
            <w:r w:rsidRPr="00E30323">
              <w:rPr>
                <w:rFonts w:eastAsia="等线" w:hint="eastAsia"/>
              </w:rPr>
              <w:t>0.355</w:t>
            </w:r>
          </w:p>
        </w:tc>
        <w:tc>
          <w:tcPr>
            <w:tcW w:w="741" w:type="dxa"/>
            <w:noWrap/>
            <w:hideMark/>
          </w:tcPr>
          <w:p w14:paraId="43EDC92B" w14:textId="77777777" w:rsidR="004814C5" w:rsidRPr="00E30323" w:rsidRDefault="004814C5" w:rsidP="0010722D">
            <w:pPr>
              <w:pStyle w:val="aff"/>
              <w:rPr>
                <w:rFonts w:eastAsia="等线"/>
              </w:rPr>
            </w:pPr>
            <w:r w:rsidRPr="00E30323">
              <w:rPr>
                <w:rFonts w:eastAsia="等线" w:hint="eastAsia"/>
              </w:rPr>
              <w:t>172</w:t>
            </w:r>
          </w:p>
        </w:tc>
        <w:tc>
          <w:tcPr>
            <w:tcW w:w="888" w:type="dxa"/>
            <w:noWrap/>
            <w:hideMark/>
          </w:tcPr>
          <w:p w14:paraId="144B4406" w14:textId="77777777" w:rsidR="004814C5" w:rsidRPr="00E30323" w:rsidRDefault="004814C5" w:rsidP="0010722D">
            <w:pPr>
              <w:pStyle w:val="aff"/>
              <w:rPr>
                <w:rFonts w:eastAsia="等线"/>
              </w:rPr>
            </w:pPr>
            <w:r w:rsidRPr="00E30323">
              <w:rPr>
                <w:rFonts w:eastAsia="等线" w:hint="eastAsia"/>
              </w:rPr>
              <w:t>0.264</w:t>
            </w:r>
          </w:p>
        </w:tc>
        <w:tc>
          <w:tcPr>
            <w:tcW w:w="888" w:type="dxa"/>
            <w:noWrap/>
            <w:hideMark/>
          </w:tcPr>
          <w:p w14:paraId="267D6602" w14:textId="77777777" w:rsidR="004814C5" w:rsidRPr="00E30323" w:rsidRDefault="004814C5" w:rsidP="0010722D">
            <w:pPr>
              <w:pStyle w:val="aff"/>
              <w:rPr>
                <w:rFonts w:eastAsia="等线"/>
              </w:rPr>
            </w:pPr>
            <w:r w:rsidRPr="00E30323">
              <w:rPr>
                <w:rFonts w:eastAsia="等线" w:hint="eastAsia"/>
              </w:rPr>
              <w:t>0.390</w:t>
            </w:r>
          </w:p>
        </w:tc>
        <w:tc>
          <w:tcPr>
            <w:tcW w:w="993" w:type="dxa"/>
            <w:noWrap/>
            <w:hideMark/>
          </w:tcPr>
          <w:p w14:paraId="33BF2DAC" w14:textId="77777777" w:rsidR="004814C5" w:rsidRPr="00E30323" w:rsidRDefault="004814C5" w:rsidP="0010722D">
            <w:pPr>
              <w:pStyle w:val="aff"/>
              <w:rPr>
                <w:rFonts w:eastAsia="等线"/>
              </w:rPr>
            </w:pPr>
            <w:r w:rsidRPr="00E30323">
              <w:rPr>
                <w:rFonts w:eastAsia="等线" w:hint="eastAsia"/>
              </w:rPr>
              <w:t>0.536</w:t>
            </w:r>
          </w:p>
        </w:tc>
      </w:tr>
      <w:tr w:rsidR="004814C5" w:rsidRPr="00E30323" w14:paraId="0EAE9BBE" w14:textId="77777777" w:rsidTr="0010722D">
        <w:trPr>
          <w:trHeight w:val="320"/>
          <w:jc w:val="center"/>
        </w:trPr>
        <w:tc>
          <w:tcPr>
            <w:tcW w:w="1278" w:type="dxa"/>
            <w:vMerge w:val="restart"/>
            <w:noWrap/>
            <w:vAlign w:val="center"/>
            <w:hideMark/>
          </w:tcPr>
          <w:p w14:paraId="0CA4D1C9" w14:textId="77777777" w:rsidR="004814C5" w:rsidRPr="00E30323" w:rsidRDefault="004814C5" w:rsidP="0010722D">
            <w:pPr>
              <w:pStyle w:val="aff"/>
              <w:rPr>
                <w:rFonts w:eastAsia="等线"/>
              </w:rPr>
            </w:pPr>
            <w:r w:rsidRPr="00E30323">
              <w:rPr>
                <w:rFonts w:eastAsia="等线" w:hint="eastAsia"/>
              </w:rPr>
              <w:t>WN18RR</w:t>
            </w:r>
          </w:p>
        </w:tc>
        <w:tc>
          <w:tcPr>
            <w:tcW w:w="1319" w:type="dxa"/>
            <w:noWrap/>
            <w:hideMark/>
          </w:tcPr>
          <w:p w14:paraId="2A10B7C8" w14:textId="77777777" w:rsidR="004814C5" w:rsidRPr="00E30323" w:rsidRDefault="004814C5" w:rsidP="0010722D">
            <w:pPr>
              <w:pStyle w:val="aff"/>
              <w:rPr>
                <w:rFonts w:eastAsia="等线"/>
              </w:rPr>
            </w:pPr>
            <w:r w:rsidRPr="00E30323">
              <w:rPr>
                <w:rFonts w:eastAsia="等线" w:hint="eastAsia"/>
              </w:rPr>
              <w:t>Full HKGN</w:t>
            </w:r>
          </w:p>
        </w:tc>
        <w:tc>
          <w:tcPr>
            <w:tcW w:w="794" w:type="dxa"/>
            <w:noWrap/>
            <w:hideMark/>
          </w:tcPr>
          <w:p w14:paraId="5E672A21" w14:textId="77777777" w:rsidR="004814C5" w:rsidRPr="00E30323" w:rsidRDefault="004814C5" w:rsidP="0010722D">
            <w:pPr>
              <w:pStyle w:val="aff"/>
              <w:rPr>
                <w:rFonts w:eastAsia="等线"/>
              </w:rPr>
            </w:pPr>
            <w:r w:rsidRPr="00E30323">
              <w:rPr>
                <w:rFonts w:eastAsia="等线" w:hint="eastAsia"/>
              </w:rPr>
              <w:t>0.487</w:t>
            </w:r>
          </w:p>
        </w:tc>
        <w:tc>
          <w:tcPr>
            <w:tcW w:w="741" w:type="dxa"/>
            <w:noWrap/>
            <w:hideMark/>
          </w:tcPr>
          <w:p w14:paraId="36C80FDA" w14:textId="77777777" w:rsidR="004814C5" w:rsidRPr="00E30323" w:rsidRDefault="004814C5" w:rsidP="0010722D">
            <w:pPr>
              <w:pStyle w:val="aff"/>
              <w:rPr>
                <w:rFonts w:eastAsia="等线"/>
              </w:rPr>
            </w:pPr>
            <w:r w:rsidRPr="00E30323">
              <w:rPr>
                <w:rFonts w:eastAsia="等线" w:hint="eastAsia"/>
              </w:rPr>
              <w:t>2468</w:t>
            </w:r>
          </w:p>
        </w:tc>
        <w:tc>
          <w:tcPr>
            <w:tcW w:w="888" w:type="dxa"/>
            <w:noWrap/>
            <w:hideMark/>
          </w:tcPr>
          <w:p w14:paraId="3414EC32" w14:textId="77777777" w:rsidR="004814C5" w:rsidRPr="00E30323" w:rsidRDefault="004814C5" w:rsidP="0010722D">
            <w:pPr>
              <w:pStyle w:val="aff"/>
              <w:rPr>
                <w:rFonts w:eastAsia="等线"/>
              </w:rPr>
            </w:pPr>
            <w:r w:rsidRPr="00E30323">
              <w:rPr>
                <w:rFonts w:eastAsia="等线" w:hint="eastAsia"/>
              </w:rPr>
              <w:t>0.448</w:t>
            </w:r>
          </w:p>
        </w:tc>
        <w:tc>
          <w:tcPr>
            <w:tcW w:w="888" w:type="dxa"/>
            <w:noWrap/>
            <w:hideMark/>
          </w:tcPr>
          <w:p w14:paraId="21B61761" w14:textId="77777777" w:rsidR="004814C5" w:rsidRPr="00E30323" w:rsidRDefault="004814C5" w:rsidP="0010722D">
            <w:pPr>
              <w:pStyle w:val="aff"/>
              <w:rPr>
                <w:rFonts w:eastAsia="等线"/>
              </w:rPr>
            </w:pPr>
            <w:r w:rsidRPr="00E30323">
              <w:rPr>
                <w:rFonts w:eastAsia="等线" w:hint="eastAsia"/>
              </w:rPr>
              <w:t>0.505</w:t>
            </w:r>
          </w:p>
        </w:tc>
        <w:tc>
          <w:tcPr>
            <w:tcW w:w="993" w:type="dxa"/>
            <w:noWrap/>
            <w:hideMark/>
          </w:tcPr>
          <w:p w14:paraId="61AB9637" w14:textId="77777777" w:rsidR="004814C5" w:rsidRPr="00E30323" w:rsidRDefault="004814C5" w:rsidP="0010722D">
            <w:pPr>
              <w:pStyle w:val="aff"/>
              <w:rPr>
                <w:rFonts w:eastAsia="等线"/>
              </w:rPr>
            </w:pPr>
            <w:r w:rsidRPr="00E30323">
              <w:rPr>
                <w:rFonts w:eastAsia="等线" w:hint="eastAsia"/>
              </w:rPr>
              <w:t>0.561</w:t>
            </w:r>
          </w:p>
        </w:tc>
      </w:tr>
      <w:tr w:rsidR="004814C5" w:rsidRPr="00E30323" w14:paraId="00ED1787" w14:textId="77777777" w:rsidTr="0010722D">
        <w:trPr>
          <w:trHeight w:val="320"/>
          <w:jc w:val="center"/>
        </w:trPr>
        <w:tc>
          <w:tcPr>
            <w:tcW w:w="1278" w:type="dxa"/>
            <w:vMerge/>
            <w:hideMark/>
          </w:tcPr>
          <w:p w14:paraId="5B9980BE" w14:textId="77777777" w:rsidR="004814C5" w:rsidRPr="00E30323" w:rsidRDefault="004814C5" w:rsidP="0010722D">
            <w:pPr>
              <w:pStyle w:val="aff"/>
            </w:pPr>
          </w:p>
        </w:tc>
        <w:tc>
          <w:tcPr>
            <w:tcW w:w="1319" w:type="dxa"/>
            <w:noWrap/>
            <w:hideMark/>
          </w:tcPr>
          <w:p w14:paraId="2AECE61F" w14:textId="77777777" w:rsidR="004814C5" w:rsidRPr="00E30323" w:rsidRDefault="004814C5" w:rsidP="0010722D">
            <w:pPr>
              <w:pStyle w:val="aff"/>
              <w:rPr>
                <w:rFonts w:eastAsia="等线"/>
              </w:rPr>
            </w:pPr>
            <w:r w:rsidRPr="00E30323">
              <w:rPr>
                <w:rFonts w:eastAsia="等线" w:hint="eastAsia"/>
              </w:rPr>
              <w:t>wo Conv.</w:t>
            </w:r>
          </w:p>
        </w:tc>
        <w:tc>
          <w:tcPr>
            <w:tcW w:w="794" w:type="dxa"/>
            <w:noWrap/>
            <w:hideMark/>
          </w:tcPr>
          <w:p w14:paraId="5D44F8B8" w14:textId="77777777" w:rsidR="004814C5" w:rsidRPr="00E30323" w:rsidRDefault="004814C5" w:rsidP="0010722D">
            <w:pPr>
              <w:pStyle w:val="aff"/>
              <w:rPr>
                <w:rFonts w:eastAsia="等线"/>
              </w:rPr>
            </w:pPr>
            <w:r w:rsidRPr="00E30323">
              <w:rPr>
                <w:rFonts w:eastAsia="等线" w:hint="eastAsia"/>
              </w:rPr>
              <w:t>0.459</w:t>
            </w:r>
          </w:p>
        </w:tc>
        <w:tc>
          <w:tcPr>
            <w:tcW w:w="741" w:type="dxa"/>
            <w:noWrap/>
            <w:hideMark/>
          </w:tcPr>
          <w:p w14:paraId="3A06934B" w14:textId="77777777" w:rsidR="004814C5" w:rsidRPr="00E30323" w:rsidRDefault="004814C5" w:rsidP="0010722D">
            <w:pPr>
              <w:pStyle w:val="aff"/>
              <w:rPr>
                <w:rFonts w:eastAsia="等线"/>
              </w:rPr>
            </w:pPr>
            <w:r w:rsidRPr="00E30323">
              <w:rPr>
                <w:rFonts w:eastAsia="等线" w:hint="eastAsia"/>
              </w:rPr>
              <w:t>2639</w:t>
            </w:r>
          </w:p>
        </w:tc>
        <w:tc>
          <w:tcPr>
            <w:tcW w:w="888" w:type="dxa"/>
            <w:noWrap/>
            <w:hideMark/>
          </w:tcPr>
          <w:p w14:paraId="294D8607" w14:textId="77777777" w:rsidR="004814C5" w:rsidRPr="00E30323" w:rsidRDefault="004814C5" w:rsidP="0010722D">
            <w:pPr>
              <w:pStyle w:val="aff"/>
              <w:rPr>
                <w:rFonts w:eastAsia="等线"/>
              </w:rPr>
            </w:pPr>
            <w:r w:rsidRPr="00E30323">
              <w:rPr>
                <w:rFonts w:eastAsia="等线" w:hint="eastAsia"/>
              </w:rPr>
              <w:t>0.410</w:t>
            </w:r>
          </w:p>
        </w:tc>
        <w:tc>
          <w:tcPr>
            <w:tcW w:w="888" w:type="dxa"/>
            <w:noWrap/>
            <w:hideMark/>
          </w:tcPr>
          <w:p w14:paraId="1E1B95F5" w14:textId="77777777" w:rsidR="004814C5" w:rsidRPr="00E30323" w:rsidRDefault="004814C5" w:rsidP="0010722D">
            <w:pPr>
              <w:pStyle w:val="aff"/>
              <w:rPr>
                <w:rFonts w:eastAsia="等线"/>
              </w:rPr>
            </w:pPr>
            <w:r w:rsidRPr="00E30323">
              <w:rPr>
                <w:rFonts w:eastAsia="等线" w:hint="eastAsia"/>
              </w:rPr>
              <w:t>0.479</w:t>
            </w:r>
          </w:p>
        </w:tc>
        <w:tc>
          <w:tcPr>
            <w:tcW w:w="993" w:type="dxa"/>
            <w:noWrap/>
            <w:hideMark/>
          </w:tcPr>
          <w:p w14:paraId="2354A28F" w14:textId="77777777" w:rsidR="004814C5" w:rsidRPr="00E30323" w:rsidRDefault="004814C5" w:rsidP="0010722D">
            <w:pPr>
              <w:pStyle w:val="aff"/>
              <w:rPr>
                <w:rFonts w:eastAsia="等线"/>
              </w:rPr>
            </w:pPr>
            <w:r w:rsidRPr="00E30323">
              <w:rPr>
                <w:rFonts w:eastAsia="等线" w:hint="eastAsia"/>
              </w:rPr>
              <w:t>0.553</w:t>
            </w:r>
          </w:p>
        </w:tc>
      </w:tr>
    </w:tbl>
    <w:p w14:paraId="370FE9B9" w14:textId="5C9B6292" w:rsidR="004814C5" w:rsidRDefault="004814C5" w:rsidP="004814C5">
      <w:pPr>
        <w:ind w:firstLine="480"/>
      </w:pPr>
      <w:r>
        <w:rPr>
          <w:rFonts w:hint="eastAsia"/>
        </w:rPr>
        <w:t>其次，为了更进一步的探究关系卷积层对不同实体的影响，本文将</w:t>
      </w:r>
      <w:r>
        <w:rPr>
          <w:rFonts w:hint="eastAsia"/>
        </w:rPr>
        <w:t>F</w:t>
      </w:r>
      <w:r>
        <w:t>B15</w:t>
      </w:r>
      <w:r>
        <w:rPr>
          <w:rFonts w:hint="eastAsia"/>
        </w:rPr>
        <w:t>k</w:t>
      </w:r>
      <w:r>
        <w:t>-237</w:t>
      </w:r>
      <w:r>
        <w:rPr>
          <w:rFonts w:hint="eastAsia"/>
        </w:rPr>
        <w:t>和</w:t>
      </w:r>
      <w:r>
        <w:rPr>
          <w:rFonts w:hint="eastAsia"/>
        </w:rPr>
        <w:t>W</w:t>
      </w:r>
      <w:r>
        <w:t>N18RR</w:t>
      </w:r>
      <w:r>
        <w:rPr>
          <w:rFonts w:hint="eastAsia"/>
        </w:rPr>
        <w:t>的实体按照度（邻居数量）划分到不同的区间内，统计结果如</w:t>
      </w:r>
      <w:r w:rsidR="001F4356">
        <w:fldChar w:fldCharType="begin"/>
      </w:r>
      <w:r w:rsidR="001F4356">
        <w:instrText xml:space="preserve"> </w:instrText>
      </w:r>
      <w:r w:rsidR="001F4356">
        <w:rPr>
          <w:rFonts w:hint="eastAsia"/>
        </w:rPr>
        <w:instrText>REF _Ref98516438 \h</w:instrText>
      </w:r>
      <w:r w:rsidR="001F4356">
        <w:instrText xml:space="preserve"> </w:instrText>
      </w:r>
      <w:r w:rsidR="001F4356">
        <w:fldChar w:fldCharType="separate"/>
      </w:r>
      <w:r w:rsidR="004D6817">
        <w:rPr>
          <w:rFonts w:hint="eastAsia"/>
        </w:rPr>
        <w:t>表</w:t>
      </w:r>
      <w:r w:rsidR="004D6817">
        <w:rPr>
          <w:noProof/>
        </w:rPr>
        <w:t>18</w:t>
      </w:r>
      <w:r w:rsidR="001F4356">
        <w:fldChar w:fldCharType="end"/>
      </w:r>
      <w:r>
        <w:rPr>
          <w:rFonts w:hint="eastAsia"/>
        </w:rPr>
        <w:t>所示。具体划分过程是，统计训练集下每个实体的入边和出边的数量，然后依次将不同实体划分到不同度区间内，同时将测试集中头实体具有对应度区间的测试三元组也划分到</w:t>
      </w:r>
      <w:r w:rsidR="00E65E4D">
        <w:rPr>
          <w:rFonts w:hint="eastAsia"/>
        </w:rPr>
        <w:t>相应</w:t>
      </w:r>
      <w:r>
        <w:rPr>
          <w:rFonts w:hint="eastAsia"/>
        </w:rPr>
        <w:t>的度区间中去。从表中可以看出来，两个数据集的实体度分布有很大的差异性，</w:t>
      </w:r>
      <w:r>
        <w:rPr>
          <w:rFonts w:hint="eastAsia"/>
        </w:rPr>
        <w:t>F</w:t>
      </w:r>
      <w:r>
        <w:t>B15</w:t>
      </w:r>
      <w:r>
        <w:rPr>
          <w:rFonts w:hint="eastAsia"/>
        </w:rPr>
        <w:t>k</w:t>
      </w:r>
      <w:r>
        <w:t>-237</w:t>
      </w:r>
      <w:r>
        <w:rPr>
          <w:rFonts w:hint="eastAsia"/>
        </w:rPr>
        <w:t>数据集的邻居数量更多，而</w:t>
      </w:r>
      <w:r>
        <w:rPr>
          <w:rFonts w:hint="eastAsia"/>
        </w:rPr>
        <w:t>W</w:t>
      </w:r>
      <w:r>
        <w:t>N18RR</w:t>
      </w:r>
      <w:r>
        <w:rPr>
          <w:rFonts w:hint="eastAsia"/>
        </w:rPr>
        <w:t>数据集的实体邻居更为稀疏。</w:t>
      </w:r>
    </w:p>
    <w:p w14:paraId="3090F930" w14:textId="0BC7A8B6" w:rsidR="00EB2DF3" w:rsidRDefault="00EB2DF3" w:rsidP="00EB2DF3">
      <w:pPr>
        <w:pStyle w:val="afc"/>
      </w:pPr>
      <w:bookmarkStart w:id="227" w:name="_Ref98516438"/>
      <w:bookmarkStart w:id="228" w:name="_Toc10025424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18</w:t>
      </w:r>
      <w:r>
        <w:fldChar w:fldCharType="end"/>
      </w:r>
      <w:bookmarkEnd w:id="227"/>
      <w:r>
        <w:t xml:space="preserve">  </w:t>
      </w:r>
      <w:r>
        <w:rPr>
          <w:rFonts w:hint="eastAsia"/>
        </w:rPr>
        <w:t>数据集实体度分布的统计</w:t>
      </w:r>
      <w:bookmarkEnd w:id="228"/>
    </w:p>
    <w:tbl>
      <w:tblPr>
        <w:tblStyle w:val="a4"/>
        <w:tblW w:w="0" w:type="auto"/>
        <w:jc w:val="center"/>
        <w:tblLook w:val="04A0" w:firstRow="1" w:lastRow="0" w:firstColumn="1" w:lastColumn="0" w:noHBand="0" w:noVBand="1"/>
      </w:tblPr>
      <w:tblGrid>
        <w:gridCol w:w="1581"/>
        <w:gridCol w:w="1161"/>
        <w:gridCol w:w="2001"/>
      </w:tblGrid>
      <w:tr w:rsidR="00EB2DF3" w14:paraId="5C67ACEE" w14:textId="77777777" w:rsidTr="00002F1F">
        <w:trPr>
          <w:jc w:val="center"/>
        </w:trPr>
        <w:tc>
          <w:tcPr>
            <w:tcW w:w="4743" w:type="dxa"/>
            <w:gridSpan w:val="3"/>
          </w:tcPr>
          <w:p w14:paraId="44B48539" w14:textId="77777777" w:rsidR="00EB2DF3" w:rsidRDefault="00EB2DF3" w:rsidP="00002F1F">
            <w:pPr>
              <w:pStyle w:val="aff"/>
            </w:pPr>
            <w:r>
              <w:rPr>
                <w:rFonts w:hint="eastAsia"/>
              </w:rPr>
              <w:t>F</w:t>
            </w:r>
            <w:r>
              <w:t>B15</w:t>
            </w:r>
            <w:r>
              <w:rPr>
                <w:rFonts w:hint="eastAsia"/>
              </w:rPr>
              <w:t>k</w:t>
            </w:r>
            <w:r>
              <w:t>-237</w:t>
            </w:r>
            <w:r>
              <w:rPr>
                <w:rFonts w:hint="eastAsia"/>
              </w:rPr>
              <w:t>数据集</w:t>
            </w:r>
          </w:p>
        </w:tc>
      </w:tr>
      <w:tr w:rsidR="00EB2DF3" w14:paraId="684A1A8F" w14:textId="77777777" w:rsidTr="00002F1F">
        <w:trPr>
          <w:jc w:val="center"/>
        </w:trPr>
        <w:tc>
          <w:tcPr>
            <w:tcW w:w="1581" w:type="dxa"/>
          </w:tcPr>
          <w:p w14:paraId="1061FC68" w14:textId="5D34D435" w:rsidR="00EB2DF3" w:rsidRDefault="00254777" w:rsidP="00002F1F">
            <w:pPr>
              <w:pStyle w:val="aff"/>
            </w:pPr>
            <w:r>
              <w:rPr>
                <w:rFonts w:hint="eastAsia"/>
              </w:rPr>
              <w:t>实体</w:t>
            </w:r>
            <w:r w:rsidR="00EB2DF3">
              <w:rPr>
                <w:rFonts w:hint="eastAsia"/>
              </w:rPr>
              <w:t>度区间</w:t>
            </w:r>
          </w:p>
        </w:tc>
        <w:tc>
          <w:tcPr>
            <w:tcW w:w="1161" w:type="dxa"/>
          </w:tcPr>
          <w:p w14:paraId="1A1CE25F" w14:textId="77777777" w:rsidR="00EB2DF3" w:rsidRDefault="00EB2DF3" w:rsidP="00002F1F">
            <w:pPr>
              <w:pStyle w:val="aff"/>
            </w:pPr>
            <w:r>
              <w:rPr>
                <w:rFonts w:hint="eastAsia"/>
              </w:rPr>
              <w:t>实体数量</w:t>
            </w:r>
          </w:p>
        </w:tc>
        <w:tc>
          <w:tcPr>
            <w:tcW w:w="2001" w:type="dxa"/>
          </w:tcPr>
          <w:p w14:paraId="61252004" w14:textId="77777777" w:rsidR="00EB2DF3" w:rsidRDefault="00EB2DF3" w:rsidP="00002F1F">
            <w:pPr>
              <w:pStyle w:val="aff"/>
            </w:pPr>
            <w:r>
              <w:rPr>
                <w:rFonts w:hint="eastAsia"/>
              </w:rPr>
              <w:t>测试集三元组数量</w:t>
            </w:r>
          </w:p>
        </w:tc>
      </w:tr>
      <w:tr w:rsidR="00EB2DF3" w14:paraId="2C689677" w14:textId="77777777" w:rsidTr="00002F1F">
        <w:trPr>
          <w:jc w:val="center"/>
        </w:trPr>
        <w:tc>
          <w:tcPr>
            <w:tcW w:w="1581" w:type="dxa"/>
          </w:tcPr>
          <w:p w14:paraId="7DE9C95F" w14:textId="77777777" w:rsidR="00EB2DF3" w:rsidRDefault="00EB2DF3" w:rsidP="00002F1F">
            <w:pPr>
              <w:pStyle w:val="aff"/>
            </w:pPr>
            <w:r w:rsidRPr="00386119">
              <w:rPr>
                <w:rFonts w:hint="eastAsia"/>
              </w:rPr>
              <w:t>[0, 100)</w:t>
            </w:r>
          </w:p>
        </w:tc>
        <w:tc>
          <w:tcPr>
            <w:tcW w:w="1161" w:type="dxa"/>
          </w:tcPr>
          <w:p w14:paraId="0CDF3129" w14:textId="77777777" w:rsidR="00EB2DF3" w:rsidRDefault="00EB2DF3" w:rsidP="00002F1F">
            <w:pPr>
              <w:pStyle w:val="aff"/>
            </w:pPr>
            <w:r w:rsidRPr="00386119">
              <w:rPr>
                <w:rFonts w:hint="eastAsia"/>
              </w:rPr>
              <w:t>13839</w:t>
            </w:r>
          </w:p>
        </w:tc>
        <w:tc>
          <w:tcPr>
            <w:tcW w:w="2001" w:type="dxa"/>
          </w:tcPr>
          <w:p w14:paraId="696D97E2" w14:textId="77777777" w:rsidR="00EB2DF3" w:rsidRDefault="00EB2DF3" w:rsidP="00002F1F">
            <w:pPr>
              <w:pStyle w:val="aff"/>
            </w:pPr>
            <w:r w:rsidRPr="00386119">
              <w:rPr>
                <w:rFonts w:hint="eastAsia"/>
              </w:rPr>
              <w:t>16385</w:t>
            </w:r>
          </w:p>
        </w:tc>
      </w:tr>
      <w:tr w:rsidR="00EB2DF3" w14:paraId="1AFAC6DF" w14:textId="77777777" w:rsidTr="00002F1F">
        <w:trPr>
          <w:jc w:val="center"/>
        </w:trPr>
        <w:tc>
          <w:tcPr>
            <w:tcW w:w="1581" w:type="dxa"/>
          </w:tcPr>
          <w:p w14:paraId="43611325" w14:textId="77777777" w:rsidR="00EB2DF3" w:rsidRDefault="00EB2DF3" w:rsidP="00002F1F">
            <w:pPr>
              <w:pStyle w:val="aff"/>
            </w:pPr>
            <w:r w:rsidRPr="00386119">
              <w:rPr>
                <w:rFonts w:hint="eastAsia"/>
              </w:rPr>
              <w:t>[100, 200)</w:t>
            </w:r>
          </w:p>
        </w:tc>
        <w:tc>
          <w:tcPr>
            <w:tcW w:w="1161" w:type="dxa"/>
          </w:tcPr>
          <w:p w14:paraId="7E2849F4" w14:textId="77777777" w:rsidR="00EB2DF3" w:rsidRDefault="00EB2DF3" w:rsidP="00002F1F">
            <w:pPr>
              <w:pStyle w:val="aff"/>
            </w:pPr>
            <w:r w:rsidRPr="00386119">
              <w:rPr>
                <w:rFonts w:hint="eastAsia"/>
              </w:rPr>
              <w:t>496</w:t>
            </w:r>
          </w:p>
        </w:tc>
        <w:tc>
          <w:tcPr>
            <w:tcW w:w="2001" w:type="dxa"/>
          </w:tcPr>
          <w:p w14:paraId="6AAA1BD6" w14:textId="77777777" w:rsidR="00EB2DF3" w:rsidRDefault="00EB2DF3" w:rsidP="00002F1F">
            <w:pPr>
              <w:pStyle w:val="aff"/>
            </w:pPr>
            <w:r w:rsidRPr="00386119">
              <w:rPr>
                <w:rFonts w:hint="eastAsia"/>
              </w:rPr>
              <w:t>2055</w:t>
            </w:r>
          </w:p>
        </w:tc>
      </w:tr>
      <w:tr w:rsidR="00EB2DF3" w14:paraId="5C428DDB" w14:textId="77777777" w:rsidTr="00002F1F">
        <w:trPr>
          <w:jc w:val="center"/>
        </w:trPr>
        <w:tc>
          <w:tcPr>
            <w:tcW w:w="1581" w:type="dxa"/>
          </w:tcPr>
          <w:p w14:paraId="21AC2298" w14:textId="77777777" w:rsidR="00EB2DF3" w:rsidRDefault="00EB2DF3" w:rsidP="00002F1F">
            <w:pPr>
              <w:pStyle w:val="aff"/>
            </w:pPr>
            <w:r w:rsidRPr="00386119">
              <w:rPr>
                <w:rFonts w:hint="eastAsia"/>
              </w:rPr>
              <w:t>[200, 300)</w:t>
            </w:r>
          </w:p>
        </w:tc>
        <w:tc>
          <w:tcPr>
            <w:tcW w:w="1161" w:type="dxa"/>
          </w:tcPr>
          <w:p w14:paraId="63B7E2EE" w14:textId="77777777" w:rsidR="00EB2DF3" w:rsidRDefault="00EB2DF3" w:rsidP="00002F1F">
            <w:pPr>
              <w:pStyle w:val="aff"/>
            </w:pPr>
            <w:r w:rsidRPr="00386119">
              <w:rPr>
                <w:rFonts w:hint="eastAsia"/>
              </w:rPr>
              <w:t>76</w:t>
            </w:r>
          </w:p>
        </w:tc>
        <w:tc>
          <w:tcPr>
            <w:tcW w:w="2001" w:type="dxa"/>
          </w:tcPr>
          <w:p w14:paraId="2089A9C4" w14:textId="77777777" w:rsidR="00EB2DF3" w:rsidRDefault="00EB2DF3" w:rsidP="00002F1F">
            <w:pPr>
              <w:pStyle w:val="aff"/>
            </w:pPr>
            <w:r w:rsidRPr="00386119">
              <w:rPr>
                <w:rFonts w:hint="eastAsia"/>
              </w:rPr>
              <w:t>525</w:t>
            </w:r>
          </w:p>
        </w:tc>
      </w:tr>
      <w:tr w:rsidR="00EB2DF3" w14:paraId="77781959" w14:textId="77777777" w:rsidTr="00002F1F">
        <w:trPr>
          <w:jc w:val="center"/>
        </w:trPr>
        <w:tc>
          <w:tcPr>
            <w:tcW w:w="1581" w:type="dxa"/>
          </w:tcPr>
          <w:p w14:paraId="0048F99B" w14:textId="77777777" w:rsidR="00EB2DF3" w:rsidRDefault="00EB2DF3" w:rsidP="00002F1F">
            <w:pPr>
              <w:pStyle w:val="aff"/>
            </w:pPr>
            <w:r w:rsidRPr="00386119">
              <w:rPr>
                <w:rFonts w:hint="eastAsia"/>
              </w:rPr>
              <w:t>[300, 400)</w:t>
            </w:r>
          </w:p>
        </w:tc>
        <w:tc>
          <w:tcPr>
            <w:tcW w:w="1161" w:type="dxa"/>
          </w:tcPr>
          <w:p w14:paraId="0A9C6A22" w14:textId="77777777" w:rsidR="00EB2DF3" w:rsidRDefault="00EB2DF3" w:rsidP="00002F1F">
            <w:pPr>
              <w:pStyle w:val="aff"/>
            </w:pPr>
            <w:r w:rsidRPr="00386119">
              <w:rPr>
                <w:rFonts w:hint="eastAsia"/>
              </w:rPr>
              <w:t>44</w:t>
            </w:r>
          </w:p>
        </w:tc>
        <w:tc>
          <w:tcPr>
            <w:tcW w:w="2001" w:type="dxa"/>
          </w:tcPr>
          <w:p w14:paraId="2DA03E05" w14:textId="77777777" w:rsidR="00EB2DF3" w:rsidRDefault="00EB2DF3" w:rsidP="00002F1F">
            <w:pPr>
              <w:pStyle w:val="aff"/>
            </w:pPr>
            <w:r w:rsidRPr="00386119">
              <w:rPr>
                <w:rFonts w:hint="eastAsia"/>
              </w:rPr>
              <w:t>493</w:t>
            </w:r>
          </w:p>
        </w:tc>
      </w:tr>
      <w:tr w:rsidR="00EB2DF3" w14:paraId="6F5B21CC" w14:textId="77777777" w:rsidTr="00002F1F">
        <w:trPr>
          <w:jc w:val="center"/>
        </w:trPr>
        <w:tc>
          <w:tcPr>
            <w:tcW w:w="1581" w:type="dxa"/>
          </w:tcPr>
          <w:p w14:paraId="55717097" w14:textId="77777777" w:rsidR="00EB2DF3" w:rsidRDefault="00EB2DF3" w:rsidP="00002F1F">
            <w:pPr>
              <w:pStyle w:val="aff"/>
            </w:pPr>
            <w:r w:rsidRPr="00386119">
              <w:rPr>
                <w:rFonts w:hint="eastAsia"/>
              </w:rPr>
              <w:t>[</w:t>
            </w:r>
            <w:r>
              <w:t>4</w:t>
            </w:r>
            <w:r w:rsidRPr="00386119">
              <w:rPr>
                <w:rFonts w:hint="eastAsia"/>
              </w:rPr>
              <w:t xml:space="preserve">00, </w:t>
            </w:r>
            <w:r>
              <w:t>5</w:t>
            </w:r>
            <w:r w:rsidRPr="00386119">
              <w:rPr>
                <w:rFonts w:hint="eastAsia"/>
              </w:rPr>
              <w:t>000)</w:t>
            </w:r>
          </w:p>
        </w:tc>
        <w:tc>
          <w:tcPr>
            <w:tcW w:w="1161" w:type="dxa"/>
          </w:tcPr>
          <w:p w14:paraId="7BF93FD2" w14:textId="77777777" w:rsidR="00EB2DF3" w:rsidRDefault="00EB2DF3" w:rsidP="00002F1F">
            <w:pPr>
              <w:pStyle w:val="aff"/>
            </w:pPr>
            <w:r w:rsidRPr="00386119">
              <w:rPr>
                <w:rFonts w:hint="eastAsia"/>
              </w:rPr>
              <w:t>35</w:t>
            </w:r>
          </w:p>
        </w:tc>
        <w:tc>
          <w:tcPr>
            <w:tcW w:w="2001" w:type="dxa"/>
          </w:tcPr>
          <w:p w14:paraId="24125BDE" w14:textId="77777777" w:rsidR="00EB2DF3" w:rsidRDefault="00EB2DF3" w:rsidP="00002F1F">
            <w:pPr>
              <w:pStyle w:val="aff"/>
            </w:pPr>
            <w:r w:rsidRPr="00386119">
              <w:rPr>
                <w:rFonts w:hint="eastAsia"/>
              </w:rPr>
              <w:t>389</w:t>
            </w:r>
          </w:p>
        </w:tc>
      </w:tr>
      <w:tr w:rsidR="00EB2DF3" w14:paraId="31BB52F8" w14:textId="77777777" w:rsidTr="00002F1F">
        <w:trPr>
          <w:jc w:val="center"/>
        </w:trPr>
        <w:tc>
          <w:tcPr>
            <w:tcW w:w="1581" w:type="dxa"/>
          </w:tcPr>
          <w:p w14:paraId="162C7A42" w14:textId="77777777" w:rsidR="00EB2DF3" w:rsidRDefault="00EB2DF3" w:rsidP="00002F1F">
            <w:pPr>
              <w:pStyle w:val="aff"/>
            </w:pPr>
            <w:r w:rsidRPr="00386119">
              <w:rPr>
                <w:rFonts w:hint="eastAsia"/>
              </w:rPr>
              <w:t>[</w:t>
            </w:r>
            <w:r>
              <w:t>5</w:t>
            </w:r>
            <w:r w:rsidRPr="00386119">
              <w:rPr>
                <w:rFonts w:hint="eastAsia"/>
              </w:rPr>
              <w:t xml:space="preserve">00, </w:t>
            </w:r>
            <w:r>
              <w:t>1000</w:t>
            </w:r>
            <w:r w:rsidRPr="00386119">
              <w:rPr>
                <w:rFonts w:hint="eastAsia"/>
              </w:rPr>
              <w:t>)</w:t>
            </w:r>
          </w:p>
        </w:tc>
        <w:tc>
          <w:tcPr>
            <w:tcW w:w="1161" w:type="dxa"/>
          </w:tcPr>
          <w:p w14:paraId="435B063A" w14:textId="77777777" w:rsidR="00EB2DF3" w:rsidRDefault="00EB2DF3" w:rsidP="00002F1F">
            <w:pPr>
              <w:pStyle w:val="aff"/>
            </w:pPr>
            <w:r w:rsidRPr="00386119">
              <w:rPr>
                <w:rFonts w:hint="eastAsia"/>
              </w:rPr>
              <w:t>35</w:t>
            </w:r>
          </w:p>
        </w:tc>
        <w:tc>
          <w:tcPr>
            <w:tcW w:w="2001" w:type="dxa"/>
          </w:tcPr>
          <w:p w14:paraId="160AA727" w14:textId="77777777" w:rsidR="00EB2DF3" w:rsidRDefault="00EB2DF3" w:rsidP="00002F1F">
            <w:pPr>
              <w:pStyle w:val="aff"/>
            </w:pPr>
            <w:r>
              <w:t>373</w:t>
            </w:r>
          </w:p>
        </w:tc>
      </w:tr>
      <w:tr w:rsidR="00EB2DF3" w14:paraId="75C92FD4" w14:textId="77777777" w:rsidTr="00002F1F">
        <w:trPr>
          <w:jc w:val="center"/>
        </w:trPr>
        <w:tc>
          <w:tcPr>
            <w:tcW w:w="1581" w:type="dxa"/>
          </w:tcPr>
          <w:p w14:paraId="7A6AB8BA" w14:textId="77777777" w:rsidR="00EB2DF3" w:rsidRPr="00386119" w:rsidRDefault="00EB2DF3" w:rsidP="00002F1F">
            <w:pPr>
              <w:pStyle w:val="aff"/>
            </w:pPr>
            <w:r w:rsidRPr="00386119">
              <w:rPr>
                <w:rFonts w:hint="eastAsia"/>
              </w:rPr>
              <w:t>[1000, max)</w:t>
            </w:r>
          </w:p>
        </w:tc>
        <w:tc>
          <w:tcPr>
            <w:tcW w:w="1161" w:type="dxa"/>
          </w:tcPr>
          <w:p w14:paraId="6B3DA018" w14:textId="77777777" w:rsidR="00EB2DF3" w:rsidRPr="00386119" w:rsidRDefault="00EB2DF3" w:rsidP="00002F1F">
            <w:pPr>
              <w:pStyle w:val="aff"/>
            </w:pPr>
            <w:r>
              <w:t>16</w:t>
            </w:r>
          </w:p>
        </w:tc>
        <w:tc>
          <w:tcPr>
            <w:tcW w:w="2001" w:type="dxa"/>
          </w:tcPr>
          <w:p w14:paraId="3633A18B" w14:textId="77777777" w:rsidR="00EB2DF3" w:rsidRDefault="00EB2DF3" w:rsidP="00002F1F">
            <w:pPr>
              <w:pStyle w:val="aff"/>
            </w:pPr>
            <w:r>
              <w:t>246</w:t>
            </w:r>
          </w:p>
        </w:tc>
      </w:tr>
      <w:tr w:rsidR="00EB2DF3" w14:paraId="49FF97D4" w14:textId="77777777" w:rsidTr="00002F1F">
        <w:trPr>
          <w:jc w:val="center"/>
        </w:trPr>
        <w:tc>
          <w:tcPr>
            <w:tcW w:w="1581" w:type="dxa"/>
          </w:tcPr>
          <w:p w14:paraId="423CCC28" w14:textId="77777777" w:rsidR="00EB2DF3" w:rsidRDefault="00EB2DF3" w:rsidP="00002F1F">
            <w:pPr>
              <w:pStyle w:val="aff"/>
            </w:pPr>
            <w:r>
              <w:rPr>
                <w:rFonts w:hint="eastAsia"/>
              </w:rPr>
              <w:t>总计</w:t>
            </w:r>
          </w:p>
        </w:tc>
        <w:tc>
          <w:tcPr>
            <w:tcW w:w="1161" w:type="dxa"/>
          </w:tcPr>
          <w:p w14:paraId="3170E2FD" w14:textId="77777777" w:rsidR="00EB2DF3" w:rsidRDefault="00EB2DF3" w:rsidP="00002F1F">
            <w:pPr>
              <w:pStyle w:val="aff"/>
            </w:pPr>
            <w:r>
              <w:t>14541</w:t>
            </w:r>
          </w:p>
        </w:tc>
        <w:tc>
          <w:tcPr>
            <w:tcW w:w="2001" w:type="dxa"/>
          </w:tcPr>
          <w:p w14:paraId="52C0D030" w14:textId="77777777" w:rsidR="00EB2DF3" w:rsidRDefault="00EB2DF3" w:rsidP="00002F1F">
            <w:pPr>
              <w:pStyle w:val="aff"/>
            </w:pPr>
            <w:r>
              <w:t>20466</w:t>
            </w:r>
          </w:p>
        </w:tc>
      </w:tr>
      <w:tr w:rsidR="00EB2DF3" w14:paraId="117ADBA7" w14:textId="77777777" w:rsidTr="00002F1F">
        <w:trPr>
          <w:jc w:val="center"/>
        </w:trPr>
        <w:tc>
          <w:tcPr>
            <w:tcW w:w="4743" w:type="dxa"/>
            <w:gridSpan w:val="3"/>
          </w:tcPr>
          <w:p w14:paraId="6D708A69" w14:textId="77777777" w:rsidR="00EB2DF3" w:rsidRDefault="00EB2DF3" w:rsidP="00002F1F">
            <w:pPr>
              <w:pStyle w:val="aff"/>
            </w:pPr>
            <w:r>
              <w:t>WN18RR</w:t>
            </w:r>
            <w:r>
              <w:rPr>
                <w:rFonts w:hint="eastAsia"/>
              </w:rPr>
              <w:t>数据集</w:t>
            </w:r>
          </w:p>
        </w:tc>
      </w:tr>
      <w:tr w:rsidR="00EB2DF3" w14:paraId="3967AB47" w14:textId="77777777" w:rsidTr="00002F1F">
        <w:trPr>
          <w:jc w:val="center"/>
        </w:trPr>
        <w:tc>
          <w:tcPr>
            <w:tcW w:w="1581" w:type="dxa"/>
          </w:tcPr>
          <w:p w14:paraId="314952BC" w14:textId="38EB0AD3" w:rsidR="00EB2DF3" w:rsidRDefault="00F264D1" w:rsidP="00002F1F">
            <w:pPr>
              <w:pStyle w:val="aff"/>
            </w:pPr>
            <w:r>
              <w:rPr>
                <w:rFonts w:hint="eastAsia"/>
              </w:rPr>
              <w:t>实体</w:t>
            </w:r>
            <w:r w:rsidR="00EB2DF3">
              <w:rPr>
                <w:rFonts w:hint="eastAsia"/>
              </w:rPr>
              <w:t>度区间</w:t>
            </w:r>
          </w:p>
        </w:tc>
        <w:tc>
          <w:tcPr>
            <w:tcW w:w="1161" w:type="dxa"/>
          </w:tcPr>
          <w:p w14:paraId="64F7D18F" w14:textId="77777777" w:rsidR="00EB2DF3" w:rsidRDefault="00EB2DF3" w:rsidP="00002F1F">
            <w:pPr>
              <w:pStyle w:val="aff"/>
            </w:pPr>
            <w:r>
              <w:rPr>
                <w:rFonts w:hint="eastAsia"/>
              </w:rPr>
              <w:t>实体数量</w:t>
            </w:r>
          </w:p>
        </w:tc>
        <w:tc>
          <w:tcPr>
            <w:tcW w:w="2001" w:type="dxa"/>
          </w:tcPr>
          <w:p w14:paraId="122F3DEF" w14:textId="77777777" w:rsidR="00EB2DF3" w:rsidRDefault="00EB2DF3" w:rsidP="00002F1F">
            <w:pPr>
              <w:pStyle w:val="aff"/>
            </w:pPr>
            <w:r>
              <w:rPr>
                <w:rFonts w:hint="eastAsia"/>
              </w:rPr>
              <w:t>测试集三元组数量</w:t>
            </w:r>
          </w:p>
        </w:tc>
      </w:tr>
      <w:tr w:rsidR="00EB2DF3" w14:paraId="09DC0E9A" w14:textId="77777777" w:rsidTr="00002F1F">
        <w:trPr>
          <w:jc w:val="center"/>
        </w:trPr>
        <w:tc>
          <w:tcPr>
            <w:tcW w:w="1581" w:type="dxa"/>
          </w:tcPr>
          <w:p w14:paraId="59229823" w14:textId="77777777" w:rsidR="00EB2DF3" w:rsidRDefault="00EB2DF3" w:rsidP="00002F1F">
            <w:pPr>
              <w:pStyle w:val="aff"/>
            </w:pPr>
            <w:r w:rsidRPr="00386119">
              <w:rPr>
                <w:rFonts w:hint="eastAsia"/>
              </w:rPr>
              <w:t>[0, 10)</w:t>
            </w:r>
          </w:p>
        </w:tc>
        <w:tc>
          <w:tcPr>
            <w:tcW w:w="1161" w:type="dxa"/>
          </w:tcPr>
          <w:p w14:paraId="1F334C49" w14:textId="77777777" w:rsidR="00EB2DF3" w:rsidRDefault="00EB2DF3" w:rsidP="00002F1F">
            <w:pPr>
              <w:pStyle w:val="aff"/>
            </w:pPr>
            <w:r w:rsidRPr="00B54ECF">
              <w:t>38102</w:t>
            </w:r>
          </w:p>
        </w:tc>
        <w:tc>
          <w:tcPr>
            <w:tcW w:w="2001" w:type="dxa"/>
          </w:tcPr>
          <w:p w14:paraId="0E0250A2" w14:textId="77777777" w:rsidR="00EB2DF3" w:rsidRDefault="00EB2DF3" w:rsidP="00002F1F">
            <w:pPr>
              <w:pStyle w:val="aff"/>
            </w:pPr>
            <w:r w:rsidRPr="00070BF7">
              <w:t>2595</w:t>
            </w:r>
          </w:p>
        </w:tc>
      </w:tr>
      <w:tr w:rsidR="00EB2DF3" w14:paraId="03707D63" w14:textId="77777777" w:rsidTr="00002F1F">
        <w:trPr>
          <w:jc w:val="center"/>
        </w:trPr>
        <w:tc>
          <w:tcPr>
            <w:tcW w:w="1581" w:type="dxa"/>
          </w:tcPr>
          <w:p w14:paraId="5A28E2D1" w14:textId="77777777" w:rsidR="00EB2DF3" w:rsidRPr="00386119" w:rsidRDefault="00EB2DF3" w:rsidP="00002F1F">
            <w:pPr>
              <w:pStyle w:val="aff"/>
            </w:pPr>
            <w:r w:rsidRPr="00386119">
              <w:rPr>
                <w:rFonts w:hint="eastAsia"/>
              </w:rPr>
              <w:t xml:space="preserve">[10, </w:t>
            </w:r>
            <w:r>
              <w:t>25</w:t>
            </w:r>
            <w:r w:rsidRPr="00386119">
              <w:rPr>
                <w:rFonts w:hint="eastAsia"/>
              </w:rPr>
              <w:t>)</w:t>
            </w:r>
          </w:p>
        </w:tc>
        <w:tc>
          <w:tcPr>
            <w:tcW w:w="1161" w:type="dxa"/>
          </w:tcPr>
          <w:p w14:paraId="6D924098" w14:textId="77777777" w:rsidR="00EB2DF3" w:rsidRPr="00386119" w:rsidRDefault="00EB2DF3" w:rsidP="00002F1F">
            <w:pPr>
              <w:pStyle w:val="aff"/>
            </w:pPr>
            <w:r w:rsidRPr="00E34EC6">
              <w:t>2497</w:t>
            </w:r>
          </w:p>
        </w:tc>
        <w:tc>
          <w:tcPr>
            <w:tcW w:w="2001" w:type="dxa"/>
          </w:tcPr>
          <w:p w14:paraId="1EC4EACD" w14:textId="77777777" w:rsidR="00EB2DF3" w:rsidRPr="00386119" w:rsidRDefault="00EB2DF3" w:rsidP="00002F1F">
            <w:pPr>
              <w:pStyle w:val="aff"/>
            </w:pPr>
            <w:r>
              <w:t>417</w:t>
            </w:r>
          </w:p>
        </w:tc>
      </w:tr>
      <w:tr w:rsidR="00EB2DF3" w14:paraId="00A8251A" w14:textId="77777777" w:rsidTr="00002F1F">
        <w:trPr>
          <w:jc w:val="center"/>
        </w:trPr>
        <w:tc>
          <w:tcPr>
            <w:tcW w:w="1581" w:type="dxa"/>
          </w:tcPr>
          <w:p w14:paraId="0D86FA50" w14:textId="77777777" w:rsidR="00EB2DF3" w:rsidRPr="00386119" w:rsidRDefault="00EB2DF3" w:rsidP="00002F1F">
            <w:pPr>
              <w:pStyle w:val="aff"/>
            </w:pPr>
            <w:r w:rsidRPr="00386119">
              <w:rPr>
                <w:rFonts w:hint="eastAsia"/>
              </w:rPr>
              <w:t>[2</w:t>
            </w:r>
            <w:r>
              <w:t>5</w:t>
            </w:r>
            <w:r w:rsidRPr="00386119">
              <w:rPr>
                <w:rFonts w:hint="eastAsia"/>
              </w:rPr>
              <w:t xml:space="preserve">, </w:t>
            </w:r>
            <w:r>
              <w:t>50</w:t>
            </w:r>
            <w:r w:rsidRPr="00386119">
              <w:rPr>
                <w:rFonts w:hint="eastAsia"/>
              </w:rPr>
              <w:t>)</w:t>
            </w:r>
          </w:p>
        </w:tc>
        <w:tc>
          <w:tcPr>
            <w:tcW w:w="1161" w:type="dxa"/>
          </w:tcPr>
          <w:p w14:paraId="0E3D7D26" w14:textId="77777777" w:rsidR="00EB2DF3" w:rsidRPr="00386119" w:rsidRDefault="00EB2DF3" w:rsidP="00002F1F">
            <w:pPr>
              <w:pStyle w:val="aff"/>
            </w:pPr>
            <w:r w:rsidRPr="00D875E3">
              <w:t>243</w:t>
            </w:r>
          </w:p>
        </w:tc>
        <w:tc>
          <w:tcPr>
            <w:tcW w:w="2001" w:type="dxa"/>
          </w:tcPr>
          <w:p w14:paraId="67F6C31D" w14:textId="77777777" w:rsidR="00EB2DF3" w:rsidRPr="00386119" w:rsidRDefault="00EB2DF3" w:rsidP="00002F1F">
            <w:pPr>
              <w:pStyle w:val="aff"/>
            </w:pPr>
            <w:r>
              <w:t>47</w:t>
            </w:r>
          </w:p>
        </w:tc>
      </w:tr>
      <w:tr w:rsidR="00EB2DF3" w14:paraId="3778A8D1" w14:textId="77777777" w:rsidTr="00002F1F">
        <w:trPr>
          <w:jc w:val="center"/>
        </w:trPr>
        <w:tc>
          <w:tcPr>
            <w:tcW w:w="1581" w:type="dxa"/>
          </w:tcPr>
          <w:p w14:paraId="4DA409B2" w14:textId="77777777" w:rsidR="00EB2DF3" w:rsidRPr="00386119" w:rsidRDefault="00EB2DF3" w:rsidP="00002F1F">
            <w:pPr>
              <w:pStyle w:val="aff"/>
            </w:pPr>
            <w:r w:rsidRPr="00386119">
              <w:rPr>
                <w:rFonts w:hint="eastAsia"/>
              </w:rPr>
              <w:t>[</w:t>
            </w:r>
            <w:r>
              <w:t>50</w:t>
            </w:r>
            <w:r w:rsidRPr="00386119">
              <w:rPr>
                <w:rFonts w:hint="eastAsia"/>
              </w:rPr>
              <w:t xml:space="preserve">, </w:t>
            </w:r>
            <w:r>
              <w:t>1</w:t>
            </w:r>
            <w:r w:rsidRPr="00386119">
              <w:rPr>
                <w:rFonts w:hint="eastAsia"/>
              </w:rPr>
              <w:t>00)</w:t>
            </w:r>
          </w:p>
        </w:tc>
        <w:tc>
          <w:tcPr>
            <w:tcW w:w="1161" w:type="dxa"/>
          </w:tcPr>
          <w:p w14:paraId="2914D4CC" w14:textId="77777777" w:rsidR="00EB2DF3" w:rsidRPr="00386119" w:rsidRDefault="00EB2DF3" w:rsidP="00002F1F">
            <w:pPr>
              <w:pStyle w:val="aff"/>
            </w:pPr>
            <w:r w:rsidRPr="00214E32">
              <w:t>65</w:t>
            </w:r>
          </w:p>
        </w:tc>
        <w:tc>
          <w:tcPr>
            <w:tcW w:w="2001" w:type="dxa"/>
          </w:tcPr>
          <w:p w14:paraId="1F3460F7" w14:textId="77777777" w:rsidR="00EB2DF3" w:rsidRPr="00386119" w:rsidRDefault="00EB2DF3" w:rsidP="00002F1F">
            <w:pPr>
              <w:pStyle w:val="aff"/>
            </w:pPr>
            <w:r>
              <w:t>29</w:t>
            </w:r>
          </w:p>
        </w:tc>
      </w:tr>
      <w:tr w:rsidR="00EB2DF3" w14:paraId="7D63C7C1" w14:textId="77777777" w:rsidTr="00002F1F">
        <w:trPr>
          <w:jc w:val="center"/>
        </w:trPr>
        <w:tc>
          <w:tcPr>
            <w:tcW w:w="1581" w:type="dxa"/>
          </w:tcPr>
          <w:p w14:paraId="2AF11F89" w14:textId="77777777" w:rsidR="00EB2DF3" w:rsidRPr="00386119" w:rsidRDefault="00EB2DF3" w:rsidP="00002F1F">
            <w:pPr>
              <w:pStyle w:val="aff"/>
            </w:pPr>
            <w:r w:rsidRPr="00386119">
              <w:rPr>
                <w:rFonts w:hint="eastAsia"/>
              </w:rPr>
              <w:t>[</w:t>
            </w:r>
            <w:r>
              <w:t>1</w:t>
            </w:r>
            <w:r w:rsidRPr="00386119">
              <w:rPr>
                <w:rFonts w:hint="eastAsia"/>
              </w:rPr>
              <w:t xml:space="preserve">00, </w:t>
            </w:r>
            <w:r>
              <w:t>5</w:t>
            </w:r>
            <w:r w:rsidRPr="00386119">
              <w:rPr>
                <w:rFonts w:hint="eastAsia"/>
              </w:rPr>
              <w:t>00)</w:t>
            </w:r>
          </w:p>
        </w:tc>
        <w:tc>
          <w:tcPr>
            <w:tcW w:w="1161" w:type="dxa"/>
          </w:tcPr>
          <w:p w14:paraId="7F539ACA" w14:textId="77777777" w:rsidR="00EB2DF3" w:rsidRPr="00386119" w:rsidRDefault="00EB2DF3" w:rsidP="00002F1F">
            <w:pPr>
              <w:pStyle w:val="aff"/>
            </w:pPr>
            <w:r>
              <w:t>36</w:t>
            </w:r>
          </w:p>
        </w:tc>
        <w:tc>
          <w:tcPr>
            <w:tcW w:w="2001" w:type="dxa"/>
          </w:tcPr>
          <w:p w14:paraId="45663749" w14:textId="77777777" w:rsidR="00EB2DF3" w:rsidRPr="00386119" w:rsidRDefault="00EB2DF3" w:rsidP="00002F1F">
            <w:pPr>
              <w:pStyle w:val="aff"/>
            </w:pPr>
            <w:r>
              <w:t>46</w:t>
            </w:r>
          </w:p>
        </w:tc>
      </w:tr>
      <w:tr w:rsidR="00EB2DF3" w14:paraId="4D5B1244" w14:textId="77777777" w:rsidTr="00002F1F">
        <w:trPr>
          <w:jc w:val="center"/>
        </w:trPr>
        <w:tc>
          <w:tcPr>
            <w:tcW w:w="1581" w:type="dxa"/>
          </w:tcPr>
          <w:p w14:paraId="77F327F4" w14:textId="77777777" w:rsidR="00EB2DF3" w:rsidRPr="00386119" w:rsidRDefault="00EB2DF3" w:rsidP="00002F1F">
            <w:pPr>
              <w:pStyle w:val="aff"/>
            </w:pPr>
            <w:r>
              <w:rPr>
                <w:rFonts w:hint="eastAsia"/>
              </w:rPr>
              <w:t>总计</w:t>
            </w:r>
          </w:p>
        </w:tc>
        <w:tc>
          <w:tcPr>
            <w:tcW w:w="1161" w:type="dxa"/>
          </w:tcPr>
          <w:p w14:paraId="4650AAC2" w14:textId="77777777" w:rsidR="00EB2DF3" w:rsidRDefault="00EB2DF3" w:rsidP="00002F1F">
            <w:pPr>
              <w:pStyle w:val="aff"/>
            </w:pPr>
            <w:r>
              <w:t>40943</w:t>
            </w:r>
          </w:p>
        </w:tc>
        <w:tc>
          <w:tcPr>
            <w:tcW w:w="2001" w:type="dxa"/>
          </w:tcPr>
          <w:p w14:paraId="1FB3BCB4" w14:textId="77777777" w:rsidR="00EB2DF3" w:rsidRDefault="00EB2DF3" w:rsidP="00002F1F">
            <w:pPr>
              <w:pStyle w:val="aff"/>
            </w:pPr>
            <w:r>
              <w:t>3134</w:t>
            </w:r>
          </w:p>
        </w:tc>
      </w:tr>
    </w:tbl>
    <w:p w14:paraId="78864023" w14:textId="3A85A5F3" w:rsidR="004814C5" w:rsidRDefault="004814C5" w:rsidP="004814C5">
      <w:pPr>
        <w:ind w:firstLine="480"/>
      </w:pPr>
      <w:r>
        <w:lastRenderedPageBreak/>
        <w:fldChar w:fldCharType="begin"/>
      </w:r>
      <w:r>
        <w:instrText xml:space="preserve"> </w:instrText>
      </w:r>
      <w:r>
        <w:rPr>
          <w:rFonts w:hint="eastAsia"/>
        </w:rPr>
        <w:instrText>REF _Ref98316834 \h</w:instrText>
      </w:r>
      <w:r>
        <w:instrText xml:space="preserve"> </w:instrText>
      </w:r>
      <w:r>
        <w:fldChar w:fldCharType="separate"/>
      </w:r>
      <w:r w:rsidR="004D6817">
        <w:rPr>
          <w:rFonts w:hint="eastAsia"/>
        </w:rPr>
        <w:t>图</w:t>
      </w:r>
      <w:r w:rsidR="004D6817">
        <w:rPr>
          <w:noProof/>
        </w:rPr>
        <w:t>21</w:t>
      </w:r>
      <w:r>
        <w:fldChar w:fldCharType="end"/>
      </w:r>
      <w:r>
        <w:rPr>
          <w:rFonts w:hint="eastAsia"/>
        </w:rPr>
        <w:t>和</w:t>
      </w:r>
      <w:r>
        <w:fldChar w:fldCharType="begin"/>
      </w:r>
      <w:r>
        <w:instrText xml:space="preserve"> </w:instrText>
      </w:r>
      <w:r>
        <w:rPr>
          <w:rFonts w:hint="eastAsia"/>
        </w:rPr>
        <w:instrText>REF _Ref98493413 \h</w:instrText>
      </w:r>
      <w:r>
        <w:instrText xml:space="preserve"> </w:instrText>
      </w:r>
      <w:r>
        <w:fldChar w:fldCharType="separate"/>
      </w:r>
      <w:r w:rsidR="004D6817">
        <w:rPr>
          <w:rFonts w:hint="eastAsia"/>
        </w:rPr>
        <w:t>图</w:t>
      </w:r>
      <w:r w:rsidR="004D6817">
        <w:rPr>
          <w:noProof/>
        </w:rPr>
        <w:t>22</w:t>
      </w:r>
      <w:r>
        <w:fldChar w:fldCharType="end"/>
      </w:r>
      <w:r>
        <w:rPr>
          <w:rFonts w:hint="eastAsia"/>
        </w:rPr>
        <w:t>分别展示了</w:t>
      </w:r>
      <w:r>
        <w:rPr>
          <w:rFonts w:hint="eastAsia"/>
        </w:rPr>
        <w:t>F</w:t>
      </w:r>
      <w:r>
        <w:t>B15</w:t>
      </w:r>
      <w:r>
        <w:rPr>
          <w:rFonts w:hint="eastAsia"/>
        </w:rPr>
        <w:t>k</w:t>
      </w:r>
      <w:r>
        <w:t>-237</w:t>
      </w:r>
      <w:r>
        <w:rPr>
          <w:rFonts w:hint="eastAsia"/>
        </w:rPr>
        <w:t>和</w:t>
      </w:r>
      <w:r>
        <w:rPr>
          <w:rFonts w:hint="eastAsia"/>
        </w:rPr>
        <w:t>W</w:t>
      </w:r>
      <w:r>
        <w:t>N18RR</w:t>
      </w:r>
      <w:r>
        <w:rPr>
          <w:rFonts w:hint="eastAsia"/>
        </w:rPr>
        <w:t>数据集中，</w:t>
      </w:r>
      <w:r>
        <w:rPr>
          <w:rFonts w:hint="eastAsia"/>
        </w:rPr>
        <w:t>H</w:t>
      </w:r>
      <w:r>
        <w:t>KGN</w:t>
      </w:r>
      <w:r>
        <w:rPr>
          <w:rFonts w:hint="eastAsia"/>
        </w:rPr>
        <w:t>与移除关系卷积层后的</w:t>
      </w:r>
      <w:r>
        <w:rPr>
          <w:rFonts w:hint="eastAsia"/>
        </w:rPr>
        <w:t>Hit</w:t>
      </w:r>
      <w:r>
        <w:t>@10</w:t>
      </w:r>
      <w:r>
        <w:rPr>
          <w:rFonts w:hint="eastAsia"/>
        </w:rPr>
        <w:t>指标对比结果。</w:t>
      </w:r>
    </w:p>
    <w:p w14:paraId="311635E0" w14:textId="77777777" w:rsidR="00EB2DF3" w:rsidRDefault="00EB2DF3" w:rsidP="00EB2DF3">
      <w:pPr>
        <w:ind w:firstLineChars="0" w:firstLine="0"/>
        <w:jc w:val="center"/>
      </w:pPr>
      <w:r>
        <w:rPr>
          <w:noProof/>
        </w:rPr>
        <w:drawing>
          <wp:inline distT="0" distB="0" distL="0" distR="0" wp14:anchorId="7255A5A6" wp14:editId="4D4CCCE2">
            <wp:extent cx="4913300" cy="280736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stretch>
                      <a:fillRect/>
                    </a:stretch>
                  </pic:blipFill>
                  <pic:spPr>
                    <a:xfrm>
                      <a:off x="0" y="0"/>
                      <a:ext cx="4958431" cy="2833155"/>
                    </a:xfrm>
                    <a:prstGeom prst="rect">
                      <a:avLst/>
                    </a:prstGeom>
                  </pic:spPr>
                </pic:pic>
              </a:graphicData>
            </a:graphic>
          </wp:inline>
        </w:drawing>
      </w:r>
    </w:p>
    <w:p w14:paraId="3C1D907E" w14:textId="61A0FFDF" w:rsidR="00EB2DF3" w:rsidRPr="00D44221" w:rsidRDefault="00EB2DF3" w:rsidP="00EB2DF3">
      <w:pPr>
        <w:pStyle w:val="afd"/>
      </w:pPr>
      <w:bookmarkStart w:id="229" w:name="_Ref98316834"/>
      <w:bookmarkStart w:id="230" w:name="_Toc10025931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21</w:t>
      </w:r>
      <w:r>
        <w:fldChar w:fldCharType="end"/>
      </w:r>
      <w:bookmarkEnd w:id="229"/>
      <w:r>
        <w:t xml:space="preserve">  </w:t>
      </w:r>
      <w:r>
        <w:rPr>
          <w:rFonts w:hint="eastAsia"/>
        </w:rPr>
        <w:t>关系卷积层对</w:t>
      </w:r>
      <w:r>
        <w:rPr>
          <w:rFonts w:hint="eastAsia"/>
        </w:rPr>
        <w:t>F</w:t>
      </w:r>
      <w:r>
        <w:t>B15</w:t>
      </w:r>
      <w:r>
        <w:rPr>
          <w:rFonts w:hint="eastAsia"/>
        </w:rPr>
        <w:t>k</w:t>
      </w:r>
      <w:r>
        <w:t>-237</w:t>
      </w:r>
      <w:r>
        <w:rPr>
          <w:rFonts w:hint="eastAsia"/>
        </w:rPr>
        <w:t>中不同度实体的影响</w:t>
      </w:r>
      <w:bookmarkEnd w:id="230"/>
    </w:p>
    <w:p w14:paraId="553CFB80" w14:textId="77777777" w:rsidR="00EB2DF3" w:rsidRDefault="00EB2DF3" w:rsidP="00EB2DF3">
      <w:pPr>
        <w:keepNext/>
        <w:ind w:firstLineChars="0" w:firstLine="0"/>
        <w:jc w:val="center"/>
      </w:pPr>
      <w:r>
        <w:rPr>
          <w:noProof/>
        </w:rPr>
        <w:drawing>
          <wp:inline distT="0" distB="0" distL="0" distR="0" wp14:anchorId="2FE2149E" wp14:editId="072794DD">
            <wp:extent cx="4275222" cy="284999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stretch>
                      <a:fillRect/>
                    </a:stretch>
                  </pic:blipFill>
                  <pic:spPr>
                    <a:xfrm>
                      <a:off x="0" y="0"/>
                      <a:ext cx="4324263" cy="2882682"/>
                    </a:xfrm>
                    <a:prstGeom prst="rect">
                      <a:avLst/>
                    </a:prstGeom>
                  </pic:spPr>
                </pic:pic>
              </a:graphicData>
            </a:graphic>
          </wp:inline>
        </w:drawing>
      </w:r>
    </w:p>
    <w:p w14:paraId="1F895384" w14:textId="3FE39F49" w:rsidR="00EB2DF3" w:rsidRDefault="00EB2DF3" w:rsidP="00EB2DF3">
      <w:pPr>
        <w:pStyle w:val="afd"/>
      </w:pPr>
      <w:bookmarkStart w:id="231" w:name="_Ref98493413"/>
      <w:bookmarkStart w:id="232" w:name="_Toc10025931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6817">
        <w:rPr>
          <w:noProof/>
        </w:rPr>
        <w:t>22</w:t>
      </w:r>
      <w:r>
        <w:fldChar w:fldCharType="end"/>
      </w:r>
      <w:bookmarkEnd w:id="231"/>
      <w:r>
        <w:t xml:space="preserve"> </w:t>
      </w:r>
      <w:r>
        <w:rPr>
          <w:rFonts w:hint="eastAsia"/>
        </w:rPr>
        <w:t>关系卷积层对</w:t>
      </w:r>
      <w:r>
        <w:t>WN18RR</w:t>
      </w:r>
      <w:r>
        <w:rPr>
          <w:rFonts w:hint="eastAsia"/>
        </w:rPr>
        <w:t>中不同度实体的影响</w:t>
      </w:r>
      <w:bookmarkEnd w:id="232"/>
    </w:p>
    <w:p w14:paraId="2C34CFC9" w14:textId="266CD24E" w:rsidR="000F3EC9" w:rsidRDefault="004814C5" w:rsidP="003B1969">
      <w:pPr>
        <w:ind w:firstLine="480"/>
        <w:rPr>
          <w:lang/>
        </w:rPr>
      </w:pPr>
      <w:r w:rsidRPr="004814C5">
        <w:rPr>
          <w:rFonts w:hint="eastAsia"/>
          <w:lang/>
        </w:rPr>
        <w:t>从图中可以看出，首先，在实体度较小的时候，模型性能普遍比较差，随着实体度的增加，更多的邻居实体可以提供更丰富的信息，但也注意到，在</w:t>
      </w:r>
      <w:r w:rsidRPr="004814C5">
        <w:rPr>
          <w:rFonts w:hint="eastAsia"/>
          <w:lang/>
        </w:rPr>
        <w:t>FB15k-237</w:t>
      </w:r>
      <w:r w:rsidRPr="004814C5">
        <w:rPr>
          <w:rFonts w:hint="eastAsia"/>
          <w:lang/>
        </w:rPr>
        <w:t>数据集实体度超过</w:t>
      </w:r>
      <w:r w:rsidRPr="004814C5">
        <w:rPr>
          <w:rFonts w:hint="eastAsia"/>
          <w:lang/>
        </w:rPr>
        <w:t>1000</w:t>
      </w:r>
      <w:r w:rsidRPr="004814C5">
        <w:rPr>
          <w:rFonts w:hint="eastAsia"/>
          <w:lang/>
        </w:rPr>
        <w:t>的时候，</w:t>
      </w:r>
      <w:r w:rsidRPr="004814C5">
        <w:rPr>
          <w:rFonts w:hint="eastAsia"/>
          <w:lang/>
        </w:rPr>
        <w:t>WN18RR</w:t>
      </w:r>
      <w:r w:rsidRPr="004814C5">
        <w:rPr>
          <w:rFonts w:hint="eastAsia"/>
          <w:lang/>
        </w:rPr>
        <w:t>数据集实体度超过</w:t>
      </w:r>
      <w:r w:rsidRPr="004814C5">
        <w:rPr>
          <w:rFonts w:hint="eastAsia"/>
          <w:lang/>
        </w:rPr>
        <w:t>25</w:t>
      </w:r>
      <w:r w:rsidRPr="004814C5">
        <w:rPr>
          <w:rFonts w:hint="eastAsia"/>
          <w:lang/>
        </w:rPr>
        <w:t>的时候模型的效果出现了下降的现象，这可能是由于过多的邻居中反而存在过多的噪音，有用的邻居信息反而被干扰淹没了；其次，在移除关系卷积层后，模型在所有的实体区间内，都出现了效果的下降，这证明了关系卷积层在捕获邻居实体与邻居关系特征交互中的作用，验证了关键设计的</w:t>
      </w:r>
      <w:r w:rsidRPr="004814C5">
        <w:rPr>
          <w:rFonts w:hint="eastAsia"/>
          <w:lang/>
        </w:rPr>
        <w:lastRenderedPageBreak/>
        <w:t>有效性。同时需要注意到，这两个数据集的效果分布出现了比较大的差异，特别是在</w:t>
      </w:r>
      <w:r w:rsidRPr="004814C5">
        <w:rPr>
          <w:rFonts w:hint="eastAsia"/>
          <w:lang/>
        </w:rPr>
        <w:t>WN18RR</w:t>
      </w:r>
      <w:r w:rsidRPr="004814C5">
        <w:rPr>
          <w:rFonts w:hint="eastAsia"/>
          <w:lang/>
        </w:rPr>
        <w:t>中，波动很强烈，作者推测是因为在</w:t>
      </w:r>
      <w:r w:rsidRPr="004814C5">
        <w:rPr>
          <w:rFonts w:hint="eastAsia"/>
          <w:lang/>
        </w:rPr>
        <w:t>WN18RR</w:t>
      </w:r>
      <w:r w:rsidRPr="004814C5">
        <w:rPr>
          <w:rFonts w:hint="eastAsia"/>
          <w:lang/>
        </w:rPr>
        <w:t>中实体度较大的实体数量过少，导致评估结果很容易不稳定的情况</w:t>
      </w:r>
      <w:r w:rsidR="005F443A">
        <w:rPr>
          <w:rFonts w:hint="eastAsia"/>
          <w:lang/>
        </w:rPr>
        <w:t>。</w:t>
      </w:r>
    </w:p>
    <w:p w14:paraId="7B236846" w14:textId="77777777" w:rsidR="002B2DDF" w:rsidRDefault="002B2DDF" w:rsidP="002B2DDF">
      <w:pPr>
        <w:ind w:firstLine="480"/>
      </w:pPr>
      <w:r>
        <w:rPr>
          <w:rFonts w:hint="eastAsia"/>
        </w:rPr>
        <w:t>（</w:t>
      </w:r>
      <w:r>
        <w:rPr>
          <w:rFonts w:hint="eastAsia"/>
        </w:rPr>
        <w:t>2</w:t>
      </w:r>
      <w:r>
        <w:rPr>
          <w:rFonts w:hint="eastAsia"/>
        </w:rPr>
        <w:t>）超网络的影响实验</w:t>
      </w:r>
    </w:p>
    <w:p w14:paraId="30CE3CFA" w14:textId="17824E09" w:rsidR="007A2C87" w:rsidRDefault="002B2DDF" w:rsidP="002B2DDF">
      <w:pPr>
        <w:ind w:firstLine="480"/>
        <w:rPr>
          <w:lang/>
        </w:rPr>
      </w:pPr>
      <w:r>
        <w:rPr>
          <w:rFonts w:hint="eastAsia"/>
        </w:rPr>
        <w:t>为了探究超网络对于</w:t>
      </w:r>
      <w:r>
        <w:rPr>
          <w:rFonts w:hint="eastAsia"/>
        </w:rPr>
        <w:t>H</w:t>
      </w:r>
      <w:r>
        <w:t>KGN</w:t>
      </w:r>
      <w:r>
        <w:rPr>
          <w:rFonts w:hint="eastAsia"/>
        </w:rPr>
        <w:t>模型参数与性能的影响，本文对不同的超网络结构进行了消融实验，结果如</w:t>
      </w:r>
      <w:r>
        <w:fldChar w:fldCharType="begin"/>
      </w:r>
      <w:r>
        <w:instrText xml:space="preserve"> </w:instrText>
      </w:r>
      <w:r>
        <w:rPr>
          <w:rFonts w:hint="eastAsia"/>
        </w:rPr>
        <w:instrText>REF _Ref98319484 \h</w:instrText>
      </w:r>
      <w:r>
        <w:instrText xml:space="preserve"> </w:instrText>
      </w:r>
      <w:r>
        <w:fldChar w:fldCharType="separate"/>
      </w:r>
      <w:r w:rsidR="004D6817">
        <w:rPr>
          <w:rFonts w:hint="eastAsia"/>
        </w:rPr>
        <w:t>表</w:t>
      </w:r>
      <w:r w:rsidR="004D6817">
        <w:rPr>
          <w:noProof/>
        </w:rPr>
        <w:t>19</w:t>
      </w:r>
      <w:r>
        <w:fldChar w:fldCharType="end"/>
      </w:r>
      <w:r>
        <w:rPr>
          <w:rFonts w:hint="eastAsia"/>
        </w:rPr>
        <w:t>所示。</w:t>
      </w:r>
      <w:r>
        <w:fldChar w:fldCharType="begin"/>
      </w:r>
      <w:r>
        <w:instrText xml:space="preserve"> </w:instrText>
      </w:r>
      <w:r>
        <w:rPr>
          <w:rFonts w:hint="eastAsia"/>
        </w:rPr>
        <w:instrText>REF _Ref98319484 \h</w:instrText>
      </w:r>
      <w:r>
        <w:instrText xml:space="preserve"> </w:instrText>
      </w:r>
      <w:r>
        <w:fldChar w:fldCharType="separate"/>
      </w:r>
      <w:r w:rsidR="004D6817">
        <w:rPr>
          <w:rFonts w:hint="eastAsia"/>
        </w:rPr>
        <w:t>表</w:t>
      </w:r>
      <w:r w:rsidR="004D6817">
        <w:rPr>
          <w:noProof/>
        </w:rPr>
        <w:t>19</w:t>
      </w:r>
      <w:r>
        <w:fldChar w:fldCharType="end"/>
      </w:r>
      <w:r>
        <w:rPr>
          <w:rFonts w:hint="eastAsia"/>
        </w:rPr>
        <w:t>中的</w:t>
      </w:r>
      <w:r w:rsidR="00C33AB8">
        <w:rPr>
          <w:rFonts w:hint="eastAsia"/>
        </w:rPr>
        <w:t>H</w:t>
      </w:r>
      <w:r w:rsidR="00C33AB8">
        <w:t>yper</w:t>
      </w:r>
      <w:r w:rsidR="00C33AB8">
        <w:rPr>
          <w:rFonts w:hint="eastAsia"/>
        </w:rPr>
        <w:t>代表所有的超网络、</w:t>
      </w: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conv</m:t>
            </m:r>
          </m:sub>
        </m:sSub>
      </m:oMath>
      <w:r>
        <w:rPr>
          <w:rFonts w:hint="eastAsia"/>
        </w:rPr>
        <w:t>代表关系卷积层的超网络、</w:t>
      </w: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comp</m:t>
            </m:r>
          </m:sub>
        </m:sSub>
      </m:oMath>
      <w:r w:rsidRPr="006F63BB">
        <w:rPr>
          <w:rFonts w:hint="eastAsia"/>
        </w:rPr>
        <w:t>代表</w:t>
      </w:r>
      <w:r>
        <w:rPr>
          <w:rFonts w:hint="eastAsia"/>
        </w:rPr>
        <w:t>维度压缩层的超网络、</w:t>
      </w: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rel</m:t>
            </m:r>
          </m:sub>
        </m:sSub>
      </m:oMath>
      <w:r>
        <w:rPr>
          <w:rFonts w:hint="eastAsia"/>
        </w:rPr>
        <w:t>代表生成目标关系向量的超网络、</w:t>
      </w:r>
      <w:r>
        <w:rPr>
          <w:rFonts w:hint="eastAsia"/>
        </w:rPr>
        <w:t>#</w:t>
      </w:r>
      <w:r>
        <w:t>param.</w:t>
      </w:r>
      <w:r>
        <w:rPr>
          <w:rFonts w:hint="eastAsia"/>
        </w:rPr>
        <w:t>表示模型的参数量。从表可以看出，在消融掉</w:t>
      </w:r>
      <w:r w:rsidR="00E16871">
        <w:rPr>
          <w:rFonts w:hint="eastAsia"/>
        </w:rPr>
        <w:t>所有的</w:t>
      </w:r>
      <w:r w:rsidR="006252A7">
        <w:rPr>
          <w:rFonts w:hint="eastAsia"/>
        </w:rPr>
        <w:t>超网络后</w:t>
      </w:r>
      <w:r w:rsidR="00E16871">
        <w:rPr>
          <w:rFonts w:hint="eastAsia"/>
        </w:rPr>
        <w:t>，在两个数据集下</w:t>
      </w:r>
      <w:r>
        <w:rPr>
          <w:rFonts w:hint="eastAsia"/>
        </w:rPr>
        <w:t>都会出现模型性能的下降以及参数量的增加，这表明了超网络能够在控制由知识图谱中关系数量带来的异质参数量的同时，还能够为模型的性能带来提升。特别</w:t>
      </w:r>
      <w:r w:rsidR="00CD21C0">
        <w:rPr>
          <w:rFonts w:hint="eastAsia"/>
        </w:rPr>
        <w:t>是</w:t>
      </w:r>
      <w:r w:rsidR="0074243D">
        <w:rPr>
          <w:rFonts w:hint="eastAsia"/>
        </w:rPr>
        <w:t>在</w:t>
      </w:r>
      <w:r w:rsidR="0074243D">
        <w:rPr>
          <w:rFonts w:hint="eastAsia"/>
        </w:rPr>
        <w:t>F</w:t>
      </w:r>
      <w:r w:rsidR="0074243D">
        <w:t>B15</w:t>
      </w:r>
      <w:r w:rsidR="0074243D">
        <w:rPr>
          <w:rFonts w:hint="eastAsia"/>
        </w:rPr>
        <w:t>k</w:t>
      </w:r>
      <w:r w:rsidR="0074243D">
        <w:t>-237</w:t>
      </w:r>
      <w:r w:rsidR="0074243D">
        <w:rPr>
          <w:rFonts w:hint="eastAsia"/>
        </w:rPr>
        <w:t>数据集中，</w:t>
      </w:r>
      <w:r>
        <w:rPr>
          <w:rFonts w:hint="eastAsia"/>
        </w:rPr>
        <w:t>消融掉超网络</w:t>
      </w:r>
      <w:r w:rsidR="000169B8">
        <w:rPr>
          <w:rFonts w:hint="eastAsia"/>
        </w:rPr>
        <w:t>会使</w:t>
      </w:r>
      <w:r>
        <w:rPr>
          <w:rFonts w:hint="eastAsia"/>
        </w:rPr>
        <w:t>模型的参数量会急剧变为原来参数量的</w:t>
      </w:r>
      <w:r>
        <w:rPr>
          <w:rFonts w:hint="eastAsia"/>
        </w:rPr>
        <w:t>1</w:t>
      </w:r>
      <w:r>
        <w:t>17</w:t>
      </w:r>
      <w:r>
        <w:rPr>
          <w:rFonts w:hint="eastAsia"/>
        </w:rPr>
        <w:t>倍，达到了近</w:t>
      </w:r>
      <w:r>
        <w:rPr>
          <w:rFonts w:hint="eastAsia"/>
        </w:rPr>
        <w:t>3</w:t>
      </w:r>
      <w:r>
        <w:t>.9</w:t>
      </w:r>
      <w:r>
        <w:rPr>
          <w:rFonts w:hint="eastAsia"/>
        </w:rPr>
        <w:t>亿的参数量。更值得注意的是，这仅仅是在实验环境中，用在</w:t>
      </w:r>
      <w:r>
        <w:rPr>
          <w:rFonts w:hint="eastAsia"/>
        </w:rPr>
        <w:t>F</w:t>
      </w:r>
      <w:r>
        <w:t>B15</w:t>
      </w:r>
      <w:r>
        <w:rPr>
          <w:rFonts w:hint="eastAsia"/>
        </w:rPr>
        <w:t>k</w:t>
      </w:r>
      <w:r>
        <w:t>-237</w:t>
      </w:r>
      <w:r>
        <w:rPr>
          <w:rFonts w:hint="eastAsia"/>
        </w:rPr>
        <w:t>这个仅仅有</w:t>
      </w:r>
      <w:r>
        <w:rPr>
          <w:rFonts w:hint="eastAsia"/>
        </w:rPr>
        <w:t>2</w:t>
      </w:r>
      <w:r>
        <w:t>37</w:t>
      </w:r>
      <w:r>
        <w:rPr>
          <w:rFonts w:hint="eastAsia"/>
        </w:rPr>
        <w:t>种关系的数据集中需要的参数量，而实际中的大规模知识图谱会拥有远远比这多的关系数量。这进一步证明了将异质图神经网络网络应用到知识图谱中时，需要考虑模型复杂度的必要性，这也是本研究的意义所在</w:t>
      </w:r>
      <w:r w:rsidR="00401197">
        <w:rPr>
          <w:rFonts w:hint="eastAsia"/>
          <w:lang/>
        </w:rPr>
        <w:t>。</w:t>
      </w:r>
    </w:p>
    <w:p w14:paraId="3398C286" w14:textId="40894C2F" w:rsidR="00336470" w:rsidRDefault="00336470" w:rsidP="009643C2">
      <w:pPr>
        <w:pStyle w:val="afc"/>
        <w:spacing w:line="240" w:lineRule="auto"/>
      </w:pPr>
      <w:bookmarkStart w:id="233" w:name="_Ref98319484"/>
      <w:bookmarkStart w:id="234" w:name="_Toc100254242"/>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D6817">
        <w:rPr>
          <w:noProof/>
        </w:rPr>
        <w:t>19</w:t>
      </w:r>
      <w:r>
        <w:fldChar w:fldCharType="end"/>
      </w:r>
      <w:bookmarkEnd w:id="233"/>
      <w:r>
        <w:t xml:space="preserve">  </w:t>
      </w:r>
      <w:r w:rsidR="00D83F39">
        <w:rPr>
          <w:rFonts w:hint="eastAsia"/>
        </w:rPr>
        <w:t>H</w:t>
      </w:r>
      <w:r w:rsidR="00D83F39">
        <w:t>KGN</w:t>
      </w:r>
      <w:r>
        <w:rPr>
          <w:rFonts w:hint="eastAsia"/>
        </w:rPr>
        <w:t>超网络的消融实验结果</w:t>
      </w:r>
      <w:bookmarkEnd w:id="234"/>
    </w:p>
    <w:tbl>
      <w:tblPr>
        <w:tblW w:w="6967" w:type="dxa"/>
        <w:jc w:val="center"/>
        <w:tblLook w:val="04A0" w:firstRow="1" w:lastRow="0" w:firstColumn="1" w:lastColumn="0" w:noHBand="0" w:noVBand="1"/>
      </w:tblPr>
      <w:tblGrid>
        <w:gridCol w:w="1271"/>
        <w:gridCol w:w="851"/>
        <w:gridCol w:w="992"/>
        <w:gridCol w:w="992"/>
        <w:gridCol w:w="992"/>
        <w:gridCol w:w="993"/>
        <w:gridCol w:w="899"/>
      </w:tblGrid>
      <w:tr w:rsidR="009643C2" w14:paraId="2850751D" w14:textId="77777777" w:rsidTr="0010722D">
        <w:trPr>
          <w:trHeight w:val="320"/>
          <w:jc w:val="center"/>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406BD" w14:textId="77777777" w:rsidR="009643C2" w:rsidRDefault="009643C2" w:rsidP="009643C2">
            <w:pPr>
              <w:pStyle w:val="aff"/>
              <w:rPr>
                <w:rFonts w:eastAsia="等线"/>
                <w:sz w:val="24"/>
                <w:szCs w:val="24"/>
              </w:rPr>
            </w:pPr>
            <w:r>
              <w:rPr>
                <w:rFonts w:eastAsia="等线" w:hint="eastAsia"/>
              </w:rPr>
              <w:t>Ablation</w:t>
            </w:r>
          </w:p>
        </w:tc>
        <w:tc>
          <w:tcPr>
            <w:tcW w:w="2835" w:type="dxa"/>
            <w:gridSpan w:val="3"/>
            <w:tcBorders>
              <w:top w:val="single" w:sz="4" w:space="0" w:color="auto"/>
              <w:left w:val="nil"/>
              <w:bottom w:val="single" w:sz="4" w:space="0" w:color="auto"/>
              <w:right w:val="single" w:sz="4" w:space="0" w:color="auto"/>
            </w:tcBorders>
            <w:shd w:val="clear" w:color="auto" w:fill="auto"/>
            <w:noWrap/>
            <w:vAlign w:val="center"/>
            <w:hideMark/>
          </w:tcPr>
          <w:p w14:paraId="7B23478A" w14:textId="77777777" w:rsidR="009643C2" w:rsidRDefault="009643C2" w:rsidP="009643C2">
            <w:pPr>
              <w:pStyle w:val="aff"/>
              <w:rPr>
                <w:rFonts w:eastAsia="等线"/>
              </w:rPr>
            </w:pPr>
            <w:r>
              <w:rPr>
                <w:rFonts w:eastAsia="等线" w:hint="eastAsia"/>
              </w:rPr>
              <w:t>FB15K-237</w:t>
            </w:r>
          </w:p>
        </w:tc>
        <w:tc>
          <w:tcPr>
            <w:tcW w:w="286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37C72E5" w14:textId="77777777" w:rsidR="009643C2" w:rsidRDefault="009643C2" w:rsidP="009643C2">
            <w:pPr>
              <w:pStyle w:val="aff"/>
              <w:rPr>
                <w:rFonts w:eastAsia="等线"/>
              </w:rPr>
            </w:pPr>
            <w:r>
              <w:rPr>
                <w:rFonts w:eastAsia="等线" w:hint="eastAsia"/>
              </w:rPr>
              <w:t>WN18RR</w:t>
            </w:r>
          </w:p>
        </w:tc>
      </w:tr>
      <w:tr w:rsidR="009643C2" w14:paraId="03A8D896" w14:textId="77777777" w:rsidTr="0010722D">
        <w:trPr>
          <w:trHeight w:val="320"/>
          <w:jc w:val="center"/>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31A99CAC" w14:textId="77777777" w:rsidR="009643C2" w:rsidRDefault="009643C2" w:rsidP="009643C2">
            <w:pPr>
              <w:pStyle w:val="aff"/>
              <w:rPr>
                <w:rFonts w:eastAsia="等线"/>
                <w:sz w:val="24"/>
                <w:szCs w:val="24"/>
              </w:rPr>
            </w:pPr>
          </w:p>
        </w:tc>
        <w:tc>
          <w:tcPr>
            <w:tcW w:w="851" w:type="dxa"/>
            <w:tcBorders>
              <w:top w:val="nil"/>
              <w:left w:val="nil"/>
              <w:bottom w:val="single" w:sz="4" w:space="0" w:color="auto"/>
              <w:right w:val="single" w:sz="4" w:space="0" w:color="auto"/>
            </w:tcBorders>
            <w:shd w:val="clear" w:color="auto" w:fill="auto"/>
            <w:noWrap/>
            <w:vAlign w:val="center"/>
            <w:hideMark/>
          </w:tcPr>
          <w:p w14:paraId="52EC42BB" w14:textId="77777777" w:rsidR="009643C2" w:rsidRDefault="009643C2" w:rsidP="009643C2">
            <w:pPr>
              <w:pStyle w:val="aff"/>
              <w:rPr>
                <w:rFonts w:eastAsia="等线"/>
              </w:rPr>
            </w:pPr>
            <w:r>
              <w:rPr>
                <w:rFonts w:eastAsia="等线" w:hint="eastAsia"/>
              </w:rPr>
              <w:t>MRR</w:t>
            </w:r>
          </w:p>
        </w:tc>
        <w:tc>
          <w:tcPr>
            <w:tcW w:w="992" w:type="dxa"/>
            <w:tcBorders>
              <w:top w:val="nil"/>
              <w:left w:val="nil"/>
              <w:bottom w:val="single" w:sz="4" w:space="0" w:color="auto"/>
              <w:right w:val="single" w:sz="4" w:space="0" w:color="auto"/>
            </w:tcBorders>
            <w:shd w:val="clear" w:color="auto" w:fill="auto"/>
            <w:noWrap/>
            <w:vAlign w:val="center"/>
            <w:hideMark/>
          </w:tcPr>
          <w:p w14:paraId="4CC8EE61" w14:textId="77777777" w:rsidR="009643C2" w:rsidRDefault="009643C2" w:rsidP="009643C2">
            <w:pPr>
              <w:pStyle w:val="aff"/>
              <w:rPr>
                <w:rFonts w:eastAsia="等线"/>
              </w:rPr>
            </w:pPr>
            <w:r>
              <w:rPr>
                <w:rFonts w:eastAsia="等线" w:hint="eastAsia"/>
              </w:rPr>
              <w:t>Hit@10</w:t>
            </w:r>
          </w:p>
        </w:tc>
        <w:tc>
          <w:tcPr>
            <w:tcW w:w="992" w:type="dxa"/>
            <w:tcBorders>
              <w:top w:val="nil"/>
              <w:left w:val="nil"/>
              <w:bottom w:val="single" w:sz="4" w:space="0" w:color="auto"/>
              <w:right w:val="single" w:sz="4" w:space="0" w:color="auto"/>
            </w:tcBorders>
            <w:shd w:val="clear" w:color="auto" w:fill="auto"/>
            <w:noWrap/>
            <w:vAlign w:val="center"/>
            <w:hideMark/>
          </w:tcPr>
          <w:p w14:paraId="536DCF09" w14:textId="0679619A" w:rsidR="009643C2" w:rsidRDefault="009643C2" w:rsidP="009643C2">
            <w:pPr>
              <w:pStyle w:val="aff"/>
              <w:rPr>
                <w:rFonts w:eastAsia="等线"/>
              </w:rPr>
            </w:pPr>
            <w:r>
              <w:rPr>
                <w:rFonts w:eastAsia="等线" w:hint="eastAsia"/>
              </w:rPr>
              <w:t>#param</w:t>
            </w:r>
            <w:r w:rsidR="00EE13E1">
              <w:rPr>
                <w:rFonts w:eastAsia="等线" w:hint="eastAsia"/>
              </w:rPr>
              <w:t>.</w:t>
            </w:r>
          </w:p>
        </w:tc>
        <w:tc>
          <w:tcPr>
            <w:tcW w:w="992" w:type="dxa"/>
            <w:tcBorders>
              <w:top w:val="nil"/>
              <w:left w:val="nil"/>
              <w:bottom w:val="single" w:sz="4" w:space="0" w:color="auto"/>
              <w:right w:val="single" w:sz="4" w:space="0" w:color="auto"/>
            </w:tcBorders>
            <w:shd w:val="clear" w:color="auto" w:fill="auto"/>
            <w:noWrap/>
            <w:vAlign w:val="center"/>
            <w:hideMark/>
          </w:tcPr>
          <w:p w14:paraId="36AC7745" w14:textId="77777777" w:rsidR="009643C2" w:rsidRDefault="009643C2" w:rsidP="009643C2">
            <w:pPr>
              <w:pStyle w:val="aff"/>
              <w:rPr>
                <w:rFonts w:eastAsia="等线"/>
              </w:rPr>
            </w:pPr>
            <w:r>
              <w:rPr>
                <w:rFonts w:eastAsia="等线" w:hint="eastAsia"/>
              </w:rPr>
              <w:t>MRR</w:t>
            </w:r>
          </w:p>
        </w:tc>
        <w:tc>
          <w:tcPr>
            <w:tcW w:w="993" w:type="dxa"/>
            <w:tcBorders>
              <w:top w:val="nil"/>
              <w:left w:val="nil"/>
              <w:bottom w:val="single" w:sz="4" w:space="0" w:color="auto"/>
              <w:right w:val="single" w:sz="4" w:space="0" w:color="auto"/>
            </w:tcBorders>
            <w:shd w:val="clear" w:color="auto" w:fill="auto"/>
            <w:noWrap/>
            <w:vAlign w:val="center"/>
            <w:hideMark/>
          </w:tcPr>
          <w:p w14:paraId="1168543B" w14:textId="77777777" w:rsidR="009643C2" w:rsidRDefault="009643C2" w:rsidP="009643C2">
            <w:pPr>
              <w:pStyle w:val="aff"/>
              <w:rPr>
                <w:rFonts w:eastAsia="等线"/>
              </w:rPr>
            </w:pPr>
            <w:r>
              <w:rPr>
                <w:rFonts w:eastAsia="等线" w:hint="eastAsia"/>
              </w:rPr>
              <w:t>Hit@10</w:t>
            </w:r>
          </w:p>
        </w:tc>
        <w:tc>
          <w:tcPr>
            <w:tcW w:w="876" w:type="dxa"/>
            <w:tcBorders>
              <w:top w:val="nil"/>
              <w:left w:val="nil"/>
              <w:bottom w:val="single" w:sz="4" w:space="0" w:color="auto"/>
              <w:right w:val="single" w:sz="4" w:space="0" w:color="auto"/>
            </w:tcBorders>
            <w:shd w:val="clear" w:color="auto" w:fill="auto"/>
            <w:noWrap/>
            <w:vAlign w:val="center"/>
            <w:hideMark/>
          </w:tcPr>
          <w:p w14:paraId="6A741DD1" w14:textId="79A1FCB3" w:rsidR="009643C2" w:rsidRDefault="009643C2" w:rsidP="009643C2">
            <w:pPr>
              <w:pStyle w:val="aff"/>
              <w:rPr>
                <w:rFonts w:eastAsia="等线"/>
              </w:rPr>
            </w:pPr>
            <w:r>
              <w:rPr>
                <w:rFonts w:eastAsia="等线" w:hint="eastAsia"/>
              </w:rPr>
              <w:t>#param</w:t>
            </w:r>
            <w:r w:rsidR="00EE13E1">
              <w:rPr>
                <w:rFonts w:eastAsia="等线"/>
              </w:rPr>
              <w:t>.</w:t>
            </w:r>
          </w:p>
        </w:tc>
      </w:tr>
      <w:tr w:rsidR="009643C2" w14:paraId="6DA929F5" w14:textId="77777777" w:rsidTr="0010722D">
        <w:trPr>
          <w:trHeight w:val="32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F89970E" w14:textId="77777777" w:rsidR="009643C2" w:rsidRDefault="009643C2" w:rsidP="00F61302">
            <w:pPr>
              <w:pStyle w:val="aff"/>
              <w:jc w:val="left"/>
              <w:rPr>
                <w:rFonts w:eastAsia="等线"/>
              </w:rPr>
            </w:pPr>
            <w:r>
              <w:rPr>
                <w:rFonts w:eastAsia="等线" w:hint="eastAsia"/>
              </w:rPr>
              <w:t>Full HKGN</w:t>
            </w:r>
          </w:p>
        </w:tc>
        <w:tc>
          <w:tcPr>
            <w:tcW w:w="851" w:type="dxa"/>
            <w:tcBorders>
              <w:top w:val="nil"/>
              <w:left w:val="nil"/>
              <w:bottom w:val="single" w:sz="4" w:space="0" w:color="auto"/>
              <w:right w:val="single" w:sz="4" w:space="0" w:color="auto"/>
            </w:tcBorders>
            <w:shd w:val="clear" w:color="auto" w:fill="auto"/>
            <w:noWrap/>
            <w:vAlign w:val="center"/>
            <w:hideMark/>
          </w:tcPr>
          <w:p w14:paraId="5C74E680" w14:textId="77777777" w:rsidR="009643C2" w:rsidRDefault="009643C2" w:rsidP="009643C2">
            <w:pPr>
              <w:pStyle w:val="aff"/>
              <w:rPr>
                <w:rFonts w:eastAsia="等线"/>
              </w:rPr>
            </w:pPr>
            <w:r>
              <w:rPr>
                <w:rFonts w:eastAsia="等线" w:hint="eastAsia"/>
              </w:rPr>
              <w:t>0.365</w:t>
            </w:r>
          </w:p>
        </w:tc>
        <w:tc>
          <w:tcPr>
            <w:tcW w:w="992" w:type="dxa"/>
            <w:tcBorders>
              <w:top w:val="nil"/>
              <w:left w:val="nil"/>
              <w:bottom w:val="single" w:sz="4" w:space="0" w:color="auto"/>
              <w:right w:val="single" w:sz="4" w:space="0" w:color="auto"/>
            </w:tcBorders>
            <w:shd w:val="clear" w:color="auto" w:fill="auto"/>
            <w:noWrap/>
            <w:vAlign w:val="center"/>
            <w:hideMark/>
          </w:tcPr>
          <w:p w14:paraId="0BBBA46E" w14:textId="77777777" w:rsidR="009643C2" w:rsidRDefault="009643C2" w:rsidP="009643C2">
            <w:pPr>
              <w:pStyle w:val="aff"/>
              <w:rPr>
                <w:rFonts w:eastAsia="等线"/>
              </w:rPr>
            </w:pPr>
            <w:r>
              <w:rPr>
                <w:rFonts w:eastAsia="等线" w:hint="eastAsia"/>
              </w:rPr>
              <w:t>0.552</w:t>
            </w:r>
          </w:p>
        </w:tc>
        <w:tc>
          <w:tcPr>
            <w:tcW w:w="992" w:type="dxa"/>
            <w:tcBorders>
              <w:top w:val="nil"/>
              <w:left w:val="nil"/>
              <w:bottom w:val="single" w:sz="4" w:space="0" w:color="auto"/>
              <w:right w:val="single" w:sz="4" w:space="0" w:color="auto"/>
            </w:tcBorders>
            <w:shd w:val="clear" w:color="auto" w:fill="auto"/>
            <w:noWrap/>
            <w:vAlign w:val="center"/>
            <w:hideMark/>
          </w:tcPr>
          <w:p w14:paraId="389FC0F7" w14:textId="77777777" w:rsidR="009643C2" w:rsidRDefault="009643C2" w:rsidP="009643C2">
            <w:pPr>
              <w:pStyle w:val="aff"/>
              <w:rPr>
                <w:rFonts w:eastAsia="等线"/>
              </w:rPr>
            </w:pPr>
            <w:r>
              <w:rPr>
                <w:rFonts w:eastAsia="等线" w:hint="eastAsia"/>
              </w:rPr>
              <w:t>3.31M</w:t>
            </w:r>
          </w:p>
        </w:tc>
        <w:tc>
          <w:tcPr>
            <w:tcW w:w="992" w:type="dxa"/>
            <w:tcBorders>
              <w:top w:val="nil"/>
              <w:left w:val="nil"/>
              <w:bottom w:val="single" w:sz="4" w:space="0" w:color="auto"/>
              <w:right w:val="single" w:sz="4" w:space="0" w:color="auto"/>
            </w:tcBorders>
            <w:shd w:val="clear" w:color="auto" w:fill="auto"/>
            <w:noWrap/>
            <w:vAlign w:val="center"/>
            <w:hideMark/>
          </w:tcPr>
          <w:p w14:paraId="63BA95A0" w14:textId="77777777" w:rsidR="009643C2" w:rsidRDefault="009643C2" w:rsidP="009643C2">
            <w:pPr>
              <w:pStyle w:val="aff"/>
              <w:rPr>
                <w:rFonts w:eastAsia="等线"/>
              </w:rPr>
            </w:pPr>
            <w:r>
              <w:rPr>
                <w:rFonts w:eastAsia="等线" w:hint="eastAsia"/>
              </w:rPr>
              <w:t>0.487</w:t>
            </w:r>
          </w:p>
        </w:tc>
        <w:tc>
          <w:tcPr>
            <w:tcW w:w="993" w:type="dxa"/>
            <w:tcBorders>
              <w:top w:val="nil"/>
              <w:left w:val="nil"/>
              <w:bottom w:val="single" w:sz="4" w:space="0" w:color="auto"/>
              <w:right w:val="single" w:sz="4" w:space="0" w:color="auto"/>
            </w:tcBorders>
            <w:shd w:val="clear" w:color="auto" w:fill="auto"/>
            <w:noWrap/>
            <w:vAlign w:val="center"/>
            <w:hideMark/>
          </w:tcPr>
          <w:p w14:paraId="080B096C" w14:textId="77777777" w:rsidR="009643C2" w:rsidRDefault="009643C2" w:rsidP="009643C2">
            <w:pPr>
              <w:pStyle w:val="aff"/>
              <w:rPr>
                <w:rFonts w:eastAsia="等线"/>
              </w:rPr>
            </w:pPr>
            <w:r>
              <w:rPr>
                <w:rFonts w:eastAsia="等线" w:hint="eastAsia"/>
              </w:rPr>
              <w:t>0.561</w:t>
            </w:r>
          </w:p>
        </w:tc>
        <w:tc>
          <w:tcPr>
            <w:tcW w:w="876" w:type="dxa"/>
            <w:tcBorders>
              <w:top w:val="nil"/>
              <w:left w:val="nil"/>
              <w:bottom w:val="single" w:sz="4" w:space="0" w:color="auto"/>
              <w:right w:val="single" w:sz="4" w:space="0" w:color="auto"/>
            </w:tcBorders>
            <w:shd w:val="clear" w:color="auto" w:fill="auto"/>
            <w:noWrap/>
            <w:vAlign w:val="center"/>
            <w:hideMark/>
          </w:tcPr>
          <w:p w14:paraId="2A753619" w14:textId="77777777" w:rsidR="009643C2" w:rsidRDefault="009643C2" w:rsidP="009643C2">
            <w:pPr>
              <w:pStyle w:val="aff"/>
              <w:rPr>
                <w:rFonts w:eastAsia="等线"/>
              </w:rPr>
            </w:pPr>
            <w:r>
              <w:rPr>
                <w:rFonts w:eastAsia="等线" w:hint="eastAsia"/>
              </w:rPr>
              <w:t>4.98M</w:t>
            </w:r>
          </w:p>
        </w:tc>
      </w:tr>
      <w:tr w:rsidR="009643C2" w14:paraId="5C29C3D8" w14:textId="77777777" w:rsidTr="0010722D">
        <w:trPr>
          <w:trHeight w:val="32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DBB83C8" w14:textId="77777777" w:rsidR="009643C2" w:rsidRDefault="009643C2" w:rsidP="00F61302">
            <w:pPr>
              <w:pStyle w:val="aff"/>
              <w:jc w:val="left"/>
              <w:rPr>
                <w:rFonts w:eastAsia="等线"/>
              </w:rPr>
            </w:pPr>
            <w:r>
              <w:t xml:space="preserve">wo </w:t>
            </w:r>
            <w:r>
              <w:rPr>
                <w:rFonts w:hint="eastAsia"/>
              </w:rPr>
              <w:t>Hyper</w:t>
            </w:r>
          </w:p>
        </w:tc>
        <w:tc>
          <w:tcPr>
            <w:tcW w:w="851" w:type="dxa"/>
            <w:tcBorders>
              <w:top w:val="nil"/>
              <w:left w:val="nil"/>
              <w:bottom w:val="single" w:sz="4" w:space="0" w:color="auto"/>
              <w:right w:val="single" w:sz="4" w:space="0" w:color="auto"/>
            </w:tcBorders>
            <w:shd w:val="clear" w:color="auto" w:fill="auto"/>
            <w:noWrap/>
            <w:vAlign w:val="center"/>
            <w:hideMark/>
          </w:tcPr>
          <w:p w14:paraId="6DBB5929" w14:textId="77777777" w:rsidR="009643C2" w:rsidRDefault="009643C2" w:rsidP="009643C2">
            <w:pPr>
              <w:pStyle w:val="aff"/>
              <w:rPr>
                <w:rFonts w:eastAsia="等线"/>
              </w:rPr>
            </w:pPr>
            <w:r>
              <w:rPr>
                <w:rFonts w:eastAsia="等线" w:hint="eastAsia"/>
              </w:rPr>
              <w:t>0.358</w:t>
            </w:r>
          </w:p>
        </w:tc>
        <w:tc>
          <w:tcPr>
            <w:tcW w:w="992" w:type="dxa"/>
            <w:tcBorders>
              <w:top w:val="nil"/>
              <w:left w:val="nil"/>
              <w:bottom w:val="single" w:sz="4" w:space="0" w:color="auto"/>
              <w:right w:val="single" w:sz="4" w:space="0" w:color="auto"/>
            </w:tcBorders>
            <w:shd w:val="clear" w:color="auto" w:fill="auto"/>
            <w:noWrap/>
            <w:vAlign w:val="center"/>
            <w:hideMark/>
          </w:tcPr>
          <w:p w14:paraId="47585B00" w14:textId="77777777" w:rsidR="009643C2" w:rsidRDefault="009643C2" w:rsidP="009643C2">
            <w:pPr>
              <w:pStyle w:val="aff"/>
              <w:rPr>
                <w:rFonts w:eastAsia="等线"/>
              </w:rPr>
            </w:pPr>
            <w:r>
              <w:rPr>
                <w:rFonts w:eastAsia="等线" w:hint="eastAsia"/>
              </w:rPr>
              <w:t>0.544</w:t>
            </w:r>
          </w:p>
        </w:tc>
        <w:tc>
          <w:tcPr>
            <w:tcW w:w="992" w:type="dxa"/>
            <w:tcBorders>
              <w:top w:val="nil"/>
              <w:left w:val="nil"/>
              <w:bottom w:val="single" w:sz="4" w:space="0" w:color="auto"/>
              <w:right w:val="single" w:sz="4" w:space="0" w:color="auto"/>
            </w:tcBorders>
            <w:shd w:val="clear" w:color="auto" w:fill="auto"/>
            <w:noWrap/>
            <w:vAlign w:val="center"/>
            <w:hideMark/>
          </w:tcPr>
          <w:p w14:paraId="23A7F86D" w14:textId="77777777" w:rsidR="009643C2" w:rsidRDefault="009643C2" w:rsidP="009643C2">
            <w:pPr>
              <w:pStyle w:val="aff"/>
              <w:rPr>
                <w:rFonts w:eastAsia="等线"/>
              </w:rPr>
            </w:pPr>
            <w:r>
              <w:rPr>
                <w:rFonts w:eastAsia="等线" w:hint="eastAsia"/>
              </w:rPr>
              <w:t>389.54M</w:t>
            </w:r>
          </w:p>
        </w:tc>
        <w:tc>
          <w:tcPr>
            <w:tcW w:w="992" w:type="dxa"/>
            <w:tcBorders>
              <w:top w:val="nil"/>
              <w:left w:val="nil"/>
              <w:bottom w:val="single" w:sz="4" w:space="0" w:color="auto"/>
              <w:right w:val="single" w:sz="4" w:space="0" w:color="auto"/>
            </w:tcBorders>
            <w:shd w:val="clear" w:color="auto" w:fill="auto"/>
            <w:noWrap/>
            <w:vAlign w:val="center"/>
            <w:hideMark/>
          </w:tcPr>
          <w:p w14:paraId="7DF236E0" w14:textId="77777777" w:rsidR="009643C2" w:rsidRDefault="009643C2" w:rsidP="009643C2">
            <w:pPr>
              <w:pStyle w:val="aff"/>
              <w:rPr>
                <w:rFonts w:eastAsia="等线"/>
              </w:rPr>
            </w:pPr>
            <w:r>
              <w:rPr>
                <w:rFonts w:eastAsia="等线" w:hint="eastAsia"/>
              </w:rPr>
              <w:t>0.483</w:t>
            </w:r>
          </w:p>
        </w:tc>
        <w:tc>
          <w:tcPr>
            <w:tcW w:w="993" w:type="dxa"/>
            <w:tcBorders>
              <w:top w:val="nil"/>
              <w:left w:val="nil"/>
              <w:bottom w:val="single" w:sz="4" w:space="0" w:color="auto"/>
              <w:right w:val="single" w:sz="4" w:space="0" w:color="auto"/>
            </w:tcBorders>
            <w:shd w:val="clear" w:color="auto" w:fill="auto"/>
            <w:noWrap/>
            <w:vAlign w:val="center"/>
            <w:hideMark/>
          </w:tcPr>
          <w:p w14:paraId="503021F1" w14:textId="77777777" w:rsidR="009643C2" w:rsidRDefault="009643C2" w:rsidP="009643C2">
            <w:pPr>
              <w:pStyle w:val="aff"/>
              <w:rPr>
                <w:rFonts w:eastAsia="等线"/>
              </w:rPr>
            </w:pPr>
            <w:r>
              <w:rPr>
                <w:rFonts w:eastAsia="等线" w:hint="eastAsia"/>
              </w:rPr>
              <w:t>0.558</w:t>
            </w:r>
          </w:p>
        </w:tc>
        <w:tc>
          <w:tcPr>
            <w:tcW w:w="876" w:type="dxa"/>
            <w:tcBorders>
              <w:top w:val="nil"/>
              <w:left w:val="nil"/>
              <w:bottom w:val="single" w:sz="4" w:space="0" w:color="auto"/>
              <w:right w:val="single" w:sz="4" w:space="0" w:color="auto"/>
            </w:tcBorders>
            <w:shd w:val="clear" w:color="auto" w:fill="auto"/>
            <w:noWrap/>
            <w:vAlign w:val="center"/>
            <w:hideMark/>
          </w:tcPr>
          <w:p w14:paraId="6192EA0C" w14:textId="77777777" w:rsidR="009643C2" w:rsidRDefault="009643C2" w:rsidP="009643C2">
            <w:pPr>
              <w:pStyle w:val="aff"/>
              <w:rPr>
                <w:rFonts w:eastAsia="等线"/>
              </w:rPr>
            </w:pPr>
            <w:r>
              <w:rPr>
                <w:rFonts w:eastAsia="等线" w:hint="eastAsia"/>
              </w:rPr>
              <w:t>13.52M</w:t>
            </w:r>
          </w:p>
        </w:tc>
      </w:tr>
      <w:tr w:rsidR="009643C2" w14:paraId="4ECACFF9" w14:textId="77777777" w:rsidTr="00CF0AEB">
        <w:trPr>
          <w:trHeight w:val="32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94B2E7A" w14:textId="7568199B" w:rsidR="009643C2" w:rsidRPr="00F61302" w:rsidRDefault="007E366D" w:rsidP="00CF0AEB">
            <w:pPr>
              <w:pStyle w:val="aff"/>
              <w:jc w:val="left"/>
              <w:rPr>
                <w:rFonts w:eastAsia="等线"/>
              </w:rPr>
            </w:pPr>
            <m:oMathPara>
              <m:oMathParaPr>
                <m:jc m:val="left"/>
              </m:oMathParaP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conv</m:t>
                    </m:r>
                  </m:sub>
                </m:sSub>
              </m:oMath>
            </m:oMathPara>
          </w:p>
        </w:tc>
        <w:tc>
          <w:tcPr>
            <w:tcW w:w="851" w:type="dxa"/>
            <w:tcBorders>
              <w:top w:val="nil"/>
              <w:left w:val="nil"/>
              <w:bottom w:val="single" w:sz="4" w:space="0" w:color="auto"/>
              <w:right w:val="single" w:sz="4" w:space="0" w:color="auto"/>
            </w:tcBorders>
            <w:shd w:val="clear" w:color="auto" w:fill="auto"/>
            <w:noWrap/>
            <w:vAlign w:val="center"/>
            <w:hideMark/>
          </w:tcPr>
          <w:p w14:paraId="6442E592" w14:textId="77777777" w:rsidR="009643C2" w:rsidRDefault="009643C2" w:rsidP="009643C2">
            <w:pPr>
              <w:pStyle w:val="aff"/>
              <w:rPr>
                <w:rFonts w:eastAsia="等线"/>
              </w:rPr>
            </w:pPr>
            <w:r>
              <w:rPr>
                <w:rFonts w:eastAsia="等线" w:hint="eastAsia"/>
              </w:rPr>
              <w:t>0.362</w:t>
            </w:r>
          </w:p>
        </w:tc>
        <w:tc>
          <w:tcPr>
            <w:tcW w:w="992" w:type="dxa"/>
            <w:tcBorders>
              <w:top w:val="nil"/>
              <w:left w:val="nil"/>
              <w:bottom w:val="single" w:sz="4" w:space="0" w:color="auto"/>
              <w:right w:val="single" w:sz="4" w:space="0" w:color="auto"/>
            </w:tcBorders>
            <w:shd w:val="clear" w:color="auto" w:fill="auto"/>
            <w:noWrap/>
            <w:vAlign w:val="center"/>
            <w:hideMark/>
          </w:tcPr>
          <w:p w14:paraId="756DF76A" w14:textId="77777777" w:rsidR="009643C2" w:rsidRDefault="009643C2" w:rsidP="009643C2">
            <w:pPr>
              <w:pStyle w:val="aff"/>
              <w:rPr>
                <w:rFonts w:eastAsia="等线"/>
              </w:rPr>
            </w:pPr>
            <w:r>
              <w:rPr>
                <w:rFonts w:eastAsia="等线" w:hint="eastAsia"/>
              </w:rPr>
              <w:t>0.549</w:t>
            </w:r>
          </w:p>
        </w:tc>
        <w:tc>
          <w:tcPr>
            <w:tcW w:w="992" w:type="dxa"/>
            <w:tcBorders>
              <w:top w:val="nil"/>
              <w:left w:val="nil"/>
              <w:bottom w:val="single" w:sz="4" w:space="0" w:color="auto"/>
              <w:right w:val="single" w:sz="4" w:space="0" w:color="auto"/>
            </w:tcBorders>
            <w:shd w:val="clear" w:color="auto" w:fill="auto"/>
            <w:noWrap/>
            <w:vAlign w:val="center"/>
            <w:hideMark/>
          </w:tcPr>
          <w:p w14:paraId="16B9947F" w14:textId="77777777" w:rsidR="009643C2" w:rsidRDefault="009643C2" w:rsidP="009643C2">
            <w:pPr>
              <w:pStyle w:val="aff"/>
              <w:rPr>
                <w:rFonts w:eastAsia="等线"/>
              </w:rPr>
            </w:pPr>
            <w:r>
              <w:rPr>
                <w:rFonts w:eastAsia="等线" w:hint="eastAsia"/>
              </w:rPr>
              <w:t>3.38M</w:t>
            </w:r>
          </w:p>
        </w:tc>
        <w:tc>
          <w:tcPr>
            <w:tcW w:w="992" w:type="dxa"/>
            <w:tcBorders>
              <w:top w:val="nil"/>
              <w:left w:val="nil"/>
              <w:bottom w:val="single" w:sz="4" w:space="0" w:color="auto"/>
              <w:right w:val="single" w:sz="4" w:space="0" w:color="auto"/>
            </w:tcBorders>
            <w:shd w:val="clear" w:color="auto" w:fill="auto"/>
            <w:noWrap/>
            <w:vAlign w:val="center"/>
            <w:hideMark/>
          </w:tcPr>
          <w:p w14:paraId="688290B2" w14:textId="77777777" w:rsidR="009643C2" w:rsidRDefault="009643C2" w:rsidP="009643C2">
            <w:pPr>
              <w:pStyle w:val="aff"/>
              <w:rPr>
                <w:rFonts w:eastAsia="等线"/>
              </w:rPr>
            </w:pPr>
            <w:r>
              <w:rPr>
                <w:rFonts w:eastAsia="等线" w:hint="eastAsia"/>
              </w:rPr>
              <w:t>0.485</w:t>
            </w:r>
          </w:p>
        </w:tc>
        <w:tc>
          <w:tcPr>
            <w:tcW w:w="993" w:type="dxa"/>
            <w:tcBorders>
              <w:top w:val="nil"/>
              <w:left w:val="nil"/>
              <w:bottom w:val="single" w:sz="4" w:space="0" w:color="auto"/>
              <w:right w:val="single" w:sz="4" w:space="0" w:color="auto"/>
            </w:tcBorders>
            <w:shd w:val="clear" w:color="auto" w:fill="auto"/>
            <w:noWrap/>
            <w:vAlign w:val="center"/>
            <w:hideMark/>
          </w:tcPr>
          <w:p w14:paraId="73F5DE38" w14:textId="77777777" w:rsidR="009643C2" w:rsidRDefault="009643C2" w:rsidP="009643C2">
            <w:pPr>
              <w:pStyle w:val="aff"/>
              <w:rPr>
                <w:rFonts w:eastAsia="等线"/>
              </w:rPr>
            </w:pPr>
            <w:r>
              <w:rPr>
                <w:rFonts w:eastAsia="等线" w:hint="eastAsia"/>
              </w:rPr>
              <w:t>0.557</w:t>
            </w:r>
          </w:p>
        </w:tc>
        <w:tc>
          <w:tcPr>
            <w:tcW w:w="876" w:type="dxa"/>
            <w:tcBorders>
              <w:top w:val="nil"/>
              <w:left w:val="nil"/>
              <w:bottom w:val="single" w:sz="4" w:space="0" w:color="auto"/>
              <w:right w:val="single" w:sz="4" w:space="0" w:color="auto"/>
            </w:tcBorders>
            <w:shd w:val="clear" w:color="auto" w:fill="auto"/>
            <w:noWrap/>
            <w:vAlign w:val="center"/>
            <w:hideMark/>
          </w:tcPr>
          <w:p w14:paraId="3A5AF737" w14:textId="77777777" w:rsidR="009643C2" w:rsidRDefault="009643C2" w:rsidP="009643C2">
            <w:pPr>
              <w:pStyle w:val="aff"/>
              <w:rPr>
                <w:rFonts w:eastAsia="等线"/>
              </w:rPr>
            </w:pPr>
            <w:r>
              <w:rPr>
                <w:rFonts w:eastAsia="等线" w:hint="eastAsia"/>
              </w:rPr>
              <w:t>4.96M</w:t>
            </w:r>
          </w:p>
        </w:tc>
      </w:tr>
      <w:tr w:rsidR="009643C2" w14:paraId="49406D1E" w14:textId="77777777" w:rsidTr="00CF0AEB">
        <w:trPr>
          <w:trHeight w:val="32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59958E0" w14:textId="64D69A05" w:rsidR="009643C2" w:rsidRPr="00F61302" w:rsidRDefault="007E366D" w:rsidP="00CF0AEB">
            <w:pPr>
              <w:pStyle w:val="aff"/>
              <w:jc w:val="left"/>
              <w:rPr>
                <w:rFonts w:eastAsia="等线"/>
              </w:rPr>
            </w:pPr>
            <m:oMathPara>
              <m:oMathParaPr>
                <m:jc m:val="left"/>
              </m:oMathParaP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comp</m:t>
                    </m:r>
                  </m:sub>
                </m:sSub>
              </m:oMath>
            </m:oMathPara>
          </w:p>
        </w:tc>
        <w:tc>
          <w:tcPr>
            <w:tcW w:w="851" w:type="dxa"/>
            <w:tcBorders>
              <w:top w:val="nil"/>
              <w:left w:val="nil"/>
              <w:bottom w:val="single" w:sz="4" w:space="0" w:color="auto"/>
              <w:right w:val="single" w:sz="4" w:space="0" w:color="auto"/>
            </w:tcBorders>
            <w:shd w:val="clear" w:color="auto" w:fill="auto"/>
            <w:noWrap/>
            <w:vAlign w:val="center"/>
            <w:hideMark/>
          </w:tcPr>
          <w:p w14:paraId="76F365E9" w14:textId="77777777" w:rsidR="009643C2" w:rsidRDefault="009643C2" w:rsidP="009643C2">
            <w:pPr>
              <w:pStyle w:val="aff"/>
              <w:rPr>
                <w:rFonts w:eastAsia="等线"/>
              </w:rPr>
            </w:pPr>
            <w:r>
              <w:rPr>
                <w:rFonts w:eastAsia="等线" w:hint="eastAsia"/>
              </w:rPr>
              <w:t>0.36</w:t>
            </w:r>
          </w:p>
        </w:tc>
        <w:tc>
          <w:tcPr>
            <w:tcW w:w="992" w:type="dxa"/>
            <w:tcBorders>
              <w:top w:val="nil"/>
              <w:left w:val="nil"/>
              <w:bottom w:val="single" w:sz="4" w:space="0" w:color="auto"/>
              <w:right w:val="single" w:sz="4" w:space="0" w:color="auto"/>
            </w:tcBorders>
            <w:shd w:val="clear" w:color="auto" w:fill="auto"/>
            <w:noWrap/>
            <w:vAlign w:val="center"/>
            <w:hideMark/>
          </w:tcPr>
          <w:p w14:paraId="729981FE" w14:textId="77777777" w:rsidR="009643C2" w:rsidRDefault="009643C2" w:rsidP="009643C2">
            <w:pPr>
              <w:pStyle w:val="aff"/>
              <w:rPr>
                <w:rFonts w:eastAsia="等线"/>
              </w:rPr>
            </w:pPr>
            <w:r>
              <w:rPr>
                <w:rFonts w:eastAsia="等线" w:hint="eastAsia"/>
              </w:rPr>
              <w:t>0.545</w:t>
            </w:r>
          </w:p>
        </w:tc>
        <w:tc>
          <w:tcPr>
            <w:tcW w:w="992" w:type="dxa"/>
            <w:tcBorders>
              <w:top w:val="nil"/>
              <w:left w:val="nil"/>
              <w:bottom w:val="single" w:sz="4" w:space="0" w:color="auto"/>
              <w:right w:val="single" w:sz="4" w:space="0" w:color="auto"/>
            </w:tcBorders>
            <w:shd w:val="clear" w:color="auto" w:fill="auto"/>
            <w:noWrap/>
            <w:vAlign w:val="center"/>
            <w:hideMark/>
          </w:tcPr>
          <w:p w14:paraId="061CF246" w14:textId="77777777" w:rsidR="009643C2" w:rsidRDefault="009643C2" w:rsidP="009643C2">
            <w:pPr>
              <w:pStyle w:val="aff"/>
              <w:rPr>
                <w:rFonts w:eastAsia="等线"/>
              </w:rPr>
            </w:pPr>
            <w:r>
              <w:rPr>
                <w:rFonts w:eastAsia="等线" w:hint="eastAsia"/>
              </w:rPr>
              <w:t>389.46M</w:t>
            </w:r>
          </w:p>
        </w:tc>
        <w:tc>
          <w:tcPr>
            <w:tcW w:w="992" w:type="dxa"/>
            <w:tcBorders>
              <w:top w:val="nil"/>
              <w:left w:val="nil"/>
              <w:bottom w:val="single" w:sz="4" w:space="0" w:color="auto"/>
              <w:right w:val="single" w:sz="4" w:space="0" w:color="auto"/>
            </w:tcBorders>
            <w:shd w:val="clear" w:color="auto" w:fill="auto"/>
            <w:noWrap/>
            <w:vAlign w:val="center"/>
            <w:hideMark/>
          </w:tcPr>
          <w:p w14:paraId="1F872ACB" w14:textId="77777777" w:rsidR="009643C2" w:rsidRDefault="009643C2" w:rsidP="009643C2">
            <w:pPr>
              <w:pStyle w:val="aff"/>
              <w:rPr>
                <w:rFonts w:eastAsia="等线"/>
              </w:rPr>
            </w:pPr>
            <w:r>
              <w:rPr>
                <w:rFonts w:eastAsia="等线" w:hint="eastAsia"/>
              </w:rPr>
              <w:t>0.487</w:t>
            </w:r>
          </w:p>
        </w:tc>
        <w:tc>
          <w:tcPr>
            <w:tcW w:w="993" w:type="dxa"/>
            <w:tcBorders>
              <w:top w:val="nil"/>
              <w:left w:val="nil"/>
              <w:bottom w:val="single" w:sz="4" w:space="0" w:color="auto"/>
              <w:right w:val="single" w:sz="4" w:space="0" w:color="auto"/>
            </w:tcBorders>
            <w:shd w:val="clear" w:color="auto" w:fill="auto"/>
            <w:noWrap/>
            <w:vAlign w:val="center"/>
            <w:hideMark/>
          </w:tcPr>
          <w:p w14:paraId="1F816C8A" w14:textId="77777777" w:rsidR="009643C2" w:rsidRDefault="009643C2" w:rsidP="009643C2">
            <w:pPr>
              <w:pStyle w:val="aff"/>
              <w:rPr>
                <w:rFonts w:eastAsia="等线"/>
              </w:rPr>
            </w:pPr>
            <w:r>
              <w:rPr>
                <w:rFonts w:eastAsia="等线" w:hint="eastAsia"/>
              </w:rPr>
              <w:t>0.557</w:t>
            </w:r>
          </w:p>
        </w:tc>
        <w:tc>
          <w:tcPr>
            <w:tcW w:w="876" w:type="dxa"/>
            <w:tcBorders>
              <w:top w:val="nil"/>
              <w:left w:val="nil"/>
              <w:bottom w:val="single" w:sz="4" w:space="0" w:color="auto"/>
              <w:right w:val="single" w:sz="4" w:space="0" w:color="auto"/>
            </w:tcBorders>
            <w:shd w:val="clear" w:color="auto" w:fill="auto"/>
            <w:noWrap/>
            <w:vAlign w:val="center"/>
            <w:hideMark/>
          </w:tcPr>
          <w:p w14:paraId="432DA5DA" w14:textId="77777777" w:rsidR="009643C2" w:rsidRDefault="009643C2" w:rsidP="009643C2">
            <w:pPr>
              <w:pStyle w:val="aff"/>
              <w:rPr>
                <w:rFonts w:eastAsia="等线"/>
              </w:rPr>
            </w:pPr>
            <w:r>
              <w:rPr>
                <w:rFonts w:eastAsia="等线" w:hint="eastAsia"/>
              </w:rPr>
              <w:t>13.58M</w:t>
            </w:r>
          </w:p>
        </w:tc>
      </w:tr>
      <w:tr w:rsidR="009643C2" w14:paraId="36BF9D83" w14:textId="77777777" w:rsidTr="00CF0AEB">
        <w:trPr>
          <w:trHeight w:val="32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7A6F855" w14:textId="06A71403" w:rsidR="009643C2" w:rsidRPr="00F61302" w:rsidRDefault="007E366D" w:rsidP="00CF0AEB">
            <w:pPr>
              <w:pStyle w:val="aff"/>
              <w:jc w:val="left"/>
              <w:rPr>
                <w:rFonts w:eastAsia="等线"/>
              </w:rPr>
            </w:pPr>
            <m:oMathPara>
              <m:oMathParaPr>
                <m:jc m:val="left"/>
              </m:oMathParaP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rel</m:t>
                    </m:r>
                  </m:sub>
                </m:sSub>
              </m:oMath>
            </m:oMathPara>
          </w:p>
        </w:tc>
        <w:tc>
          <w:tcPr>
            <w:tcW w:w="851" w:type="dxa"/>
            <w:tcBorders>
              <w:top w:val="nil"/>
              <w:left w:val="nil"/>
              <w:bottom w:val="single" w:sz="4" w:space="0" w:color="auto"/>
              <w:right w:val="single" w:sz="4" w:space="0" w:color="auto"/>
            </w:tcBorders>
            <w:shd w:val="clear" w:color="auto" w:fill="auto"/>
            <w:noWrap/>
            <w:vAlign w:val="center"/>
            <w:hideMark/>
          </w:tcPr>
          <w:p w14:paraId="6B91A5F3" w14:textId="77777777" w:rsidR="009643C2" w:rsidRDefault="009643C2" w:rsidP="009643C2">
            <w:pPr>
              <w:pStyle w:val="aff"/>
              <w:rPr>
                <w:rFonts w:eastAsia="等线"/>
              </w:rPr>
            </w:pPr>
            <w:r>
              <w:rPr>
                <w:rFonts w:eastAsia="等线" w:hint="eastAsia"/>
              </w:rPr>
              <w:t>0.364</w:t>
            </w:r>
          </w:p>
        </w:tc>
        <w:tc>
          <w:tcPr>
            <w:tcW w:w="992" w:type="dxa"/>
            <w:tcBorders>
              <w:top w:val="nil"/>
              <w:left w:val="nil"/>
              <w:bottom w:val="single" w:sz="4" w:space="0" w:color="auto"/>
              <w:right w:val="single" w:sz="4" w:space="0" w:color="auto"/>
            </w:tcBorders>
            <w:shd w:val="clear" w:color="auto" w:fill="auto"/>
            <w:noWrap/>
            <w:vAlign w:val="center"/>
            <w:hideMark/>
          </w:tcPr>
          <w:p w14:paraId="4D9849A5" w14:textId="77777777" w:rsidR="009643C2" w:rsidRDefault="009643C2" w:rsidP="009643C2">
            <w:pPr>
              <w:pStyle w:val="aff"/>
              <w:rPr>
                <w:rFonts w:eastAsia="等线"/>
              </w:rPr>
            </w:pPr>
            <w:r>
              <w:rPr>
                <w:rFonts w:eastAsia="等线" w:hint="eastAsia"/>
              </w:rPr>
              <w:t>0.552</w:t>
            </w:r>
          </w:p>
        </w:tc>
        <w:tc>
          <w:tcPr>
            <w:tcW w:w="992" w:type="dxa"/>
            <w:tcBorders>
              <w:top w:val="nil"/>
              <w:left w:val="nil"/>
              <w:bottom w:val="single" w:sz="4" w:space="0" w:color="auto"/>
              <w:right w:val="single" w:sz="4" w:space="0" w:color="auto"/>
            </w:tcBorders>
            <w:shd w:val="clear" w:color="auto" w:fill="auto"/>
            <w:noWrap/>
            <w:vAlign w:val="center"/>
            <w:hideMark/>
          </w:tcPr>
          <w:p w14:paraId="664E2E35" w14:textId="77777777" w:rsidR="009643C2" w:rsidRDefault="009643C2" w:rsidP="009643C2">
            <w:pPr>
              <w:pStyle w:val="aff"/>
              <w:rPr>
                <w:rFonts w:eastAsia="等线"/>
              </w:rPr>
            </w:pPr>
            <w:r>
              <w:rPr>
                <w:rFonts w:eastAsia="等线" w:hint="eastAsia"/>
              </w:rPr>
              <w:t>3.32M</w:t>
            </w:r>
          </w:p>
        </w:tc>
        <w:tc>
          <w:tcPr>
            <w:tcW w:w="992" w:type="dxa"/>
            <w:tcBorders>
              <w:top w:val="nil"/>
              <w:left w:val="nil"/>
              <w:bottom w:val="single" w:sz="4" w:space="0" w:color="auto"/>
              <w:right w:val="single" w:sz="4" w:space="0" w:color="auto"/>
            </w:tcBorders>
            <w:shd w:val="clear" w:color="auto" w:fill="auto"/>
            <w:noWrap/>
            <w:vAlign w:val="center"/>
            <w:hideMark/>
          </w:tcPr>
          <w:p w14:paraId="604F9D57" w14:textId="77777777" w:rsidR="009643C2" w:rsidRDefault="009643C2" w:rsidP="009643C2">
            <w:pPr>
              <w:pStyle w:val="aff"/>
              <w:rPr>
                <w:rFonts w:eastAsia="等线"/>
              </w:rPr>
            </w:pPr>
            <w:r>
              <w:rPr>
                <w:rFonts w:eastAsia="等线" w:hint="eastAsia"/>
              </w:rPr>
              <w:t>0.484</w:t>
            </w:r>
          </w:p>
        </w:tc>
        <w:tc>
          <w:tcPr>
            <w:tcW w:w="993" w:type="dxa"/>
            <w:tcBorders>
              <w:top w:val="nil"/>
              <w:left w:val="nil"/>
              <w:bottom w:val="single" w:sz="4" w:space="0" w:color="auto"/>
              <w:right w:val="single" w:sz="4" w:space="0" w:color="auto"/>
            </w:tcBorders>
            <w:shd w:val="clear" w:color="auto" w:fill="auto"/>
            <w:noWrap/>
            <w:vAlign w:val="center"/>
            <w:hideMark/>
          </w:tcPr>
          <w:p w14:paraId="6953F6A2" w14:textId="77777777" w:rsidR="009643C2" w:rsidRDefault="009643C2" w:rsidP="009643C2">
            <w:pPr>
              <w:pStyle w:val="aff"/>
              <w:rPr>
                <w:rFonts w:eastAsia="等线"/>
              </w:rPr>
            </w:pPr>
            <w:r>
              <w:rPr>
                <w:rFonts w:eastAsia="等线" w:hint="eastAsia"/>
              </w:rPr>
              <w:t>0.557</w:t>
            </w:r>
          </w:p>
        </w:tc>
        <w:tc>
          <w:tcPr>
            <w:tcW w:w="876" w:type="dxa"/>
            <w:tcBorders>
              <w:top w:val="nil"/>
              <w:left w:val="nil"/>
              <w:bottom w:val="single" w:sz="4" w:space="0" w:color="auto"/>
              <w:right w:val="single" w:sz="4" w:space="0" w:color="auto"/>
            </w:tcBorders>
            <w:shd w:val="clear" w:color="auto" w:fill="auto"/>
            <w:noWrap/>
            <w:vAlign w:val="center"/>
            <w:hideMark/>
          </w:tcPr>
          <w:p w14:paraId="5529917F" w14:textId="77777777" w:rsidR="009643C2" w:rsidRDefault="009643C2" w:rsidP="009643C2">
            <w:pPr>
              <w:pStyle w:val="aff"/>
              <w:rPr>
                <w:rFonts w:eastAsia="等线"/>
              </w:rPr>
            </w:pPr>
            <w:r>
              <w:rPr>
                <w:rFonts w:eastAsia="等线" w:hint="eastAsia"/>
              </w:rPr>
              <w:t>4.94M</w:t>
            </w:r>
          </w:p>
        </w:tc>
      </w:tr>
    </w:tbl>
    <w:p w14:paraId="7949E9E4" w14:textId="5D63F002" w:rsidR="006E1076" w:rsidRDefault="00FA155E" w:rsidP="001759CA">
      <w:pPr>
        <w:pStyle w:val="3"/>
        <w:spacing w:before="163" w:after="163"/>
      </w:pPr>
      <w:bookmarkStart w:id="235" w:name="_Toc100257533"/>
      <w:r>
        <w:t xml:space="preserve">5.3.5 </w:t>
      </w:r>
      <w:r w:rsidR="00AD460B">
        <w:rPr>
          <w:rFonts w:hint="eastAsia"/>
        </w:rPr>
        <w:t>超参</w:t>
      </w:r>
      <w:r w:rsidR="006C3F88">
        <w:rPr>
          <w:rFonts w:hint="eastAsia"/>
        </w:rPr>
        <w:t>数影响分析</w:t>
      </w:r>
      <w:bookmarkEnd w:id="235"/>
    </w:p>
    <w:p w14:paraId="5DFB75A9" w14:textId="12CAD466" w:rsidR="001B121F" w:rsidRDefault="004E25A9" w:rsidP="00625CB7">
      <w:pPr>
        <w:ind w:firstLine="480"/>
      </w:pPr>
      <w:r>
        <w:rPr>
          <w:rFonts w:hint="eastAsia"/>
          <w:lang/>
        </w:rPr>
        <w:t>本文对</w:t>
      </w:r>
      <w:r w:rsidR="00BD41E8">
        <w:rPr>
          <w:rFonts w:hint="eastAsia"/>
          <w:lang/>
        </w:rPr>
        <w:t>H</w:t>
      </w:r>
      <w:r w:rsidR="00BD41E8">
        <w:rPr>
          <w:lang/>
        </w:rPr>
        <w:t>KGN</w:t>
      </w:r>
      <w:r w:rsidR="00BD41E8">
        <w:rPr>
          <w:rFonts w:hint="eastAsia"/>
          <w:lang/>
        </w:rPr>
        <w:t>中</w:t>
      </w:r>
      <w:r w:rsidR="0056673C">
        <w:rPr>
          <w:rFonts w:hint="eastAsia"/>
          <w:lang/>
        </w:rPr>
        <w:t>各个超网络的</w:t>
      </w:r>
      <w:r w:rsidR="00B70525">
        <w:rPr>
          <w:rFonts w:hint="eastAsia"/>
          <w:lang/>
        </w:rPr>
        <w:t>输入关系向量的维度对于模型性能</w:t>
      </w:r>
      <w:r w:rsidR="00CE6F2D">
        <w:rPr>
          <w:rFonts w:hint="eastAsia"/>
        </w:rPr>
        <w:t>（</w:t>
      </w:r>
      <w:r w:rsidR="00CE6F2D">
        <w:rPr>
          <w:rFonts w:hint="eastAsia"/>
        </w:rPr>
        <w:t>M</w:t>
      </w:r>
      <w:r w:rsidR="00CE6F2D">
        <w:t>RR</w:t>
      </w:r>
      <w:r w:rsidR="00CE6F2D">
        <w:rPr>
          <w:rFonts w:hint="eastAsia"/>
        </w:rPr>
        <w:t>指标）的</w:t>
      </w:r>
      <w:r w:rsidR="00937FE3">
        <w:rPr>
          <w:rFonts w:hint="eastAsia"/>
          <w:lang/>
        </w:rPr>
        <w:t>影响也进行了实验</w:t>
      </w:r>
      <w:r w:rsidR="00636EBF">
        <w:rPr>
          <w:rFonts w:hint="eastAsia"/>
          <w:lang/>
        </w:rPr>
        <w:t>。</w:t>
      </w:r>
      <w:r w:rsidR="00034DC1">
        <w:rPr>
          <w:lang/>
        </w:rPr>
        <w:fldChar w:fldCharType="begin"/>
      </w:r>
      <w:r w:rsidR="00034DC1">
        <w:rPr>
          <w:lang/>
        </w:rPr>
        <w:instrText xml:space="preserve"> </w:instrText>
      </w:r>
      <w:r w:rsidR="00034DC1">
        <w:rPr>
          <w:rFonts w:hint="eastAsia"/>
          <w:lang/>
        </w:rPr>
        <w:instrText>REF _Ref98334486 \h</w:instrText>
      </w:r>
      <w:r w:rsidR="00034DC1">
        <w:rPr>
          <w:lang/>
        </w:rPr>
        <w:instrText xml:space="preserve"> </w:instrText>
      </w:r>
      <w:r w:rsidR="001E09AF">
        <w:rPr>
          <w:lang/>
        </w:rPr>
        <w:instrText xml:space="preserve"> \* MERGEFORMAT </w:instrText>
      </w:r>
      <w:r w:rsidR="00034DC1">
        <w:rPr>
          <w:lang/>
        </w:rPr>
      </w:r>
      <w:r w:rsidR="00034DC1">
        <w:rPr>
          <w:lang/>
        </w:rPr>
        <w:fldChar w:fldCharType="separate"/>
      </w:r>
      <w:r w:rsidR="004D6817" w:rsidRPr="00A70A70">
        <w:rPr>
          <w:rFonts w:hint="eastAsia"/>
          <w:lang/>
        </w:rPr>
        <w:t>图</w:t>
      </w:r>
      <w:r w:rsidR="004D6817">
        <w:rPr>
          <w:lang/>
        </w:rPr>
        <w:t>23</w:t>
      </w:r>
      <w:r w:rsidR="00034DC1">
        <w:rPr>
          <w:lang/>
        </w:rPr>
        <w:fldChar w:fldCharType="end"/>
      </w:r>
      <w:r w:rsidR="00B26CE0">
        <w:rPr>
          <w:rFonts w:hint="eastAsia"/>
          <w:lang/>
        </w:rPr>
        <w:t>表示</w:t>
      </w: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conv</m:t>
            </m:r>
          </m:sub>
        </m:sSub>
      </m:oMath>
      <w:r w:rsidR="005E122B">
        <w:rPr>
          <w:rFonts w:hint="eastAsia"/>
        </w:rPr>
        <w:t>的</w:t>
      </w:r>
      <w:r w:rsidR="00827DCA">
        <w:rPr>
          <w:rFonts w:hint="eastAsia"/>
        </w:rPr>
        <w:t>输入关系向量</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00FD41A8">
        <w:rPr>
          <w:rFonts w:hint="eastAsia"/>
        </w:rPr>
        <w:t>的维度</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50,100,200,300</m:t>
            </m:r>
          </m:e>
        </m:d>
      </m:oMath>
      <w:r w:rsidR="00F22FA8">
        <w:rPr>
          <w:rFonts w:hint="eastAsia"/>
        </w:rPr>
        <w:t>在</w:t>
      </w:r>
      <w:r w:rsidR="00FE19F5">
        <w:rPr>
          <w:rFonts w:hint="eastAsia"/>
        </w:rPr>
        <w:t>F</w:t>
      </w:r>
      <w:r w:rsidR="00FE19F5">
        <w:t>B15</w:t>
      </w:r>
      <w:r w:rsidR="00FE19F5">
        <w:rPr>
          <w:rFonts w:hint="eastAsia"/>
        </w:rPr>
        <w:t>k</w:t>
      </w:r>
      <w:r w:rsidR="00FE19F5">
        <w:t>-237</w:t>
      </w:r>
      <w:r w:rsidR="00FE19F5">
        <w:rPr>
          <w:rFonts w:hint="eastAsia"/>
        </w:rPr>
        <w:t>和</w:t>
      </w:r>
      <w:r w:rsidR="00FE19F5">
        <w:rPr>
          <w:rFonts w:hint="eastAsia"/>
        </w:rPr>
        <w:t>W</w:t>
      </w:r>
      <w:r w:rsidR="00FE19F5">
        <w:t>N18RR</w:t>
      </w:r>
      <w:r w:rsidR="008D7935">
        <w:rPr>
          <w:rFonts w:hint="eastAsia"/>
        </w:rPr>
        <w:t>数据集上</w:t>
      </w:r>
      <w:r w:rsidR="00ED08EA">
        <w:rPr>
          <w:rFonts w:hint="eastAsia"/>
        </w:rPr>
        <w:t>对性能</w:t>
      </w:r>
      <w:r w:rsidR="008D7935">
        <w:rPr>
          <w:rFonts w:hint="eastAsia"/>
        </w:rPr>
        <w:t>的</w:t>
      </w:r>
      <w:r w:rsidR="009B4AFE">
        <w:rPr>
          <w:rFonts w:hint="eastAsia"/>
        </w:rPr>
        <w:t>影响，</w:t>
      </w:r>
      <w:r w:rsidR="00034DC1">
        <w:fldChar w:fldCharType="begin"/>
      </w:r>
      <w:r w:rsidR="00034DC1">
        <w:instrText xml:space="preserve"> </w:instrText>
      </w:r>
      <w:r w:rsidR="00034DC1">
        <w:rPr>
          <w:rFonts w:hint="eastAsia"/>
        </w:rPr>
        <w:instrText>REF _Ref98334497 \h</w:instrText>
      </w:r>
      <w:r w:rsidR="00034DC1">
        <w:instrText xml:space="preserve"> </w:instrText>
      </w:r>
      <w:r w:rsidR="00625CB7">
        <w:instrText xml:space="preserve"> \* MERGEFORMAT </w:instrText>
      </w:r>
      <w:r w:rsidR="00034DC1">
        <w:fldChar w:fldCharType="separate"/>
      </w:r>
      <w:r w:rsidR="004D6817" w:rsidRPr="00A70A70">
        <w:rPr>
          <w:rFonts w:hint="eastAsia"/>
          <w:lang/>
        </w:rPr>
        <w:t>图</w:t>
      </w:r>
      <w:r w:rsidR="004D6817">
        <w:rPr>
          <w:lang/>
        </w:rPr>
        <w:t>24</w:t>
      </w:r>
      <w:r w:rsidR="00034DC1">
        <w:fldChar w:fldCharType="end"/>
      </w:r>
      <w:r w:rsidR="009B4AFE">
        <w:rPr>
          <w:rFonts w:hint="eastAsia"/>
        </w:rPr>
        <w:t>表示</w:t>
      </w: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comp</m:t>
            </m:r>
          </m:sub>
        </m:sSub>
      </m:oMath>
      <w:r w:rsidR="00697625">
        <w:rPr>
          <w:rFonts w:hint="eastAsia"/>
        </w:rPr>
        <w:t>的输入向量</w:t>
      </w:r>
      <m:oMath>
        <m:sSub>
          <m:sSubPr>
            <m:ctrlPr>
              <w:rPr>
                <w:rFonts w:ascii="Cambria Math" w:hAnsi="Cambria Math"/>
                <w:i/>
              </w:rPr>
            </m:ctrlPr>
          </m:sSubPr>
          <m:e>
            <m:r>
              <w:rPr>
                <w:rFonts w:ascii="Cambria Math" w:hAnsi="Cambria Math"/>
              </w:rPr>
              <m:t>y</m:t>
            </m:r>
          </m:e>
          <m:sub>
            <m:r>
              <m:rPr>
                <m:sty m:val="bi"/>
              </m:rPr>
              <w:rPr>
                <w:rFonts w:ascii="Cambria Math" w:hAnsi="Cambria Math"/>
              </w:rPr>
              <m:t>r</m:t>
            </m:r>
          </m:sub>
        </m:sSub>
      </m:oMath>
      <w:r w:rsidR="00E459E7">
        <w:rPr>
          <w:rFonts w:hint="eastAsia"/>
        </w:rPr>
        <w:t>的维度</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r>
          <m:rPr>
            <m:sty m:val="p"/>
          </m:rPr>
          <w:rPr>
            <w:rFonts w:ascii="Cambria Math" w:hAnsi="Cambria Math" w:hint="eastAsia"/>
          </w:rPr>
          <m:t>∈</m:t>
        </m:r>
        <m:d>
          <m:dPr>
            <m:begChr m:val="["/>
            <m:endChr m:val="]"/>
            <m:ctrlPr>
              <w:rPr>
                <w:rFonts w:ascii="Cambria Math" w:hAnsi="Cambria Math"/>
              </w:rPr>
            </m:ctrlPr>
          </m:dPr>
          <m:e>
            <m:r>
              <w:rPr>
                <w:rFonts w:ascii="Cambria Math" w:hAnsi="Cambria Math"/>
              </w:rPr>
              <m:t>2,4,6,8</m:t>
            </m:r>
            <m:ctrlPr>
              <w:rPr>
                <w:rFonts w:ascii="Cambria Math" w:hAnsi="Cambria Math"/>
                <w:i/>
              </w:rPr>
            </m:ctrlPr>
          </m:e>
        </m:d>
      </m:oMath>
      <w:r w:rsidR="00CE6F2D">
        <w:rPr>
          <w:rFonts w:hint="eastAsia"/>
        </w:rPr>
        <w:t>对</w:t>
      </w:r>
      <w:r w:rsidR="00424FF2">
        <w:rPr>
          <w:rFonts w:hint="eastAsia"/>
        </w:rPr>
        <w:t>性能</w:t>
      </w:r>
      <w:r w:rsidR="00CE6F2D">
        <w:rPr>
          <w:rFonts w:hint="eastAsia"/>
        </w:rPr>
        <w:t>的</w:t>
      </w:r>
      <w:r w:rsidR="00424FF2">
        <w:rPr>
          <w:rFonts w:hint="eastAsia"/>
        </w:rPr>
        <w:t>影响，</w:t>
      </w:r>
      <w:r w:rsidR="00034DC1">
        <w:fldChar w:fldCharType="begin"/>
      </w:r>
      <w:r w:rsidR="00034DC1">
        <w:instrText xml:space="preserve"> </w:instrText>
      </w:r>
      <w:r w:rsidR="00034DC1">
        <w:rPr>
          <w:rFonts w:hint="eastAsia"/>
        </w:rPr>
        <w:instrText>REF _Ref98334513 \h</w:instrText>
      </w:r>
      <w:r w:rsidR="00034DC1">
        <w:instrText xml:space="preserve"> </w:instrText>
      </w:r>
      <w:r w:rsidR="00625CB7">
        <w:instrText xml:space="preserve"> \* MERGEFORMAT </w:instrText>
      </w:r>
      <w:r w:rsidR="00034DC1">
        <w:fldChar w:fldCharType="separate"/>
      </w:r>
      <w:r w:rsidR="004D6817" w:rsidRPr="00A70A70">
        <w:rPr>
          <w:rFonts w:hint="eastAsia"/>
          <w:lang/>
        </w:rPr>
        <w:t>图</w:t>
      </w:r>
      <w:r w:rsidR="004D6817">
        <w:rPr>
          <w:lang/>
        </w:rPr>
        <w:t>25</w:t>
      </w:r>
      <w:r w:rsidR="00034DC1">
        <w:fldChar w:fldCharType="end"/>
      </w:r>
      <w:r w:rsidR="009853FB">
        <w:rPr>
          <w:rFonts w:hint="eastAsia"/>
        </w:rPr>
        <w:t>表示</w:t>
      </w:r>
      <m:oMath>
        <m:sSub>
          <m:sSubPr>
            <m:ctrlPr>
              <w:rPr>
                <w:rFonts w:ascii="Cambria Math" w:hAnsi="Cambria Math"/>
                <w:i/>
              </w:rPr>
            </m:ctrlPr>
          </m:sSubPr>
          <m:e>
            <m:r>
              <m:rPr>
                <m:nor/>
              </m:rPr>
              <w:rPr>
                <w:rFonts w:ascii="Cambria Math" w:hAnsi="Cambria Math" w:cs="Cambria Math"/>
              </w:rPr>
              <m:t>Hyper</m:t>
            </m:r>
            <m:ctrlPr>
              <w:rPr>
                <w:rFonts w:ascii="Cambria Math" w:hAnsi="Cambria Math" w:cs="Cambria Math"/>
              </w:rPr>
            </m:ctrlPr>
          </m:e>
          <m:sub>
            <m:r>
              <w:rPr>
                <w:rFonts w:ascii="Cambria Math" w:hAnsi="Cambria Math"/>
              </w:rPr>
              <m:t>rel</m:t>
            </m:r>
          </m:sub>
        </m:sSub>
      </m:oMath>
      <w:r w:rsidR="0088524A">
        <w:rPr>
          <w:rFonts w:hint="eastAsia"/>
        </w:rPr>
        <w:t>的</w:t>
      </w:r>
      <w:r w:rsidR="009F7F65">
        <w:rPr>
          <w:rFonts w:hint="eastAsia"/>
        </w:rPr>
        <w:t>输入向量</w:t>
      </w:r>
      <m:oMath>
        <m:sSub>
          <m:sSubPr>
            <m:ctrlPr>
              <w:rPr>
                <w:rFonts w:ascii="Cambria Math" w:hAnsi="Cambria Math"/>
                <w:i/>
              </w:rPr>
            </m:ctrlPr>
          </m:sSubPr>
          <m:e>
            <m:r>
              <m:rPr>
                <m:sty m:val="bi"/>
              </m:rPr>
              <w:rPr>
                <w:rFonts w:ascii="Cambria Math" w:hAnsi="Cambria Math"/>
              </w:rPr>
              <m:t>z</m:t>
            </m:r>
            <m:ctrlPr>
              <w:rPr>
                <w:rFonts w:ascii="Cambria Math" w:hAnsi="Cambria Math"/>
                <w:b/>
                <w:bCs/>
                <w:i/>
              </w:rPr>
            </m:ctrlPr>
          </m:e>
          <m:sub>
            <m:r>
              <m:rPr>
                <m:sty m:val="bi"/>
              </m:rPr>
              <w:rPr>
                <w:rFonts w:ascii="Cambria Math" w:hAnsi="Cambria Math"/>
              </w:rPr>
              <m:t>r</m:t>
            </m:r>
          </m:sub>
        </m:sSub>
      </m:oMath>
      <w:r w:rsidR="00BB1AC9">
        <w:rPr>
          <w:rFonts w:hint="eastAsia"/>
        </w:rPr>
        <w:t>的维度</w:t>
      </w:r>
      <m:oMath>
        <m:sSub>
          <m:sSubPr>
            <m:ctrlPr>
              <w:rPr>
                <w:rFonts w:ascii="Cambria Math" w:hAnsi="Cambria Math"/>
                <w:i/>
              </w:rPr>
            </m:ctrlPr>
          </m:sSubPr>
          <m:e>
            <m:r>
              <w:rPr>
                <w:rFonts w:ascii="Cambria Math" w:hAnsi="Cambria Math"/>
              </w:rPr>
              <m:t>d</m:t>
            </m:r>
          </m:e>
          <m:sub>
            <m:r>
              <w:rPr>
                <w:rFonts w:ascii="Cambria Math" w:hAnsi="Cambria Math"/>
              </w:rPr>
              <m:t>rel</m:t>
            </m:r>
          </m:sub>
        </m:sSub>
        <m:r>
          <m:rPr>
            <m:sty m:val="p"/>
          </m:rPr>
          <w:rPr>
            <w:rFonts w:ascii="Cambria Math" w:hAnsi="Cambria Math" w:hint="eastAsia"/>
          </w:rPr>
          <m:t>∈</m:t>
        </m:r>
        <m:d>
          <m:dPr>
            <m:begChr m:val="["/>
            <m:endChr m:val="]"/>
            <m:ctrlPr>
              <w:rPr>
                <w:rFonts w:ascii="Cambria Math" w:hAnsi="Cambria Math"/>
              </w:rPr>
            </m:ctrlPr>
          </m:dPr>
          <m:e>
            <m:r>
              <w:rPr>
                <w:rFonts w:ascii="Cambria Math" w:hAnsi="Cambria Math"/>
              </w:rPr>
              <m:t>50,100,200,300</m:t>
            </m:r>
            <m:ctrlPr>
              <w:rPr>
                <w:rFonts w:ascii="Cambria Math" w:hAnsi="Cambria Math"/>
                <w:i/>
              </w:rPr>
            </m:ctrlPr>
          </m:e>
        </m:d>
      </m:oMath>
      <w:r w:rsidR="00394DCD">
        <w:rPr>
          <w:rFonts w:hint="eastAsia"/>
        </w:rPr>
        <w:t>对模型性能的影响。</w:t>
      </w:r>
      <w:r w:rsidR="00FD1C40">
        <w:rPr>
          <w:rFonts w:hint="eastAsia"/>
        </w:rPr>
        <w:t>从三张图中可以看出来，</w:t>
      </w:r>
      <w:r w:rsidR="008A5FB8">
        <w:rPr>
          <w:rFonts w:hint="eastAsia"/>
        </w:rPr>
        <w:t>总体而言，</w:t>
      </w:r>
      <w:r w:rsidR="003D4A83">
        <w:rPr>
          <w:rFonts w:hint="eastAsia"/>
        </w:rPr>
        <w:t>输入的关系向量维度大小虽然会影响模型性能，但是变化的大小并不显著，</w:t>
      </w:r>
      <w:r w:rsidR="007E6830">
        <w:rPr>
          <w:rFonts w:hint="eastAsia"/>
        </w:rPr>
        <w:t>M</w:t>
      </w:r>
      <w:r w:rsidR="007E6830">
        <w:t>RR</w:t>
      </w:r>
      <w:r w:rsidR="007E6830">
        <w:rPr>
          <w:rFonts w:hint="eastAsia"/>
        </w:rPr>
        <w:t>的变化范围集中在</w:t>
      </w:r>
      <w:r w:rsidR="007E6830">
        <w:rPr>
          <w:rFonts w:hint="eastAsia"/>
        </w:rPr>
        <w:lastRenderedPageBreak/>
        <w:t>千分位上的波动，</w:t>
      </w:r>
      <w:r w:rsidR="003E43B0">
        <w:rPr>
          <w:rFonts w:hint="eastAsia"/>
        </w:rPr>
        <w:t>这证明模型对</w:t>
      </w:r>
      <w:r w:rsidR="006A0B3A">
        <w:rPr>
          <w:rFonts w:hint="eastAsia"/>
        </w:rPr>
        <w:t>关系向量大小不敏感，证明了模型设计的超网络的鲁棒性。</w:t>
      </w:r>
      <w:r w:rsidR="000A6983">
        <w:rPr>
          <w:rFonts w:hint="eastAsia"/>
        </w:rPr>
        <w:t>另一方面可以看出，</w:t>
      </w:r>
      <w:r w:rsidR="00702FFF">
        <w:rPr>
          <w:rFonts w:hint="eastAsia"/>
        </w:rPr>
        <w:t>基本上随着</w:t>
      </w:r>
      <w:r w:rsidR="00C640AE">
        <w:rPr>
          <w:rFonts w:hint="eastAsia"/>
        </w:rPr>
        <w:t>选择的维度，</w:t>
      </w:r>
      <w:r w:rsidR="00586279">
        <w:rPr>
          <w:rFonts w:hint="eastAsia"/>
        </w:rPr>
        <w:t>模型</w:t>
      </w:r>
      <w:r w:rsidR="00C640AE">
        <w:rPr>
          <w:rFonts w:hint="eastAsia"/>
        </w:rPr>
        <w:t>性能</w:t>
      </w:r>
      <w:r w:rsidR="005257FB">
        <w:rPr>
          <w:rFonts w:hint="eastAsia"/>
        </w:rPr>
        <w:t>会</w:t>
      </w:r>
      <w:r w:rsidR="00C640AE">
        <w:rPr>
          <w:rFonts w:hint="eastAsia"/>
        </w:rPr>
        <w:t>出现</w:t>
      </w:r>
      <w:r w:rsidR="005257FB">
        <w:rPr>
          <w:rFonts w:hint="eastAsia"/>
        </w:rPr>
        <w:t>先</w:t>
      </w:r>
      <w:r w:rsidR="00C640AE">
        <w:rPr>
          <w:rFonts w:hint="eastAsia"/>
        </w:rPr>
        <w:t>上升后下降的趋势。这是因为在</w:t>
      </w:r>
      <w:r w:rsidR="00791549">
        <w:rPr>
          <w:rFonts w:hint="eastAsia"/>
        </w:rPr>
        <w:t>关系向量</w:t>
      </w:r>
      <w:r w:rsidR="00EF56ED">
        <w:rPr>
          <w:rFonts w:hint="eastAsia"/>
        </w:rPr>
        <w:t>维度</w:t>
      </w:r>
      <w:r w:rsidR="00791549">
        <w:rPr>
          <w:rFonts w:hint="eastAsia"/>
        </w:rPr>
        <w:t>还比较小的时候，</w:t>
      </w:r>
      <w:r w:rsidR="005307D0">
        <w:rPr>
          <w:rFonts w:hint="eastAsia"/>
        </w:rPr>
        <w:t>模型的建模能力会</w:t>
      </w:r>
      <w:r w:rsidR="009E60FC">
        <w:rPr>
          <w:rFonts w:hint="eastAsia"/>
        </w:rPr>
        <w:t>受限，</w:t>
      </w:r>
      <w:r w:rsidR="008D2358">
        <w:rPr>
          <w:rFonts w:hint="eastAsia"/>
        </w:rPr>
        <w:t>而当关系向量维度逐渐增加到一定程度后，</w:t>
      </w:r>
      <w:r w:rsidR="00975CFD">
        <w:rPr>
          <w:rFonts w:hint="eastAsia"/>
        </w:rPr>
        <w:t>模型整体的参数量和计算复杂度上升，性能下降</w:t>
      </w:r>
      <w:r w:rsidR="00A5560D">
        <w:rPr>
          <w:rFonts w:hint="eastAsia"/>
        </w:rPr>
        <w:t>。</w:t>
      </w:r>
    </w:p>
    <w:p w14:paraId="0D25A51A" w14:textId="77777777" w:rsidR="00A70A70" w:rsidRPr="00A70A70" w:rsidRDefault="00A70A70" w:rsidP="00A70A70">
      <w:pPr>
        <w:keepNext/>
        <w:widowControl/>
        <w:ind w:firstLineChars="0" w:firstLine="0"/>
        <w:jc w:val="center"/>
        <w:rPr>
          <w:rFonts w:eastAsia="Times New Roman"/>
          <w:kern w:val="0"/>
          <w:lang/>
        </w:rPr>
      </w:pPr>
      <w:r w:rsidRPr="00A70A70">
        <w:rPr>
          <w:rFonts w:eastAsia="Times New Roman"/>
          <w:noProof/>
          <w:kern w:val="0"/>
          <w:lang/>
        </w:rPr>
        <w:drawing>
          <wp:inline distT="0" distB="0" distL="0" distR="0" wp14:anchorId="0DCBEECC" wp14:editId="654BD129">
            <wp:extent cx="2616798" cy="209349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stretch>
                      <a:fillRect/>
                    </a:stretch>
                  </pic:blipFill>
                  <pic:spPr>
                    <a:xfrm>
                      <a:off x="0" y="0"/>
                      <a:ext cx="2625889" cy="2100768"/>
                    </a:xfrm>
                    <a:prstGeom prst="rect">
                      <a:avLst/>
                    </a:prstGeom>
                  </pic:spPr>
                </pic:pic>
              </a:graphicData>
            </a:graphic>
          </wp:inline>
        </w:drawing>
      </w:r>
    </w:p>
    <w:p w14:paraId="783B8679" w14:textId="0CEA9AB5" w:rsidR="00A70A70" w:rsidRPr="009D4076" w:rsidRDefault="00A70A70" w:rsidP="009D4076">
      <w:pPr>
        <w:pStyle w:val="afd"/>
      </w:pPr>
      <w:bookmarkStart w:id="236" w:name="_Ref98334486"/>
      <w:bookmarkStart w:id="237" w:name="_Toc100259312"/>
      <w:r w:rsidRPr="00A70A70">
        <w:rPr>
          <w:rFonts w:hint="eastAsia"/>
          <w:lang/>
        </w:rPr>
        <w:t>图</w:t>
      </w:r>
      <w:r w:rsidRPr="00A70A70">
        <w:rPr>
          <w:lang/>
        </w:rPr>
        <w:fldChar w:fldCharType="begin"/>
      </w:r>
      <w:r w:rsidRPr="00A70A70">
        <w:rPr>
          <w:lang/>
        </w:rPr>
        <w:instrText xml:space="preserve"> </w:instrText>
      </w:r>
      <w:r w:rsidRPr="00A70A70">
        <w:rPr>
          <w:rFonts w:hint="eastAsia"/>
          <w:lang/>
        </w:rPr>
        <w:instrText xml:space="preserve">SEQ </w:instrText>
      </w:r>
      <w:r w:rsidRPr="00A70A70">
        <w:rPr>
          <w:rFonts w:hint="eastAsia"/>
          <w:lang/>
        </w:rPr>
        <w:instrText>图</w:instrText>
      </w:r>
      <w:r w:rsidRPr="00A70A70">
        <w:rPr>
          <w:rFonts w:hint="eastAsia"/>
          <w:lang/>
        </w:rPr>
        <w:instrText xml:space="preserve"> \* ARABIC</w:instrText>
      </w:r>
      <w:r w:rsidRPr="00A70A70">
        <w:rPr>
          <w:lang/>
        </w:rPr>
        <w:instrText xml:space="preserve"> </w:instrText>
      </w:r>
      <w:r w:rsidRPr="00A70A70">
        <w:rPr>
          <w:lang/>
        </w:rPr>
        <w:fldChar w:fldCharType="separate"/>
      </w:r>
      <w:r w:rsidR="004D6817">
        <w:rPr>
          <w:noProof/>
          <w:lang/>
        </w:rPr>
        <w:t>23</w:t>
      </w:r>
      <w:r w:rsidRPr="00A70A70">
        <w:rPr>
          <w:lang/>
        </w:rPr>
        <w:fldChar w:fldCharType="end"/>
      </w:r>
      <w:bookmarkEnd w:id="236"/>
      <w:r w:rsidRPr="00A70A70">
        <w:rPr>
          <w:lang/>
        </w:rPr>
        <w:t xml:space="preserve">  </w:t>
      </w:r>
      <w:r w:rsidRPr="00A70A70">
        <w:rPr>
          <w:rFonts w:hint="eastAsia"/>
          <w:lang/>
        </w:rPr>
        <w:t>超参数</w:t>
      </w:r>
      <m:oMath>
        <m:sSub>
          <m:sSubPr>
            <m:ctrlPr>
              <w:rPr>
                <w:rFonts w:ascii="Cambria Math" w:hAnsi="Cambria Math"/>
                <w:i/>
                <w:lang/>
              </w:rPr>
            </m:ctrlPr>
          </m:sSubPr>
          <m:e>
            <m:r>
              <m:rPr>
                <m:sty m:val="bi"/>
              </m:rPr>
              <w:rPr>
                <w:rFonts w:ascii="Cambria Math" w:hAnsi="Cambria Math"/>
                <w:lang/>
              </w:rPr>
              <m:t>d</m:t>
            </m:r>
          </m:e>
          <m:sub>
            <m:r>
              <m:rPr>
                <m:sty m:val="bi"/>
              </m:rPr>
              <w:rPr>
                <w:rFonts w:ascii="Cambria Math" w:hAnsi="Cambria Math"/>
                <w:lang/>
              </w:rPr>
              <m:t>x</m:t>
            </m:r>
          </m:sub>
        </m:sSub>
      </m:oMath>
      <w:r w:rsidRPr="00A70A70">
        <w:rPr>
          <w:rFonts w:hint="eastAsia"/>
          <w:lang/>
        </w:rPr>
        <w:t>对模型性能的影响</w:t>
      </w:r>
      <w:bookmarkEnd w:id="237"/>
    </w:p>
    <w:p w14:paraId="1EA2BA5C" w14:textId="504FA342" w:rsidR="00A70A70" w:rsidRPr="00A70A70" w:rsidRDefault="001F7EDD" w:rsidP="00A70A70">
      <w:pPr>
        <w:keepNext/>
        <w:widowControl/>
        <w:ind w:firstLineChars="0" w:firstLine="0"/>
        <w:jc w:val="center"/>
        <w:rPr>
          <w:rFonts w:cs="Arial"/>
          <w:b/>
          <w:bCs/>
          <w:kern w:val="0"/>
          <w:sz w:val="21"/>
          <w:szCs w:val="20"/>
          <w:lang/>
        </w:rPr>
      </w:pPr>
      <w:r>
        <w:rPr>
          <w:rFonts w:cs="Arial"/>
          <w:b/>
          <w:bCs/>
          <w:noProof/>
          <w:kern w:val="0"/>
          <w:sz w:val="21"/>
          <w:szCs w:val="20"/>
          <w:lang/>
        </w:rPr>
        <w:drawing>
          <wp:inline distT="0" distB="0" distL="0" distR="0" wp14:anchorId="1A36FFFC" wp14:editId="695DA4DA">
            <wp:extent cx="2574758" cy="205986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stretch>
                      <a:fillRect/>
                    </a:stretch>
                  </pic:blipFill>
                  <pic:spPr>
                    <a:xfrm>
                      <a:off x="0" y="0"/>
                      <a:ext cx="2584303" cy="2067499"/>
                    </a:xfrm>
                    <a:prstGeom prst="rect">
                      <a:avLst/>
                    </a:prstGeom>
                  </pic:spPr>
                </pic:pic>
              </a:graphicData>
            </a:graphic>
          </wp:inline>
        </w:drawing>
      </w:r>
    </w:p>
    <w:p w14:paraId="63D40C33" w14:textId="4A730806" w:rsidR="00A70A70" w:rsidRPr="00A42CE2" w:rsidRDefault="00A70A70" w:rsidP="00A42CE2">
      <w:pPr>
        <w:pStyle w:val="afd"/>
      </w:pPr>
      <w:bookmarkStart w:id="238" w:name="_Ref98334497"/>
      <w:bookmarkStart w:id="239" w:name="_Toc100259313"/>
      <w:r w:rsidRPr="00A70A70">
        <w:rPr>
          <w:rFonts w:hint="eastAsia"/>
          <w:lang/>
        </w:rPr>
        <w:t>图</w:t>
      </w:r>
      <w:r w:rsidRPr="00A70A70">
        <w:rPr>
          <w:lang/>
        </w:rPr>
        <w:fldChar w:fldCharType="begin"/>
      </w:r>
      <w:r w:rsidRPr="00A70A70">
        <w:rPr>
          <w:lang/>
        </w:rPr>
        <w:instrText xml:space="preserve"> </w:instrText>
      </w:r>
      <w:r w:rsidRPr="00A70A70">
        <w:rPr>
          <w:rFonts w:hint="eastAsia"/>
          <w:lang/>
        </w:rPr>
        <w:instrText xml:space="preserve">SEQ </w:instrText>
      </w:r>
      <w:r w:rsidRPr="00A70A70">
        <w:rPr>
          <w:rFonts w:hint="eastAsia"/>
          <w:lang/>
        </w:rPr>
        <w:instrText>图</w:instrText>
      </w:r>
      <w:r w:rsidRPr="00A70A70">
        <w:rPr>
          <w:rFonts w:hint="eastAsia"/>
          <w:lang/>
        </w:rPr>
        <w:instrText xml:space="preserve"> \* ARABIC</w:instrText>
      </w:r>
      <w:r w:rsidRPr="00A70A70">
        <w:rPr>
          <w:lang/>
        </w:rPr>
        <w:instrText xml:space="preserve"> </w:instrText>
      </w:r>
      <w:r w:rsidRPr="00A70A70">
        <w:rPr>
          <w:lang/>
        </w:rPr>
        <w:fldChar w:fldCharType="separate"/>
      </w:r>
      <w:r w:rsidR="004D6817">
        <w:rPr>
          <w:noProof/>
          <w:lang/>
        </w:rPr>
        <w:t>24</w:t>
      </w:r>
      <w:r w:rsidRPr="00A70A70">
        <w:rPr>
          <w:lang/>
        </w:rPr>
        <w:fldChar w:fldCharType="end"/>
      </w:r>
      <w:bookmarkEnd w:id="238"/>
      <w:r w:rsidRPr="00A70A70">
        <w:rPr>
          <w:lang/>
        </w:rPr>
        <w:t xml:space="preserve">  </w:t>
      </w:r>
      <w:r w:rsidRPr="00A70A70">
        <w:rPr>
          <w:rFonts w:hint="eastAsia"/>
          <w:lang/>
        </w:rPr>
        <w:t>超参数</w:t>
      </w:r>
      <m:oMath>
        <m:sSub>
          <m:sSubPr>
            <m:ctrlPr>
              <w:rPr>
                <w:rFonts w:ascii="Cambria Math" w:hAnsi="Cambria Math"/>
                <w:i/>
                <w:lang/>
              </w:rPr>
            </m:ctrlPr>
          </m:sSubPr>
          <m:e>
            <m:r>
              <m:rPr>
                <m:sty m:val="bi"/>
              </m:rPr>
              <w:rPr>
                <w:rFonts w:ascii="Cambria Math" w:hAnsi="Cambria Math"/>
                <w:lang/>
              </w:rPr>
              <m:t>d</m:t>
            </m:r>
          </m:e>
          <m:sub>
            <m:r>
              <m:rPr>
                <m:sty m:val="bi"/>
              </m:rPr>
              <w:rPr>
                <w:rFonts w:ascii="Cambria Math" w:hAnsi="Cambria Math"/>
                <w:lang/>
              </w:rPr>
              <m:t>y</m:t>
            </m:r>
          </m:sub>
        </m:sSub>
      </m:oMath>
      <w:r w:rsidRPr="00A70A70">
        <w:rPr>
          <w:rFonts w:hint="eastAsia"/>
          <w:lang/>
        </w:rPr>
        <w:t>对模型性能的影响</w:t>
      </w:r>
      <w:bookmarkEnd w:id="239"/>
    </w:p>
    <w:p w14:paraId="58E4E3E2" w14:textId="77777777" w:rsidR="00A70A70" w:rsidRPr="00A70A70" w:rsidRDefault="00A70A70" w:rsidP="00A70A70">
      <w:pPr>
        <w:keepNext/>
        <w:widowControl/>
        <w:ind w:firstLineChars="0" w:firstLine="0"/>
        <w:jc w:val="center"/>
        <w:rPr>
          <w:rFonts w:eastAsia="Times New Roman"/>
          <w:kern w:val="0"/>
          <w:lang/>
        </w:rPr>
      </w:pPr>
      <w:r w:rsidRPr="00A70A70">
        <w:rPr>
          <w:rFonts w:eastAsia="Times New Roman"/>
          <w:noProof/>
          <w:kern w:val="0"/>
          <w:lang/>
        </w:rPr>
        <w:drawing>
          <wp:inline distT="0" distB="0" distL="0" distR="0" wp14:anchorId="35BA0F0B" wp14:editId="150D907A">
            <wp:extent cx="2648284" cy="211868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stretch>
                      <a:fillRect/>
                    </a:stretch>
                  </pic:blipFill>
                  <pic:spPr>
                    <a:xfrm>
                      <a:off x="0" y="0"/>
                      <a:ext cx="2652069" cy="2121713"/>
                    </a:xfrm>
                    <a:prstGeom prst="rect">
                      <a:avLst/>
                    </a:prstGeom>
                  </pic:spPr>
                </pic:pic>
              </a:graphicData>
            </a:graphic>
          </wp:inline>
        </w:drawing>
      </w:r>
    </w:p>
    <w:p w14:paraId="60072965" w14:textId="2B01C361" w:rsidR="00A70A70" w:rsidRPr="00A42CE2" w:rsidRDefault="00A70A70" w:rsidP="00A42CE2">
      <w:pPr>
        <w:pStyle w:val="afd"/>
      </w:pPr>
      <w:bookmarkStart w:id="240" w:name="_Ref98334513"/>
      <w:bookmarkStart w:id="241" w:name="_Toc100259314"/>
      <w:r w:rsidRPr="00A70A70">
        <w:rPr>
          <w:rFonts w:hint="eastAsia"/>
          <w:lang/>
        </w:rPr>
        <w:t>图</w:t>
      </w:r>
      <w:r w:rsidRPr="00A70A70">
        <w:rPr>
          <w:lang/>
        </w:rPr>
        <w:fldChar w:fldCharType="begin"/>
      </w:r>
      <w:r w:rsidRPr="00A70A70">
        <w:rPr>
          <w:lang/>
        </w:rPr>
        <w:instrText xml:space="preserve"> </w:instrText>
      </w:r>
      <w:r w:rsidRPr="00A70A70">
        <w:rPr>
          <w:rFonts w:hint="eastAsia"/>
          <w:lang/>
        </w:rPr>
        <w:instrText xml:space="preserve">SEQ </w:instrText>
      </w:r>
      <w:r w:rsidRPr="00A70A70">
        <w:rPr>
          <w:rFonts w:hint="eastAsia"/>
          <w:lang/>
        </w:rPr>
        <w:instrText>图</w:instrText>
      </w:r>
      <w:r w:rsidRPr="00A70A70">
        <w:rPr>
          <w:rFonts w:hint="eastAsia"/>
          <w:lang/>
        </w:rPr>
        <w:instrText xml:space="preserve"> \* ARABIC</w:instrText>
      </w:r>
      <w:r w:rsidRPr="00A70A70">
        <w:rPr>
          <w:lang/>
        </w:rPr>
        <w:instrText xml:space="preserve"> </w:instrText>
      </w:r>
      <w:r w:rsidRPr="00A70A70">
        <w:rPr>
          <w:lang/>
        </w:rPr>
        <w:fldChar w:fldCharType="separate"/>
      </w:r>
      <w:r w:rsidR="004D6817">
        <w:rPr>
          <w:noProof/>
          <w:lang/>
        </w:rPr>
        <w:t>25</w:t>
      </w:r>
      <w:r w:rsidRPr="00A70A70">
        <w:rPr>
          <w:lang/>
        </w:rPr>
        <w:fldChar w:fldCharType="end"/>
      </w:r>
      <w:bookmarkEnd w:id="240"/>
      <w:r w:rsidRPr="00A70A70">
        <w:rPr>
          <w:lang/>
        </w:rPr>
        <w:t xml:space="preserve">  </w:t>
      </w:r>
      <w:r w:rsidRPr="00A70A70">
        <w:rPr>
          <w:rFonts w:hint="eastAsia"/>
          <w:lang/>
        </w:rPr>
        <w:t>超参数</w:t>
      </w:r>
      <m:oMath>
        <m:sSub>
          <m:sSubPr>
            <m:ctrlPr>
              <w:rPr>
                <w:rFonts w:ascii="Cambria Math" w:hAnsi="Cambria Math"/>
                <w:i/>
                <w:lang/>
              </w:rPr>
            </m:ctrlPr>
          </m:sSubPr>
          <m:e>
            <m:r>
              <m:rPr>
                <m:sty m:val="bi"/>
              </m:rPr>
              <w:rPr>
                <w:rFonts w:ascii="Cambria Math" w:hAnsi="Cambria Math"/>
                <w:lang/>
              </w:rPr>
              <m:t>d</m:t>
            </m:r>
          </m:e>
          <m:sub>
            <m:r>
              <m:rPr>
                <m:sty m:val="bi"/>
              </m:rPr>
              <w:rPr>
                <w:rFonts w:ascii="Cambria Math" w:hAnsi="Cambria Math"/>
                <w:lang/>
              </w:rPr>
              <m:t>rel</m:t>
            </m:r>
          </m:sub>
        </m:sSub>
      </m:oMath>
      <w:r w:rsidRPr="00A70A70">
        <w:rPr>
          <w:rFonts w:hint="eastAsia"/>
          <w:lang/>
        </w:rPr>
        <w:t>对模型性能的影响</w:t>
      </w:r>
      <w:bookmarkEnd w:id="241"/>
    </w:p>
    <w:p w14:paraId="26C53FC8" w14:textId="21A6B67E" w:rsidR="005F5E44" w:rsidRDefault="00A0257A" w:rsidP="00E46375">
      <w:pPr>
        <w:pStyle w:val="2"/>
        <w:spacing w:before="163" w:after="163"/>
      </w:pPr>
      <w:bookmarkStart w:id="242" w:name="_Toc100257534"/>
      <w:r>
        <w:lastRenderedPageBreak/>
        <w:t>5</w:t>
      </w:r>
      <w:r w:rsidR="000663D1">
        <w:t>.</w:t>
      </w:r>
      <w:r w:rsidR="009603A8">
        <w:t>4</w:t>
      </w:r>
      <w:r w:rsidR="000663D1">
        <w:t xml:space="preserve"> </w:t>
      </w:r>
      <w:r w:rsidR="004A318F">
        <w:rPr>
          <w:rFonts w:hint="eastAsia"/>
        </w:rPr>
        <w:t>本章小结</w:t>
      </w:r>
      <w:bookmarkEnd w:id="242"/>
    </w:p>
    <w:p w14:paraId="791AFFE1" w14:textId="0112DBAA" w:rsidR="00184340" w:rsidRDefault="005F50A4" w:rsidP="00184340">
      <w:pPr>
        <w:ind w:firstLine="480"/>
      </w:pPr>
      <w:r>
        <w:rPr>
          <w:rFonts w:hint="eastAsia"/>
        </w:rPr>
        <w:t>本章</w:t>
      </w:r>
      <w:r w:rsidR="00913E92">
        <w:rPr>
          <w:rFonts w:hint="eastAsia"/>
        </w:rPr>
        <w:t>对于</w:t>
      </w:r>
      <w:r w:rsidR="00ED4FE2">
        <w:rPr>
          <w:rFonts w:hint="eastAsia"/>
        </w:rPr>
        <w:t>本文提出的两个模型</w:t>
      </w:r>
      <w:r w:rsidR="00ED4FE2">
        <w:rPr>
          <w:rFonts w:hint="eastAsia"/>
        </w:rPr>
        <w:t>R</w:t>
      </w:r>
      <w:r w:rsidR="00ED4FE2">
        <w:t>AGAT</w:t>
      </w:r>
      <w:r w:rsidR="00ED4FE2">
        <w:rPr>
          <w:rFonts w:hint="eastAsia"/>
        </w:rPr>
        <w:t>和</w:t>
      </w:r>
      <w:r w:rsidR="00ED4FE2">
        <w:rPr>
          <w:rFonts w:hint="eastAsia"/>
        </w:rPr>
        <w:t>H</w:t>
      </w:r>
      <w:r w:rsidR="00ED4FE2">
        <w:t>KGN</w:t>
      </w:r>
      <w:r w:rsidR="00913E92">
        <w:rPr>
          <w:rFonts w:hint="eastAsia"/>
        </w:rPr>
        <w:t>的实验部分进行了介绍。</w:t>
      </w:r>
      <w:r w:rsidR="00136B73">
        <w:rPr>
          <w:rFonts w:hint="eastAsia"/>
        </w:rPr>
        <w:t>首先，详细描述了实验的</w:t>
      </w:r>
      <w:r w:rsidR="004E1EBF">
        <w:rPr>
          <w:rFonts w:hint="eastAsia"/>
        </w:rPr>
        <w:t>基础</w:t>
      </w:r>
      <w:r w:rsidR="00546EF7">
        <w:rPr>
          <w:rFonts w:hint="eastAsia"/>
        </w:rPr>
        <w:t>设计</w:t>
      </w:r>
      <w:r w:rsidR="00136B73">
        <w:rPr>
          <w:rFonts w:hint="eastAsia"/>
        </w:rPr>
        <w:t>，包括数据集基本情况、</w:t>
      </w:r>
      <w:r w:rsidR="00AE23DA">
        <w:rPr>
          <w:rFonts w:hint="eastAsia"/>
        </w:rPr>
        <w:t>模型的评估策略</w:t>
      </w:r>
      <w:r w:rsidR="002C7571">
        <w:rPr>
          <w:rFonts w:hint="eastAsia"/>
        </w:rPr>
        <w:t>和实验环境</w:t>
      </w:r>
      <w:r w:rsidR="00AE23DA">
        <w:rPr>
          <w:rFonts w:hint="eastAsia"/>
        </w:rPr>
        <w:t>；接下来，</w:t>
      </w:r>
      <w:r w:rsidR="00543857">
        <w:rPr>
          <w:rFonts w:hint="eastAsia"/>
        </w:rPr>
        <w:t>从</w:t>
      </w:r>
      <w:r w:rsidR="008B41E9">
        <w:rPr>
          <w:rFonts w:hint="eastAsia"/>
        </w:rPr>
        <w:t>整体性能分析和关键设计分析</w:t>
      </w:r>
      <w:r w:rsidR="00543857">
        <w:rPr>
          <w:rFonts w:hint="eastAsia"/>
        </w:rPr>
        <w:t>两个方面</w:t>
      </w:r>
      <w:r w:rsidR="00743304">
        <w:rPr>
          <w:rFonts w:hint="eastAsia"/>
        </w:rPr>
        <w:t>详细说明</w:t>
      </w:r>
      <w:r w:rsidR="00543857">
        <w:rPr>
          <w:rFonts w:hint="eastAsia"/>
        </w:rPr>
        <w:t>了</w:t>
      </w:r>
      <w:r w:rsidR="00751493">
        <w:rPr>
          <w:rFonts w:hint="eastAsia"/>
        </w:rPr>
        <w:t>对</w:t>
      </w:r>
      <w:r w:rsidR="003B7418">
        <w:rPr>
          <w:rFonts w:hint="eastAsia"/>
        </w:rPr>
        <w:t>R</w:t>
      </w:r>
      <w:r w:rsidR="003B7418">
        <w:t>AGAT</w:t>
      </w:r>
      <w:r w:rsidR="00543857">
        <w:rPr>
          <w:rFonts w:hint="eastAsia"/>
        </w:rPr>
        <w:t>模型的</w:t>
      </w:r>
      <w:r w:rsidR="00751493">
        <w:rPr>
          <w:rFonts w:hint="eastAsia"/>
        </w:rPr>
        <w:t>探究</w:t>
      </w:r>
      <w:r w:rsidR="003B7418">
        <w:rPr>
          <w:rFonts w:hint="eastAsia"/>
        </w:rPr>
        <w:t>实验</w:t>
      </w:r>
      <w:r w:rsidR="0026070D">
        <w:rPr>
          <w:rFonts w:hint="eastAsia"/>
        </w:rPr>
        <w:t>；最后，</w:t>
      </w:r>
      <w:r w:rsidR="00D36771">
        <w:rPr>
          <w:rFonts w:hint="eastAsia"/>
        </w:rPr>
        <w:t>对于</w:t>
      </w:r>
      <w:r w:rsidR="00D36771">
        <w:rPr>
          <w:rFonts w:hint="eastAsia"/>
        </w:rPr>
        <w:t>H</w:t>
      </w:r>
      <w:r w:rsidR="00D36771">
        <w:t>KGN</w:t>
      </w:r>
      <w:r w:rsidR="00D36771">
        <w:rPr>
          <w:rFonts w:hint="eastAsia"/>
        </w:rPr>
        <w:t>模型</w:t>
      </w:r>
      <w:r w:rsidR="0093096D">
        <w:rPr>
          <w:rFonts w:hint="eastAsia"/>
        </w:rPr>
        <w:t>涉及的三方面实验：</w:t>
      </w:r>
      <w:r w:rsidR="00D36771">
        <w:rPr>
          <w:rFonts w:hint="eastAsia"/>
        </w:rPr>
        <w:t>整体性能分析、</w:t>
      </w:r>
      <w:r w:rsidR="00531CE1">
        <w:rPr>
          <w:rFonts w:hint="eastAsia"/>
        </w:rPr>
        <w:t>关键设计分析和超参数影响分析进行了</w:t>
      </w:r>
      <w:r w:rsidR="0093096D">
        <w:rPr>
          <w:rFonts w:hint="eastAsia"/>
        </w:rPr>
        <w:t>详细</w:t>
      </w:r>
      <w:r w:rsidR="00531CE1">
        <w:rPr>
          <w:rFonts w:hint="eastAsia"/>
        </w:rPr>
        <w:t>描述</w:t>
      </w:r>
      <w:r w:rsidR="00F54F7F">
        <w:rPr>
          <w:rFonts w:hint="eastAsia"/>
        </w:rPr>
        <w:t>。</w:t>
      </w:r>
    </w:p>
    <w:p w14:paraId="1728A463" w14:textId="1233D315" w:rsidR="00276F04" w:rsidRPr="00E94377" w:rsidRDefault="00772438" w:rsidP="00C8527A">
      <w:pPr>
        <w:pStyle w:val="1"/>
        <w:spacing w:before="163" w:after="163"/>
      </w:pPr>
      <w:bookmarkStart w:id="243" w:name="_Toc100257535"/>
      <w:r w:rsidRPr="00E94377">
        <w:rPr>
          <w:rFonts w:hint="eastAsia"/>
        </w:rPr>
        <w:lastRenderedPageBreak/>
        <w:t>总结与展望</w:t>
      </w:r>
      <w:bookmarkEnd w:id="243"/>
    </w:p>
    <w:p w14:paraId="6BD9D8D2" w14:textId="02946F6D" w:rsidR="009C6C1E" w:rsidRDefault="008979D0" w:rsidP="008979D0">
      <w:pPr>
        <w:ind w:firstLine="480"/>
      </w:pPr>
      <w:r>
        <w:rPr>
          <w:rFonts w:hint="eastAsia"/>
        </w:rPr>
        <w:t>随着</w:t>
      </w:r>
      <w:r>
        <w:rPr>
          <w:rFonts w:hint="eastAsia"/>
        </w:rPr>
        <w:t>2</w:t>
      </w:r>
      <w:r>
        <w:t>017</w:t>
      </w:r>
      <w:r>
        <w:rPr>
          <w:rFonts w:hint="eastAsia"/>
        </w:rPr>
        <w:t>年图卷积神经网络</w:t>
      </w:r>
      <w:r>
        <w:rPr>
          <w:rFonts w:hint="eastAsia"/>
        </w:rPr>
        <w:t>G</w:t>
      </w:r>
      <w:r>
        <w:t>CN</w:t>
      </w:r>
      <w:r>
        <w:rPr>
          <w:rFonts w:hint="eastAsia"/>
        </w:rPr>
        <w:t>的提出，图神经网络在各个领域大放异彩，受到了众多的关注，在知识图谱领域同样有很多融合图神经网络的算法被提出来</w:t>
      </w:r>
      <w:r w:rsidR="0058282A">
        <w:rPr>
          <w:rFonts w:hint="eastAsia"/>
        </w:rPr>
        <w:t>，取得了较好的效果</w:t>
      </w:r>
      <w:r>
        <w:rPr>
          <w:rFonts w:hint="eastAsia"/>
        </w:rPr>
        <w:t>。本文</w:t>
      </w:r>
      <w:r w:rsidR="001576FD">
        <w:rPr>
          <w:rFonts w:hint="eastAsia"/>
        </w:rPr>
        <w:t>就如何使图神经网络能够</w:t>
      </w:r>
      <w:r w:rsidR="006E6DDB">
        <w:rPr>
          <w:rFonts w:hint="eastAsia"/>
        </w:rPr>
        <w:t>更充分地学习知识图谱中的关系语义</w:t>
      </w:r>
      <w:r w:rsidR="003E4196">
        <w:rPr>
          <w:rFonts w:hint="eastAsia"/>
        </w:rPr>
        <w:t>这一问题进行了深入的探究，</w:t>
      </w:r>
      <w:r>
        <w:rPr>
          <w:rFonts w:hint="eastAsia"/>
        </w:rPr>
        <w:t>提出了两种新型的</w:t>
      </w:r>
      <w:r w:rsidR="00DF0E3D">
        <w:rPr>
          <w:rFonts w:hint="eastAsia"/>
        </w:rPr>
        <w:t>图神经网络模型</w:t>
      </w:r>
      <w:r w:rsidR="00993B8F">
        <w:rPr>
          <w:rFonts w:hint="eastAsia"/>
        </w:rPr>
        <w:t>：</w:t>
      </w:r>
      <w:r w:rsidR="00D43A3C">
        <w:rPr>
          <w:rFonts w:hint="eastAsia"/>
        </w:rPr>
        <w:t>关系感知图注意力网络</w:t>
      </w:r>
      <w:r w:rsidR="00D43A3C">
        <w:rPr>
          <w:rFonts w:hint="eastAsia"/>
        </w:rPr>
        <w:t>R</w:t>
      </w:r>
      <w:r w:rsidR="00D43A3C">
        <w:t>AGAT</w:t>
      </w:r>
      <w:r w:rsidR="00D43A3C">
        <w:rPr>
          <w:rFonts w:hint="eastAsia"/>
        </w:rPr>
        <w:t>和</w:t>
      </w:r>
      <w:r w:rsidR="00FB559D">
        <w:rPr>
          <w:rFonts w:hint="eastAsia"/>
        </w:rPr>
        <w:t>知识图谱异质图神经网络</w:t>
      </w:r>
      <w:r w:rsidR="00FB559D">
        <w:rPr>
          <w:rFonts w:hint="eastAsia"/>
        </w:rPr>
        <w:t>H</w:t>
      </w:r>
      <w:r w:rsidR="00FB559D">
        <w:t>KGN</w:t>
      </w:r>
      <w:r>
        <w:rPr>
          <w:rFonts w:hint="eastAsia"/>
        </w:rPr>
        <w:t>。</w:t>
      </w:r>
      <w:r w:rsidR="0094315C">
        <w:rPr>
          <w:rFonts w:hint="eastAsia"/>
        </w:rPr>
        <w:t>R</w:t>
      </w:r>
      <w:r w:rsidR="0094315C">
        <w:t>AGAT</w:t>
      </w:r>
      <w:r w:rsidR="0094315C">
        <w:rPr>
          <w:rFonts w:hint="eastAsia"/>
        </w:rPr>
        <w:t>方法</w:t>
      </w:r>
      <w:r w:rsidR="00C26081">
        <w:rPr>
          <w:rFonts w:hint="eastAsia"/>
        </w:rPr>
        <w:t>在使用图注意机制的统一架构下，通过为不同关系直接训练额外的参数</w:t>
      </w:r>
      <w:r w:rsidR="007827DF">
        <w:rPr>
          <w:rFonts w:hint="eastAsia"/>
        </w:rPr>
        <w:t>提升了</w:t>
      </w:r>
      <w:r w:rsidR="00783776">
        <w:rPr>
          <w:rFonts w:hint="eastAsia"/>
        </w:rPr>
        <w:t>模型对关系语义的</w:t>
      </w:r>
      <w:r w:rsidR="00F63C7C">
        <w:rPr>
          <w:rFonts w:hint="eastAsia"/>
        </w:rPr>
        <w:t>建模能力；</w:t>
      </w:r>
      <w:r w:rsidR="005221D1">
        <w:rPr>
          <w:rFonts w:hint="eastAsia"/>
        </w:rPr>
        <w:t>但是</w:t>
      </w:r>
      <w:r w:rsidR="005221D1">
        <w:rPr>
          <w:rFonts w:hint="eastAsia"/>
        </w:rPr>
        <w:t>R</w:t>
      </w:r>
      <w:r w:rsidR="005221D1">
        <w:t>AGAT</w:t>
      </w:r>
      <w:r w:rsidR="005221D1">
        <w:rPr>
          <w:rFonts w:hint="eastAsia"/>
        </w:rPr>
        <w:t>方法定义的关系参数是对角矩阵，</w:t>
      </w:r>
      <w:r w:rsidR="0042206A">
        <w:rPr>
          <w:rFonts w:hint="eastAsia"/>
        </w:rPr>
        <w:t>如果将对角矩阵拓展为</w:t>
      </w:r>
      <w:r w:rsidR="00D60EFD">
        <w:rPr>
          <w:rFonts w:hint="eastAsia"/>
        </w:rPr>
        <w:t>其它更</w:t>
      </w:r>
      <w:r w:rsidR="00347581">
        <w:rPr>
          <w:rFonts w:hint="eastAsia"/>
        </w:rPr>
        <w:t>复杂</w:t>
      </w:r>
      <w:r w:rsidR="00D60EFD">
        <w:rPr>
          <w:rFonts w:hint="eastAsia"/>
        </w:rPr>
        <w:t>的</w:t>
      </w:r>
      <w:r w:rsidR="0008078D">
        <w:rPr>
          <w:rFonts w:hint="eastAsia"/>
        </w:rPr>
        <w:t>参数</w:t>
      </w:r>
      <w:r w:rsidR="00D60EFD">
        <w:rPr>
          <w:rFonts w:hint="eastAsia"/>
        </w:rPr>
        <w:t>形式</w:t>
      </w:r>
      <w:r w:rsidR="00302513">
        <w:rPr>
          <w:rFonts w:hint="eastAsia"/>
        </w:rPr>
        <w:t>又会引发</w:t>
      </w:r>
      <w:r w:rsidR="00262860">
        <w:rPr>
          <w:rFonts w:hint="eastAsia"/>
        </w:rPr>
        <w:t>过度参数化问题</w:t>
      </w:r>
      <w:r w:rsidR="00CD0A31">
        <w:rPr>
          <w:rFonts w:hint="eastAsia"/>
        </w:rPr>
        <w:t>；</w:t>
      </w:r>
      <w:r w:rsidR="00262860">
        <w:rPr>
          <w:rFonts w:hint="eastAsia"/>
        </w:rPr>
        <w:t>为了解决这一问题，</w:t>
      </w:r>
      <w:r w:rsidR="00262860">
        <w:rPr>
          <w:rFonts w:hint="eastAsia"/>
        </w:rPr>
        <w:t>H</w:t>
      </w:r>
      <w:r w:rsidR="00262860">
        <w:t>KGN</w:t>
      </w:r>
      <w:r w:rsidR="000F570D">
        <w:rPr>
          <w:rFonts w:hint="eastAsia"/>
        </w:rPr>
        <w:t>不再直接定义</w:t>
      </w:r>
      <w:r w:rsidR="00434E9D">
        <w:rPr>
          <w:rFonts w:hint="eastAsia"/>
        </w:rPr>
        <w:t>独立</w:t>
      </w:r>
      <w:r w:rsidR="008E6015">
        <w:rPr>
          <w:rFonts w:hint="eastAsia"/>
        </w:rPr>
        <w:t>的</w:t>
      </w:r>
      <w:r w:rsidR="00434E9D">
        <w:rPr>
          <w:rFonts w:hint="eastAsia"/>
        </w:rPr>
        <w:t>关系</w:t>
      </w:r>
      <w:r w:rsidR="008E6015">
        <w:rPr>
          <w:rFonts w:hint="eastAsia"/>
        </w:rPr>
        <w:t>参数，</w:t>
      </w:r>
      <w:r w:rsidR="00434E9D">
        <w:rPr>
          <w:rFonts w:hint="eastAsia"/>
        </w:rPr>
        <w:t>而是</w:t>
      </w:r>
      <w:r w:rsidR="00F936C8">
        <w:rPr>
          <w:rFonts w:hint="eastAsia"/>
        </w:rPr>
        <w:t>通过引入所有关系共享的超网络，</w:t>
      </w:r>
      <w:r w:rsidR="00BE2DC4">
        <w:rPr>
          <w:rFonts w:hint="eastAsia"/>
        </w:rPr>
        <w:t>动态生成所需的关系参数，</w:t>
      </w:r>
      <w:r w:rsidR="00CF1819">
        <w:rPr>
          <w:rFonts w:hint="eastAsia"/>
        </w:rPr>
        <w:t>从而</w:t>
      </w:r>
      <w:r w:rsidR="0023654A">
        <w:rPr>
          <w:rFonts w:hint="eastAsia"/>
        </w:rPr>
        <w:t>较好的控制了模型参数量。</w:t>
      </w:r>
    </w:p>
    <w:p w14:paraId="0B6FA945" w14:textId="7A5A0E0C" w:rsidR="008979D0" w:rsidRDefault="008979D0" w:rsidP="008979D0">
      <w:pPr>
        <w:ind w:firstLine="480"/>
      </w:pPr>
      <w:r>
        <w:rPr>
          <w:rFonts w:hint="eastAsia"/>
        </w:rPr>
        <w:t>本文的主要工作内容包括以下几方面：</w:t>
      </w:r>
    </w:p>
    <w:p w14:paraId="55BD80D9" w14:textId="57E41CAA" w:rsidR="008979D0" w:rsidRDefault="008979D0" w:rsidP="008979D0">
      <w:pPr>
        <w:ind w:firstLine="480"/>
      </w:pPr>
      <w:r>
        <w:rPr>
          <w:rFonts w:hint="eastAsia"/>
        </w:rPr>
        <w:t>（</w:t>
      </w:r>
      <w:r>
        <w:rPr>
          <w:rFonts w:hint="eastAsia"/>
        </w:rPr>
        <w:t>1</w:t>
      </w:r>
      <w:r>
        <w:rPr>
          <w:rFonts w:hint="eastAsia"/>
        </w:rPr>
        <w:t>）从直接引入额外的关系特定参数的思想出发，提出了</w:t>
      </w:r>
      <w:r>
        <w:rPr>
          <w:rFonts w:hint="eastAsia"/>
        </w:rPr>
        <w:t>R</w:t>
      </w:r>
      <w:r>
        <w:t>AGAT</w:t>
      </w:r>
      <w:r>
        <w:rPr>
          <w:rFonts w:hint="eastAsia"/>
        </w:rPr>
        <w:t>表示学习算法。该方法在消息构造过程中，为了解决最近出现的方法无法建模知识图谱关系异质性的问题，提出了关系感知消息构造方法。该方法通过引入关系特定参数，改进目前已经出现的四种消息构造方法，同时提出了一种新的基于交叉交互的消息构造方法；在消息聚合过程中，针对目前基于注意力聚合方式的模型忽略了关系方向信息的缺点，提出了基于注意力的多方向消息聚合方法；同时为了公平评估，引入了</w:t>
      </w:r>
      <w:proofErr w:type="spellStart"/>
      <w:r>
        <w:rPr>
          <w:rFonts w:hint="eastAsia"/>
        </w:rPr>
        <w:t>ConvE</w:t>
      </w:r>
      <w:proofErr w:type="spellEnd"/>
      <w:r>
        <w:rPr>
          <w:rFonts w:hint="eastAsia"/>
        </w:rPr>
        <w:t>和</w:t>
      </w:r>
      <w:proofErr w:type="spellStart"/>
      <w:r>
        <w:rPr>
          <w:rFonts w:hint="eastAsia"/>
        </w:rPr>
        <w:t>InteractE</w:t>
      </w:r>
      <w:proofErr w:type="spellEnd"/>
      <w:r>
        <w:rPr>
          <w:rFonts w:hint="eastAsia"/>
        </w:rPr>
        <w:t>两种不同的卷积神经网络解码器。</w:t>
      </w:r>
    </w:p>
    <w:p w14:paraId="6204FB4B" w14:textId="3BE3C221" w:rsidR="008979D0" w:rsidRDefault="008979D0" w:rsidP="008979D0">
      <w:pPr>
        <w:ind w:firstLine="480"/>
      </w:pPr>
      <w:r>
        <w:rPr>
          <w:rFonts w:hint="eastAsia"/>
        </w:rPr>
        <w:t>（</w:t>
      </w:r>
      <w:r>
        <w:t>2</w:t>
      </w:r>
      <w:r>
        <w:rPr>
          <w:rFonts w:hint="eastAsia"/>
        </w:rPr>
        <w:t>）从关系参数生成的思想出发，提出了</w:t>
      </w:r>
      <w:r>
        <w:rPr>
          <w:rFonts w:hint="eastAsia"/>
        </w:rPr>
        <w:t>H</w:t>
      </w:r>
      <w:r>
        <w:t>KGN</w:t>
      </w:r>
      <w:r>
        <w:rPr>
          <w:rFonts w:hint="eastAsia"/>
        </w:rPr>
        <w:t>表示学习算法。该方法通过将超网络引入异质图神经网络，尝试解决关系类型数量过多会造成异质参数量过多的问题，能够将任意形式的异质参数都压缩为一维的向量。在此结构的基础上，在消息构造阶段，增加关系卷积层，实现了更细粒度的关系语义建模，提升了模型性能；在消息聚合阶段，通过聚合不同关系子图的消息，捕获更丰富的语义信息。</w:t>
      </w:r>
      <w:r>
        <w:rPr>
          <w:rFonts w:hint="eastAsia"/>
        </w:rPr>
        <w:t>H</w:t>
      </w:r>
      <w:r>
        <w:t>KGN</w:t>
      </w:r>
      <w:r>
        <w:rPr>
          <w:rFonts w:hint="eastAsia"/>
        </w:rPr>
        <w:t>整体结构的所有异质参数都是由超网络生成，从而让模型更加适合于边类型数量多的</w:t>
      </w:r>
      <w:r w:rsidR="00FE55AF">
        <w:rPr>
          <w:rFonts w:hint="eastAsia"/>
        </w:rPr>
        <w:t>异质</w:t>
      </w:r>
      <w:r>
        <w:rPr>
          <w:rFonts w:hint="eastAsia"/>
        </w:rPr>
        <w:t>图。</w:t>
      </w:r>
    </w:p>
    <w:p w14:paraId="2BD84F2A" w14:textId="74294CC0" w:rsidR="00974D0F" w:rsidRDefault="008979D0" w:rsidP="008979D0">
      <w:pPr>
        <w:ind w:firstLine="480"/>
      </w:pPr>
      <w:r>
        <w:rPr>
          <w:rFonts w:hint="eastAsia"/>
        </w:rPr>
        <w:t>（</w:t>
      </w:r>
      <w:r>
        <w:t>3</w:t>
      </w:r>
      <w:r>
        <w:rPr>
          <w:rFonts w:hint="eastAsia"/>
        </w:rPr>
        <w:t>）将本文提出的知识图谱表示学习算法与多种不同类型的表示学习算法进行对比，在</w:t>
      </w:r>
      <w:r>
        <w:rPr>
          <w:rFonts w:hint="eastAsia"/>
        </w:rPr>
        <w:t>F</w:t>
      </w:r>
      <w:r>
        <w:t>B15</w:t>
      </w:r>
      <w:r>
        <w:rPr>
          <w:rFonts w:hint="eastAsia"/>
        </w:rPr>
        <w:t>k</w:t>
      </w:r>
      <w:r>
        <w:t>-237</w:t>
      </w:r>
      <w:r>
        <w:rPr>
          <w:rFonts w:hint="eastAsia"/>
        </w:rPr>
        <w:t>和</w:t>
      </w:r>
      <w:r>
        <w:rPr>
          <w:rFonts w:hint="eastAsia"/>
        </w:rPr>
        <w:t>W</w:t>
      </w:r>
      <w:r>
        <w:t>N18RR</w:t>
      </w:r>
      <w:r>
        <w:rPr>
          <w:rFonts w:hint="eastAsia"/>
        </w:rPr>
        <w:t>公开数据集上进行实验，证明了总体结构设计的性能；同时，针对</w:t>
      </w:r>
      <w:r>
        <w:rPr>
          <w:rFonts w:hint="eastAsia"/>
        </w:rPr>
        <w:t>R</w:t>
      </w:r>
      <w:r>
        <w:t>AGAT</w:t>
      </w:r>
      <w:r>
        <w:rPr>
          <w:rFonts w:hint="eastAsia"/>
        </w:rPr>
        <w:t>和</w:t>
      </w:r>
      <w:r>
        <w:rPr>
          <w:rFonts w:hint="eastAsia"/>
        </w:rPr>
        <w:t>H</w:t>
      </w:r>
      <w:r>
        <w:t>KGN</w:t>
      </w:r>
      <w:r>
        <w:rPr>
          <w:rFonts w:hint="eastAsia"/>
        </w:rPr>
        <w:t>方法，分别设计了不同的对比实验，充分验证了关键设计的有效性</w:t>
      </w:r>
      <w:r w:rsidR="000A6115">
        <w:rPr>
          <w:rFonts w:hint="eastAsia"/>
        </w:rPr>
        <w:t>。</w:t>
      </w:r>
    </w:p>
    <w:p w14:paraId="2C2DB0DC" w14:textId="77777777" w:rsidR="00E55D59" w:rsidRDefault="00E55D59" w:rsidP="00E55D59">
      <w:pPr>
        <w:ind w:firstLine="480"/>
      </w:pPr>
      <w:r>
        <w:rPr>
          <w:rFonts w:hint="eastAsia"/>
        </w:rPr>
        <w:lastRenderedPageBreak/>
        <w:t>本文基于图神经网络来学习知识图谱中的图结构信息，通过实验初步验证了模型的可行性。在未来的研究中还存在以下几方面的内容可以继续拓展：</w:t>
      </w:r>
    </w:p>
    <w:p w14:paraId="6FE6B76B" w14:textId="77777777" w:rsidR="00E55D59" w:rsidRDefault="00E55D59" w:rsidP="00E55D59">
      <w:pPr>
        <w:ind w:firstLine="480"/>
      </w:pPr>
      <w:r>
        <w:rPr>
          <w:rFonts w:hint="eastAsia"/>
        </w:rPr>
        <w:t>（</w:t>
      </w:r>
      <w:r>
        <w:t>1</w:t>
      </w:r>
      <w:r>
        <w:rPr>
          <w:rFonts w:hint="eastAsia"/>
        </w:rPr>
        <w:t>）异质消息聚合机制。在本文中，</w:t>
      </w:r>
      <w:r>
        <w:rPr>
          <w:rFonts w:hint="eastAsia"/>
        </w:rPr>
        <w:t>R</w:t>
      </w:r>
      <w:r>
        <w:t>AGAT</w:t>
      </w:r>
      <w:r>
        <w:rPr>
          <w:rFonts w:hint="eastAsia"/>
        </w:rPr>
        <w:t>使用了</w:t>
      </w:r>
      <w:r>
        <w:rPr>
          <w:rFonts w:hint="eastAsia"/>
        </w:rPr>
        <w:t>G</w:t>
      </w:r>
      <w:r>
        <w:t>AT</w:t>
      </w:r>
      <w:r>
        <w:rPr>
          <w:rFonts w:hint="eastAsia"/>
        </w:rPr>
        <w:t>中的单层注意力机制，</w:t>
      </w:r>
      <w:r>
        <w:rPr>
          <w:rFonts w:hint="eastAsia"/>
        </w:rPr>
        <w:t>H</w:t>
      </w:r>
      <w:r>
        <w:t>KGN</w:t>
      </w:r>
      <w:r>
        <w:rPr>
          <w:rFonts w:hint="eastAsia"/>
        </w:rPr>
        <w:t>直接使用</w:t>
      </w:r>
      <w:r>
        <w:rPr>
          <w:rFonts w:hint="eastAsia"/>
        </w:rPr>
        <w:t>G</w:t>
      </w:r>
      <w:r>
        <w:t>CN</w:t>
      </w:r>
      <w:r>
        <w:rPr>
          <w:rFonts w:hint="eastAsia"/>
        </w:rPr>
        <w:t>的求和方法聚合。需要注意到，这两种方法的聚合机制对于异质性聚合粒度还比较粗，还可以借鉴目前出现的新的异质图注意力机制来提升模型性能，并且还可以考虑如何将超网络与异质图聚合聚合机制进行融合。</w:t>
      </w:r>
    </w:p>
    <w:p w14:paraId="72195DB4" w14:textId="1BBD5458" w:rsidR="00BB3F65" w:rsidRPr="000A6E96" w:rsidRDefault="00E55D59" w:rsidP="00E55D59">
      <w:pPr>
        <w:ind w:firstLine="480"/>
      </w:pPr>
      <w:r>
        <w:rPr>
          <w:rFonts w:hint="eastAsia"/>
        </w:rPr>
        <w:t>（</w:t>
      </w:r>
      <w:r>
        <w:t>2</w:t>
      </w:r>
      <w:r>
        <w:rPr>
          <w:rFonts w:hint="eastAsia"/>
        </w:rPr>
        <w:t>）基于图</w:t>
      </w:r>
      <w:r w:rsidR="00C95895">
        <w:rPr>
          <w:rFonts w:hint="eastAsia"/>
        </w:rPr>
        <w:t>神经</w:t>
      </w:r>
      <w:r>
        <w:rPr>
          <w:rFonts w:hint="eastAsia"/>
        </w:rPr>
        <w:t>网络的多源信息融合。知识图谱除去图结构信息外，还包括文本信息、路径信息乃至于时序信息等丰富的特征信息，事实上，无论是单一的学习哪种信息都无法完全的挖掘知识图谱中的语义，因此如何基于图神经网络融合多种来源的信息是一个非常值得研究的问题</w:t>
      </w:r>
      <w:r w:rsidR="007655A0">
        <w:rPr>
          <w:rFonts w:hint="eastAsia"/>
        </w:rPr>
        <w:t>。</w:t>
      </w:r>
    </w:p>
    <w:p w14:paraId="720A4322" w14:textId="77777777" w:rsidR="00001E21" w:rsidRPr="008A48C6" w:rsidRDefault="00001E21" w:rsidP="008A48C6">
      <w:pPr>
        <w:ind w:firstLine="480"/>
        <w:rPr>
          <w:lang/>
        </w:rPr>
      </w:pPr>
    </w:p>
    <w:p w14:paraId="33969463" w14:textId="3C1E265D" w:rsidR="002A7483" w:rsidRDefault="001E2CEF" w:rsidP="00E94377">
      <w:pPr>
        <w:pStyle w:val="1"/>
        <w:spacing w:before="163" w:after="163"/>
      </w:pPr>
      <w:bookmarkStart w:id="244" w:name="_Toc136319548"/>
      <w:bookmarkStart w:id="245" w:name="_Toc369029853"/>
      <w:bookmarkStart w:id="246" w:name="_Toc369029987"/>
      <w:bookmarkStart w:id="247" w:name="_Toc387212597"/>
      <w:bookmarkStart w:id="248" w:name="_Toc387212787"/>
      <w:bookmarkStart w:id="249" w:name="_Toc100257536"/>
      <w:r w:rsidRPr="006B06E2">
        <w:lastRenderedPageBreak/>
        <w:t>参考文献</w:t>
      </w:r>
      <w:bookmarkEnd w:id="244"/>
      <w:bookmarkEnd w:id="245"/>
      <w:bookmarkEnd w:id="246"/>
      <w:bookmarkEnd w:id="247"/>
      <w:bookmarkEnd w:id="248"/>
      <w:bookmarkEnd w:id="249"/>
    </w:p>
    <w:p w14:paraId="27E48831" w14:textId="77777777" w:rsidR="00D174F5" w:rsidRPr="00B46161" w:rsidRDefault="007B13F5" w:rsidP="00653143">
      <w:pPr>
        <w:pStyle w:val="af6"/>
        <w:snapToGrid w:val="0"/>
        <w:spacing w:line="360" w:lineRule="auto"/>
        <w:ind w:left="420" w:firstLineChars="0" w:hanging="420"/>
        <w:rPr>
          <w:lang/>
        </w:rPr>
      </w:pPr>
      <w:r w:rsidRPr="00613AB0">
        <w:rPr>
          <w:sz w:val="21"/>
          <w:szCs w:val="21"/>
        </w:rPr>
        <w:fldChar w:fldCharType="begin"/>
      </w:r>
      <w:r w:rsidR="00D174F5">
        <w:rPr>
          <w:szCs w:val="21"/>
          <w:lang/>
        </w:rPr>
        <w:instrText xml:space="preserve"> ADDIN ZOTERO_BIBL {"uncited":[],"omitted":[],"custom":[]} CSL_BIBLIOGRAPHY </w:instrText>
      </w:r>
      <w:r w:rsidRPr="00613AB0">
        <w:rPr>
          <w:sz w:val="21"/>
          <w:szCs w:val="21"/>
        </w:rPr>
        <w:fldChar w:fldCharType="separate"/>
      </w:r>
      <w:r w:rsidR="00D174F5" w:rsidRPr="00B46161">
        <w:rPr>
          <w:lang/>
        </w:rPr>
        <w:t>[1]</w:t>
      </w:r>
      <w:r w:rsidR="00D174F5" w:rsidRPr="00B46161">
        <w:rPr>
          <w:lang/>
        </w:rPr>
        <w:tab/>
        <w:t>Bordes A, Usunier N, García-Durán A, et al. Translating Embeddings for Modeling Multi-relational Data[C]// Advances in Neural Information Processing Systems 26: 27th Annual Conference on Neural Information Processing Systems 2013, Lake Tahoe, Nevada, United States: 2013: 2787–2795.</w:t>
      </w:r>
    </w:p>
    <w:p w14:paraId="05497A40" w14:textId="77777777" w:rsidR="00D174F5" w:rsidRPr="00D174F5" w:rsidRDefault="00D174F5" w:rsidP="00653143">
      <w:pPr>
        <w:pStyle w:val="af6"/>
        <w:snapToGrid w:val="0"/>
        <w:spacing w:line="360" w:lineRule="auto"/>
        <w:ind w:left="420" w:firstLineChars="0" w:hanging="420"/>
      </w:pPr>
      <w:r w:rsidRPr="00D174F5">
        <w:t>[2]</w:t>
      </w:r>
      <w:r w:rsidRPr="00D174F5">
        <w:tab/>
        <w:t>Wang Q, Mao Z, Wang B, et al. Knowledge Graph Embedding: A Survey of Approaches and Applications[J]. IEEE Transactions on Knowledge and Data Engineering, 2017, 29(12): 2724–2743.</w:t>
      </w:r>
    </w:p>
    <w:p w14:paraId="6EE3906F" w14:textId="77777777" w:rsidR="00D174F5" w:rsidRPr="00D174F5" w:rsidRDefault="00D174F5" w:rsidP="00653143">
      <w:pPr>
        <w:pStyle w:val="af6"/>
        <w:snapToGrid w:val="0"/>
        <w:spacing w:line="360" w:lineRule="auto"/>
        <w:ind w:left="420" w:firstLineChars="0" w:hanging="420"/>
      </w:pPr>
      <w:r w:rsidRPr="00D174F5">
        <w:t>[3]</w:t>
      </w:r>
      <w:r w:rsidRPr="00D174F5">
        <w:tab/>
        <w:t>Vashishth S, Sanyal S, Nitin V, et al. Composition-based Multi-Relational Graph Convolutional Networks[C]// 8th International Conference on Learning Representations, Addis Ababa, Ethiopia: OpenReview.net, 2020.</w:t>
      </w:r>
    </w:p>
    <w:p w14:paraId="2B28F274" w14:textId="77777777" w:rsidR="00D174F5" w:rsidRPr="00D174F5" w:rsidRDefault="00D174F5" w:rsidP="00653143">
      <w:pPr>
        <w:pStyle w:val="af6"/>
        <w:snapToGrid w:val="0"/>
        <w:spacing w:line="360" w:lineRule="auto"/>
        <w:ind w:left="420" w:firstLineChars="0" w:hanging="420"/>
      </w:pPr>
      <w:r w:rsidRPr="00D174F5">
        <w:t>[4]</w:t>
      </w:r>
      <w:r w:rsidRPr="00D174F5">
        <w:tab/>
        <w:t>Wang H, Zhang F, Wang J, et al. RippleNet: Propagating User Preferences on the Knowledge Graph for Recommender Systems[C]// Proceedings of the 27th ACM International Conference on Information and Knowledge Management, 2018: 417–426.</w:t>
      </w:r>
    </w:p>
    <w:p w14:paraId="5CEA16FE" w14:textId="77777777" w:rsidR="00D174F5" w:rsidRPr="00D174F5" w:rsidRDefault="00D174F5" w:rsidP="00653143">
      <w:pPr>
        <w:pStyle w:val="af6"/>
        <w:snapToGrid w:val="0"/>
        <w:spacing w:line="360" w:lineRule="auto"/>
        <w:ind w:left="420" w:firstLineChars="0" w:hanging="420"/>
      </w:pPr>
      <w:r w:rsidRPr="00D174F5">
        <w:t>[5]</w:t>
      </w:r>
      <w:r w:rsidRPr="00D174F5">
        <w:tab/>
        <w:t>Schneider E W. Course Modularization Applied: The Interface System and Its Implications for Sequence Control and Data Analysis[M]. 1973.</w:t>
      </w:r>
    </w:p>
    <w:p w14:paraId="1B80F9B9" w14:textId="77777777" w:rsidR="00D174F5" w:rsidRPr="00D174F5" w:rsidRDefault="00D174F5" w:rsidP="00653143">
      <w:pPr>
        <w:pStyle w:val="af6"/>
        <w:snapToGrid w:val="0"/>
        <w:spacing w:line="360" w:lineRule="auto"/>
        <w:ind w:left="420" w:firstLineChars="0" w:hanging="420"/>
      </w:pPr>
      <w:r w:rsidRPr="00D174F5">
        <w:t>[6]</w:t>
      </w:r>
      <w:r w:rsidRPr="00D174F5">
        <w:tab/>
        <w:t>Singhal A. Introducing the knowledge graph: things, not strings[EB/OL]. Official google blog. 2012-05. https://www.blog.google/products/search/introducing-knowledge-graph-things-not/.</w:t>
      </w:r>
    </w:p>
    <w:p w14:paraId="3DF8F3D1" w14:textId="77777777" w:rsidR="00D174F5" w:rsidRPr="00D174F5" w:rsidRDefault="00D174F5" w:rsidP="00653143">
      <w:pPr>
        <w:pStyle w:val="af6"/>
        <w:snapToGrid w:val="0"/>
        <w:spacing w:line="360" w:lineRule="auto"/>
        <w:ind w:left="420" w:firstLineChars="0" w:hanging="420"/>
      </w:pPr>
      <w:r w:rsidRPr="00D174F5">
        <w:t>[7]</w:t>
      </w:r>
      <w:r w:rsidRPr="00D174F5">
        <w:tab/>
        <w:t>Hogan A, Blomqvist E, Cochez M, et al. Knowledge Graphs[J]. arXiv:2003.02320 [cs], 2020.</w:t>
      </w:r>
    </w:p>
    <w:p w14:paraId="12AE68F4" w14:textId="77777777" w:rsidR="00D174F5" w:rsidRPr="00D174F5" w:rsidRDefault="00D174F5" w:rsidP="00653143">
      <w:pPr>
        <w:pStyle w:val="af6"/>
        <w:snapToGrid w:val="0"/>
        <w:spacing w:line="360" w:lineRule="auto"/>
        <w:ind w:left="420" w:firstLineChars="0" w:hanging="420"/>
      </w:pPr>
      <w:r w:rsidRPr="00D174F5">
        <w:t>[8]</w:t>
      </w:r>
      <w:r w:rsidRPr="00D174F5">
        <w:tab/>
        <w:t>Krishnan A. Making search easier: How Amazon’s Product Graph is helping customers find products more easily[EB/OL]. 2018. https://blog.aboutamazon.com/innovation/making-search-easier.</w:t>
      </w:r>
    </w:p>
    <w:p w14:paraId="47FD0BD1" w14:textId="77777777" w:rsidR="00D174F5" w:rsidRPr="00D174F5" w:rsidRDefault="00D174F5" w:rsidP="00653143">
      <w:pPr>
        <w:pStyle w:val="af6"/>
        <w:snapToGrid w:val="0"/>
        <w:spacing w:line="360" w:lineRule="auto"/>
        <w:ind w:left="420" w:firstLineChars="0" w:hanging="420"/>
      </w:pPr>
      <w:r w:rsidRPr="00D174F5">
        <w:t>[9]</w:t>
      </w:r>
      <w:r w:rsidRPr="00D174F5">
        <w:tab/>
        <w:t>Pittman R J, Srivastava A, Hewavitharana S, et al. Cracking the Code on Conversational Commerce[EB/OL]. 2017. https://medium.com/@rjpittman/cracking-the-code-on-conversational-commerce-775b5172f312.</w:t>
      </w:r>
    </w:p>
    <w:p w14:paraId="51BB2D16" w14:textId="77777777" w:rsidR="00D174F5" w:rsidRPr="00D174F5" w:rsidRDefault="00D174F5" w:rsidP="00653143">
      <w:pPr>
        <w:pStyle w:val="af6"/>
        <w:snapToGrid w:val="0"/>
        <w:spacing w:line="360" w:lineRule="auto"/>
        <w:ind w:left="420" w:firstLineChars="0" w:hanging="420"/>
      </w:pPr>
      <w:r w:rsidRPr="00D174F5">
        <w:t>[10]</w:t>
      </w:r>
      <w:r w:rsidRPr="00D174F5">
        <w:tab/>
        <w:t>Noy N, Gao Y, Jain A, et al. Industry-scale knowledge graphs: Lessons and challenges[J]. Communications of the ACM, 2019, 62: 36–43.</w:t>
      </w:r>
    </w:p>
    <w:p w14:paraId="14BD8EDE" w14:textId="77777777" w:rsidR="00D174F5" w:rsidRPr="00D174F5" w:rsidRDefault="00D174F5" w:rsidP="00653143">
      <w:pPr>
        <w:pStyle w:val="af6"/>
        <w:snapToGrid w:val="0"/>
        <w:spacing w:line="360" w:lineRule="auto"/>
        <w:ind w:left="420" w:firstLineChars="0" w:hanging="420"/>
      </w:pPr>
      <w:r w:rsidRPr="00D174F5">
        <w:t>[11]</w:t>
      </w:r>
      <w:r w:rsidRPr="00D174F5">
        <w:tab/>
        <w:t>Wang Z, Zhang J, Feng J, et al. Knowledge Graph Embedding by Translating on Hyperplanes[C]// Proceedings of the Twenty-Eighth AAAI Conference on Artificial Intelligence, Québec City, Québec, Canada: AAAI Press, 2014: 1112–1119.</w:t>
      </w:r>
    </w:p>
    <w:p w14:paraId="471EA760" w14:textId="77777777" w:rsidR="00D174F5" w:rsidRPr="00D174F5" w:rsidRDefault="00D174F5" w:rsidP="00653143">
      <w:pPr>
        <w:pStyle w:val="af6"/>
        <w:snapToGrid w:val="0"/>
        <w:spacing w:line="360" w:lineRule="auto"/>
        <w:ind w:left="420" w:firstLineChars="0" w:hanging="420"/>
      </w:pPr>
      <w:r w:rsidRPr="00D174F5">
        <w:t>[12]</w:t>
      </w:r>
      <w:r w:rsidRPr="00D174F5">
        <w:tab/>
        <w:t xml:space="preserve">Lin Y, Liu Z, Sun M, et al. Learning Entity and Relation Embeddings for Knowledge Graph </w:t>
      </w:r>
      <w:r w:rsidRPr="00D174F5">
        <w:lastRenderedPageBreak/>
        <w:t>Completion[C]// Proceedings of the Twenty-Ninth AAAI Conference on Artificial Intelligence, Austin, Texas, USA: AAAI Press, 2015: 2181–2187.</w:t>
      </w:r>
    </w:p>
    <w:p w14:paraId="7E07E7B6" w14:textId="77777777" w:rsidR="00D174F5" w:rsidRPr="00D174F5" w:rsidRDefault="00D174F5" w:rsidP="00653143">
      <w:pPr>
        <w:pStyle w:val="af6"/>
        <w:snapToGrid w:val="0"/>
        <w:spacing w:line="360" w:lineRule="auto"/>
        <w:ind w:left="420" w:firstLineChars="0" w:hanging="420"/>
      </w:pPr>
      <w:r w:rsidRPr="00D174F5">
        <w:t>[13]</w:t>
      </w:r>
      <w:r w:rsidRPr="00D174F5">
        <w:tab/>
        <w:t>Ji G, He S, Xu L, et al. Knowledge graph embedding via dynamic mapping matrix[C]// Proceedings of the 53rd annual meeting of the association for computational linguistics and the 7th international joint conference on natural language processing, Beijing, China: Association for Computational Linguistics, 2015, volume 1: Long papers: 687–696.</w:t>
      </w:r>
    </w:p>
    <w:p w14:paraId="10512928" w14:textId="77777777" w:rsidR="00D174F5" w:rsidRPr="00D174F5" w:rsidRDefault="00D174F5" w:rsidP="00653143">
      <w:pPr>
        <w:pStyle w:val="af6"/>
        <w:snapToGrid w:val="0"/>
        <w:spacing w:line="360" w:lineRule="auto"/>
        <w:ind w:left="420" w:firstLineChars="0" w:hanging="420"/>
      </w:pPr>
      <w:r w:rsidRPr="00D174F5">
        <w:t>[14]</w:t>
      </w:r>
      <w:r w:rsidRPr="00D174F5">
        <w:tab/>
        <w:t>Xiao H, Huang M, Hao Y, et al. Transa: An adaptive approach for knowledge graph embedding[J]. arXiv preprint arXiv:1509.05490, 2015.</w:t>
      </w:r>
    </w:p>
    <w:p w14:paraId="14A496B6" w14:textId="77777777" w:rsidR="00D174F5" w:rsidRPr="00D174F5" w:rsidRDefault="00D174F5" w:rsidP="00653143">
      <w:pPr>
        <w:pStyle w:val="af6"/>
        <w:snapToGrid w:val="0"/>
        <w:spacing w:line="360" w:lineRule="auto"/>
        <w:ind w:left="420" w:firstLineChars="0" w:hanging="420"/>
      </w:pPr>
      <w:r w:rsidRPr="00D174F5">
        <w:t>[15]</w:t>
      </w:r>
      <w:r w:rsidRPr="00D174F5">
        <w:tab/>
        <w:t>Zhang Z, Cai J, Zhang Y, et al. Learning Hierarchy-Aware Knowledge Graph Embeddings for Link Prediction[C]// The Thirty-Fourth AAAI Conference on Artificial Intelligence, AAAI Press, 2020: 3065–3072.</w:t>
      </w:r>
    </w:p>
    <w:p w14:paraId="093679EB" w14:textId="77777777" w:rsidR="00D174F5" w:rsidRPr="00D174F5" w:rsidRDefault="00D174F5" w:rsidP="00653143">
      <w:pPr>
        <w:pStyle w:val="af6"/>
        <w:snapToGrid w:val="0"/>
        <w:spacing w:line="360" w:lineRule="auto"/>
        <w:ind w:left="420" w:firstLineChars="0" w:hanging="420"/>
      </w:pPr>
      <w:r w:rsidRPr="00D174F5">
        <w:t>[16]</w:t>
      </w:r>
      <w:r w:rsidRPr="00D174F5">
        <w:tab/>
        <w:t>Nickel M, Tresp V, Kriegel H-P. A Three-Way Model for Collective Learning on Multi-Relational Data[C]// Proceedings of the 28th International Conference on Machine Learning, Bellevue, Washington, USA: Omnipress, 2011: 809–816.</w:t>
      </w:r>
    </w:p>
    <w:p w14:paraId="09EFEFE3" w14:textId="77777777" w:rsidR="00D174F5" w:rsidRPr="00D174F5" w:rsidRDefault="00D174F5" w:rsidP="00653143">
      <w:pPr>
        <w:pStyle w:val="af6"/>
        <w:snapToGrid w:val="0"/>
        <w:spacing w:line="360" w:lineRule="auto"/>
        <w:ind w:left="420" w:firstLineChars="0" w:hanging="420"/>
      </w:pPr>
      <w:r w:rsidRPr="00D174F5">
        <w:t>[17]</w:t>
      </w:r>
      <w:r w:rsidRPr="00D174F5">
        <w:tab/>
        <w:t>Yang B, Yih W, He X, et al. Embedding Entities and Relations for Learning and Inference in Knowledge Bases[C]// 3rd International Conference on Learning Representations, San Diego, CA, USA: 2015.</w:t>
      </w:r>
    </w:p>
    <w:p w14:paraId="54D27DD4" w14:textId="77777777" w:rsidR="00D174F5" w:rsidRPr="00D174F5" w:rsidRDefault="00D174F5" w:rsidP="00653143">
      <w:pPr>
        <w:pStyle w:val="af6"/>
        <w:snapToGrid w:val="0"/>
        <w:spacing w:line="360" w:lineRule="auto"/>
        <w:ind w:left="420" w:firstLineChars="0" w:hanging="420"/>
      </w:pPr>
      <w:r w:rsidRPr="00D174F5">
        <w:t>[18]</w:t>
      </w:r>
      <w:r w:rsidRPr="00D174F5">
        <w:tab/>
        <w:t>Nickel M, Rosasco L, Poggio T A. Holographic Embeddings of Knowledge Graphs[C]// Proceedings of the Thirtieth AAAI Conference on Artificial Intelligence, Phoenix, Arizona, USA: AAAI Press, 2016: 1955–1961.</w:t>
      </w:r>
    </w:p>
    <w:p w14:paraId="2A3207DB" w14:textId="77777777" w:rsidR="00D174F5" w:rsidRPr="00D174F5" w:rsidRDefault="00D174F5" w:rsidP="00653143">
      <w:pPr>
        <w:pStyle w:val="af6"/>
        <w:snapToGrid w:val="0"/>
        <w:spacing w:line="360" w:lineRule="auto"/>
        <w:ind w:left="420" w:firstLineChars="0" w:hanging="420"/>
      </w:pPr>
      <w:r w:rsidRPr="00D174F5">
        <w:t>[19]</w:t>
      </w:r>
      <w:r w:rsidRPr="00D174F5">
        <w:tab/>
        <w:t>Trouillon T, Welbl J, Riedel S, et al. Complex Embeddings for Simple Link Prediction[C]// Proceedings of the 33nd International Conference on Machine Learning, New York City, NY, USA: JMLR.org, 2016, 48: 2071–2080.</w:t>
      </w:r>
    </w:p>
    <w:p w14:paraId="5C642E3B" w14:textId="77777777" w:rsidR="00D174F5" w:rsidRPr="00D174F5" w:rsidRDefault="00D174F5" w:rsidP="00653143">
      <w:pPr>
        <w:pStyle w:val="af6"/>
        <w:snapToGrid w:val="0"/>
        <w:spacing w:line="360" w:lineRule="auto"/>
        <w:ind w:left="420" w:firstLineChars="0" w:hanging="420"/>
      </w:pPr>
      <w:r w:rsidRPr="00D174F5">
        <w:t>[20]</w:t>
      </w:r>
      <w:r w:rsidRPr="00D174F5">
        <w:tab/>
        <w:t>Sun Z, Deng Z-H, Nie J-Y, et al. RotatE: Knowledge Graph Embedding by Relational Rotation in Complex Space[C]// 7th International Conference on Learning Representations, New Orleans, LA, USA: OpenReview.net, 2019.</w:t>
      </w:r>
    </w:p>
    <w:p w14:paraId="0A4E66D4" w14:textId="77777777" w:rsidR="00D174F5" w:rsidRPr="00D174F5" w:rsidRDefault="00D174F5" w:rsidP="00653143">
      <w:pPr>
        <w:pStyle w:val="af6"/>
        <w:snapToGrid w:val="0"/>
        <w:spacing w:line="360" w:lineRule="auto"/>
        <w:ind w:left="420" w:firstLineChars="0" w:hanging="420"/>
      </w:pPr>
      <w:r w:rsidRPr="00D174F5">
        <w:t>[21]</w:t>
      </w:r>
      <w:r w:rsidRPr="00D174F5">
        <w:tab/>
        <w:t>Zhang W, Paudel B, Zhang W, et al. Interaction Embeddings for Prediction and Explanation in Knowledge Graphs[C]// Proceedings of the Twelfth ACM International Conference on Web Search and Data Mining, Melbourne, VIC, Australia: ACM, 2019: 96–104.</w:t>
      </w:r>
    </w:p>
    <w:p w14:paraId="7CCB7AE0" w14:textId="77777777" w:rsidR="00D174F5" w:rsidRPr="00D174F5" w:rsidRDefault="00D174F5" w:rsidP="00653143">
      <w:pPr>
        <w:pStyle w:val="af6"/>
        <w:snapToGrid w:val="0"/>
        <w:spacing w:line="360" w:lineRule="auto"/>
        <w:ind w:left="420" w:firstLineChars="0" w:hanging="420"/>
      </w:pPr>
      <w:r w:rsidRPr="00D174F5">
        <w:t>[22]</w:t>
      </w:r>
      <w:r w:rsidRPr="00D174F5">
        <w:tab/>
        <w:t>Glorot X, Bordes A, Weston J, et al. A Semantic Matching Energy Function for Learning with Multi-relational Data[C]// 1st International Conference on Learning Representations, Workshop Track Proceedings, Scottsdale, Arizona, USA: 2013, 94: 233–259.</w:t>
      </w:r>
    </w:p>
    <w:p w14:paraId="2535D57E" w14:textId="77777777" w:rsidR="00D174F5" w:rsidRPr="00D174F5" w:rsidRDefault="00D174F5" w:rsidP="00653143">
      <w:pPr>
        <w:pStyle w:val="af6"/>
        <w:snapToGrid w:val="0"/>
        <w:spacing w:line="360" w:lineRule="auto"/>
        <w:ind w:left="420" w:firstLineChars="0" w:hanging="420"/>
      </w:pPr>
      <w:r w:rsidRPr="00D174F5">
        <w:t>[23]</w:t>
      </w:r>
      <w:r w:rsidRPr="00D174F5">
        <w:tab/>
        <w:t xml:space="preserve">Socher R, Chen D, Manning C D, et al. Reasoning with Neural Tensor Networks for Knowledge Base Completion[C]// Advances in Neural Information Processing Systems 26: </w:t>
      </w:r>
      <w:r w:rsidRPr="00D174F5">
        <w:lastRenderedPageBreak/>
        <w:t>27th Annual Conference on Neural Information Processing Systems 2013, Lake Tahoe, Nevada, United States: 2013: 926–934.</w:t>
      </w:r>
    </w:p>
    <w:p w14:paraId="1D4C0ED4" w14:textId="77777777" w:rsidR="00D174F5" w:rsidRPr="00D174F5" w:rsidRDefault="00D174F5" w:rsidP="00653143">
      <w:pPr>
        <w:pStyle w:val="af6"/>
        <w:snapToGrid w:val="0"/>
        <w:spacing w:line="360" w:lineRule="auto"/>
        <w:ind w:left="420" w:firstLineChars="0" w:hanging="420"/>
      </w:pPr>
      <w:r w:rsidRPr="00D174F5">
        <w:t>[24]</w:t>
      </w:r>
      <w:r w:rsidRPr="00D174F5">
        <w:tab/>
        <w:t>Dong X, Gabrilovich E, Heitz G, et al. Knowledge vault: a web-scale approach to probabilistic knowledge fusion[C]// Proceedings of the 20th ACM SIGKDD international conference on Knowledge discovery and data mining, New York, New York, USA: Association for Computing Machinery, 2014: 601–610.</w:t>
      </w:r>
    </w:p>
    <w:p w14:paraId="09E19C82" w14:textId="77777777" w:rsidR="00D174F5" w:rsidRPr="00D174F5" w:rsidRDefault="00D174F5" w:rsidP="00653143">
      <w:pPr>
        <w:pStyle w:val="af6"/>
        <w:snapToGrid w:val="0"/>
        <w:spacing w:line="360" w:lineRule="auto"/>
        <w:ind w:left="420" w:firstLineChars="0" w:hanging="420"/>
      </w:pPr>
      <w:r w:rsidRPr="00D174F5">
        <w:t>[25]</w:t>
      </w:r>
      <w:r w:rsidRPr="00D174F5">
        <w:tab/>
        <w:t>Dettmers T, Minervini P, Stenetorp P, et al. Convolutional 2D Knowledge Graph Embeddings[C]// Proceedings of the Thirty-Second AAAI Conference on Artificial Intelligence, New Orleans, Louisiana, USA,: AAAI Press, 2018: 1811–1818.</w:t>
      </w:r>
    </w:p>
    <w:p w14:paraId="2F3DD143" w14:textId="77777777" w:rsidR="00D174F5" w:rsidRPr="00D174F5" w:rsidRDefault="00D174F5" w:rsidP="00653143">
      <w:pPr>
        <w:pStyle w:val="af6"/>
        <w:snapToGrid w:val="0"/>
        <w:spacing w:line="360" w:lineRule="auto"/>
        <w:ind w:left="420" w:firstLineChars="0" w:hanging="420"/>
      </w:pPr>
      <w:r w:rsidRPr="00D174F5">
        <w:t>[26]</w:t>
      </w:r>
      <w:r w:rsidRPr="00D174F5">
        <w:tab/>
        <w:t>Nguyen D Q, Nguyen T D, Nguyen D Q, et al. A Novel Embedding Model for Knowledge Base Completion Based on Convolutional Neural Network[C]// Proceedings of the 2018 Conference of the North American Chapter of the Association for Computational Linguistics: Human Language Technologies, New Orleans, Louisiana, USA: Association for Computational Linguistics, 2018, Volume 2 (Short Papers): 327–333.</w:t>
      </w:r>
    </w:p>
    <w:p w14:paraId="7191CD5B" w14:textId="77777777" w:rsidR="00D174F5" w:rsidRPr="00D174F5" w:rsidRDefault="00D174F5" w:rsidP="00653143">
      <w:pPr>
        <w:pStyle w:val="af6"/>
        <w:snapToGrid w:val="0"/>
        <w:spacing w:line="360" w:lineRule="auto"/>
        <w:ind w:left="420" w:firstLineChars="0" w:hanging="420"/>
      </w:pPr>
      <w:r w:rsidRPr="00D174F5">
        <w:t>[27]</w:t>
      </w:r>
      <w:r w:rsidRPr="00D174F5">
        <w:tab/>
        <w:t>Jiang X, Wang Q, Wang B. Adaptive Convolution for Multi-Relational Learning[C]// Proceedings of the 2019 Conference of the North American Chapter of the Association for Computational Linguistics: Human Language Technologies, Minneapolis, Minnesota: Association for Computational Linguistics, 2019: 978–987.</w:t>
      </w:r>
    </w:p>
    <w:p w14:paraId="018009FC" w14:textId="77777777" w:rsidR="00D174F5" w:rsidRPr="00D174F5" w:rsidRDefault="00D174F5" w:rsidP="00653143">
      <w:pPr>
        <w:pStyle w:val="af6"/>
        <w:snapToGrid w:val="0"/>
        <w:spacing w:line="360" w:lineRule="auto"/>
        <w:ind w:left="420" w:firstLineChars="0" w:hanging="420"/>
      </w:pPr>
      <w:r w:rsidRPr="00D174F5">
        <w:t>[28]</w:t>
      </w:r>
      <w:r w:rsidRPr="00D174F5">
        <w:tab/>
        <w:t>Nguyen D Q, Vu T, Nguyen T D, et al. A Capsule Network-based Embedding Model for Knowledge Graph Completion and Search Personalization[C]// Proceedings of the 2019 Conference of the North American Chapter of the Association for Computational Linguistics: Human Language Technologies, Minneapolis, Minnesota, USA: Association for Computational Linguistics, 2019, Volume 1 (Long and Short Papers): 2180–2189.</w:t>
      </w:r>
    </w:p>
    <w:p w14:paraId="280BA7A5" w14:textId="77777777" w:rsidR="00D174F5" w:rsidRPr="00D174F5" w:rsidRDefault="00D174F5" w:rsidP="00653143">
      <w:pPr>
        <w:pStyle w:val="af6"/>
        <w:snapToGrid w:val="0"/>
        <w:spacing w:line="360" w:lineRule="auto"/>
        <w:ind w:left="420" w:firstLineChars="0" w:hanging="420"/>
      </w:pPr>
      <w:r w:rsidRPr="00D174F5">
        <w:t>[29]</w:t>
      </w:r>
      <w:r w:rsidRPr="00D174F5">
        <w:tab/>
        <w:t>Vashishth S, Sanyal S, Nitin V, et al. InteractE: Improving Convolution-Based Knowledge Graph Embeddings by Increasing Feature Interactions[C]// The Thirty-Fourth AAAI Conference on Artificial Intelligence, New York, NK, USA: AAAI Press, 2020: 3009–3016.</w:t>
      </w:r>
    </w:p>
    <w:p w14:paraId="622B2707" w14:textId="77777777" w:rsidR="00D174F5" w:rsidRPr="00D174F5" w:rsidRDefault="00D174F5" w:rsidP="00653143">
      <w:pPr>
        <w:pStyle w:val="af6"/>
        <w:snapToGrid w:val="0"/>
        <w:spacing w:line="360" w:lineRule="auto"/>
        <w:ind w:left="420" w:firstLineChars="0" w:hanging="420"/>
      </w:pPr>
      <w:r w:rsidRPr="00D174F5">
        <w:t>[30]</w:t>
      </w:r>
      <w:r w:rsidRPr="00D174F5">
        <w:tab/>
        <w:t>Schlichtkrull M S, Kipf T N, Bloem P, et al. Modeling Relational Data with Graph Convolutional Networks[C]// The Semantic Web - 15th International Conference, Heraklion, Crete, Greece: Springer, 2018, 10843: 593–607.</w:t>
      </w:r>
    </w:p>
    <w:p w14:paraId="2C8524D4" w14:textId="77777777" w:rsidR="00D174F5" w:rsidRPr="00D174F5" w:rsidRDefault="00D174F5" w:rsidP="00653143">
      <w:pPr>
        <w:pStyle w:val="af6"/>
        <w:snapToGrid w:val="0"/>
        <w:spacing w:line="360" w:lineRule="auto"/>
        <w:ind w:left="420" w:firstLineChars="0" w:hanging="420"/>
      </w:pPr>
      <w:r w:rsidRPr="00D174F5">
        <w:t>[31]</w:t>
      </w:r>
      <w:r w:rsidRPr="00D174F5">
        <w:tab/>
        <w:t>Shang C, Tang Y, Huang J, et al. End-to-End Structure-Aware Convolutional Networks for Knowledge Base Completion[C]// The Thirty-Third AAAI Conference on Artificial Intelligence, Honolulu, Hawaii, USA: AAAI Press, 2019, 33: 3060–3067.</w:t>
      </w:r>
    </w:p>
    <w:p w14:paraId="0AE29CC1" w14:textId="77777777" w:rsidR="00D174F5" w:rsidRPr="00D174F5" w:rsidRDefault="00D174F5" w:rsidP="00653143">
      <w:pPr>
        <w:pStyle w:val="af6"/>
        <w:snapToGrid w:val="0"/>
        <w:spacing w:line="360" w:lineRule="auto"/>
        <w:ind w:left="420" w:firstLineChars="0" w:hanging="420"/>
      </w:pPr>
      <w:r w:rsidRPr="00D174F5">
        <w:t>[32]</w:t>
      </w:r>
      <w:r w:rsidRPr="00D174F5">
        <w:tab/>
        <w:t xml:space="preserve">Kipf T N, Welling M. Semi-Supervised Classification with Graph Convolutional Networks[C]// 5th International Conference on Learning Representations, Toulon, France: </w:t>
      </w:r>
      <w:r w:rsidRPr="00D174F5">
        <w:lastRenderedPageBreak/>
        <w:t>OpenReview.net, 2017.</w:t>
      </w:r>
    </w:p>
    <w:p w14:paraId="32A45362" w14:textId="77777777" w:rsidR="00D174F5" w:rsidRPr="00D174F5" w:rsidRDefault="00D174F5" w:rsidP="00653143">
      <w:pPr>
        <w:pStyle w:val="af6"/>
        <w:snapToGrid w:val="0"/>
        <w:spacing w:line="360" w:lineRule="auto"/>
        <w:ind w:left="420" w:firstLineChars="0" w:hanging="420"/>
      </w:pPr>
      <w:r w:rsidRPr="00D174F5">
        <w:t>[33]</w:t>
      </w:r>
      <w:r w:rsidRPr="00D174F5">
        <w:tab/>
        <w:t>Ye R, Li X, Fang Y, et al. A Vectorized Relational Graph Convolutional Network for Multi-Relational Network Alignment[C]// Proceedings of the Twenty-Eighth International Joint Conference on Artificial Intelligence, Macao, China: ijcai.org, 2019: 4135–4141.</w:t>
      </w:r>
    </w:p>
    <w:p w14:paraId="651FA413" w14:textId="77777777" w:rsidR="00D174F5" w:rsidRPr="00D174F5" w:rsidRDefault="00D174F5" w:rsidP="00653143">
      <w:pPr>
        <w:pStyle w:val="af6"/>
        <w:snapToGrid w:val="0"/>
        <w:spacing w:line="360" w:lineRule="auto"/>
        <w:ind w:left="420" w:firstLineChars="0" w:hanging="420"/>
      </w:pPr>
      <w:r w:rsidRPr="00D174F5">
        <w:t>[34]</w:t>
      </w:r>
      <w:r w:rsidRPr="00D174F5">
        <w:tab/>
        <w:t>Cai L, Yan B, Mai G, et al. TransGCN: Coupling Transformation Assumptions with Graph Convolutional Networks for Link Prediction[C]// Proceedings of the 10th International Conference on Knowledge Capture, New York, NY, USA: ACM, 2019: 131–138.</w:t>
      </w:r>
    </w:p>
    <w:p w14:paraId="09E66611" w14:textId="77777777" w:rsidR="00D174F5" w:rsidRPr="00D174F5" w:rsidRDefault="00D174F5" w:rsidP="00653143">
      <w:pPr>
        <w:pStyle w:val="af6"/>
        <w:snapToGrid w:val="0"/>
        <w:spacing w:line="360" w:lineRule="auto"/>
        <w:ind w:left="420" w:firstLineChars="0" w:hanging="420"/>
      </w:pPr>
      <w:r w:rsidRPr="00D174F5">
        <w:t>[35]</w:t>
      </w:r>
      <w:r w:rsidRPr="00D174F5">
        <w:tab/>
        <w:t>Guo S, Wang Q, Wang B, et al. Semantically Smooth Knowledge Graph Embedding[C]// Proceedings of the 53rd Annual Meeting of the Association for Computational Linguistics and the 7th International Joint Conference on Natural Language Processing, Beijing, China: Association for Computational Linguistics, 2015, Volume 1: Long Papers: 84–94.</w:t>
      </w:r>
    </w:p>
    <w:p w14:paraId="66E642A3" w14:textId="77777777" w:rsidR="00D174F5" w:rsidRPr="00D174F5" w:rsidRDefault="00D174F5" w:rsidP="00653143">
      <w:pPr>
        <w:pStyle w:val="af6"/>
        <w:snapToGrid w:val="0"/>
        <w:spacing w:line="360" w:lineRule="auto"/>
        <w:ind w:left="420" w:firstLineChars="0" w:hanging="420"/>
      </w:pPr>
      <w:r w:rsidRPr="00D174F5">
        <w:t>[36]</w:t>
      </w:r>
      <w:r w:rsidRPr="00D174F5">
        <w:tab/>
        <w:t>Lin Y, Liu Z, Luan H, et al. Modeling Relation Paths for Representation Learning of Knowledge Bases[C]// Proceedings of the 2015 Conference on Empirical Methods in Natural Language Processing, Lisbon, Portugal: Association for Computational Linguistics, 2015: 705–714.</w:t>
      </w:r>
    </w:p>
    <w:p w14:paraId="2A97445A" w14:textId="77777777" w:rsidR="00D174F5" w:rsidRPr="00D174F5" w:rsidRDefault="00D174F5" w:rsidP="00653143">
      <w:pPr>
        <w:pStyle w:val="af6"/>
        <w:snapToGrid w:val="0"/>
        <w:spacing w:line="360" w:lineRule="auto"/>
        <w:ind w:left="420" w:firstLineChars="0" w:hanging="420"/>
      </w:pPr>
      <w:r w:rsidRPr="00D174F5">
        <w:t>[37]</w:t>
      </w:r>
      <w:r w:rsidRPr="00D174F5">
        <w:tab/>
        <w:t>Xie R, Liu Z, Jia J, et al. Representation Learning of Knowledge Graphs with Entity Descriptions[C]// Proceedings of the Thirtieth AAAI Conference on Artificial Intelligence, Phoenix, Arizona, USA: AAAI Press, 2016: 2659–2665.</w:t>
      </w:r>
    </w:p>
    <w:p w14:paraId="08260212" w14:textId="77777777" w:rsidR="00D174F5" w:rsidRPr="00D174F5" w:rsidRDefault="00D174F5" w:rsidP="00653143">
      <w:pPr>
        <w:pStyle w:val="af6"/>
        <w:snapToGrid w:val="0"/>
        <w:spacing w:line="360" w:lineRule="auto"/>
        <w:ind w:left="420" w:firstLineChars="0" w:hanging="420"/>
      </w:pPr>
      <w:r w:rsidRPr="00D174F5">
        <w:t>[38]</w:t>
      </w:r>
      <w:r w:rsidRPr="00D174F5">
        <w:tab/>
        <w:t>Nickel M, Tresp V, Kriegel H-P. Factorizing YAGO: Scalable Machine Learning for Linked Data[C]// Proceedings of the 21st International Conference on World Wide Web, New York, NY, USA: Association for Computing Machinery, 2012: 271–280.</w:t>
      </w:r>
    </w:p>
    <w:p w14:paraId="352A2A0E" w14:textId="77777777" w:rsidR="00D174F5" w:rsidRPr="00D174F5" w:rsidRDefault="00D174F5" w:rsidP="00653143">
      <w:pPr>
        <w:pStyle w:val="af6"/>
        <w:snapToGrid w:val="0"/>
        <w:spacing w:line="360" w:lineRule="auto"/>
        <w:ind w:left="420" w:firstLineChars="0" w:hanging="420"/>
      </w:pPr>
      <w:r w:rsidRPr="00D174F5">
        <w:t>[39]</w:t>
      </w:r>
      <w:r w:rsidRPr="00D174F5">
        <w:tab/>
        <w:t>Wang Q, Wang B, Guo L. Knowledge Base Completion Using Embeddings and Rules[C]// Proceedings of the 24th International Conference on Artificial Intelligence, AAAI Press, 2015: 1859–1865.</w:t>
      </w:r>
    </w:p>
    <w:p w14:paraId="2D9C39CC" w14:textId="77777777" w:rsidR="00D174F5" w:rsidRPr="00D174F5" w:rsidRDefault="00D174F5" w:rsidP="00653143">
      <w:pPr>
        <w:pStyle w:val="af6"/>
        <w:snapToGrid w:val="0"/>
        <w:spacing w:line="360" w:lineRule="auto"/>
        <w:ind w:left="420" w:firstLineChars="0" w:hanging="420"/>
      </w:pPr>
      <w:r w:rsidRPr="00D174F5">
        <w:t>[40]</w:t>
      </w:r>
      <w:r w:rsidRPr="00D174F5">
        <w:tab/>
        <w:t>Jiang T, Liu T, Ge T, et al. Encoding Temporal Information for Time-Aware Link Prediction[C]// Proceedings of the 2016 Conference on Empirical Methods in Natural Language Processing, Austin, Texas: Association for Computational Linguistics, 2016: 2350–2354.</w:t>
      </w:r>
    </w:p>
    <w:p w14:paraId="5D62115D" w14:textId="77777777" w:rsidR="00D174F5" w:rsidRPr="00D174F5" w:rsidRDefault="00D174F5" w:rsidP="00653143">
      <w:pPr>
        <w:pStyle w:val="af6"/>
        <w:snapToGrid w:val="0"/>
        <w:spacing w:line="360" w:lineRule="auto"/>
        <w:ind w:left="420" w:firstLineChars="0" w:hanging="420"/>
      </w:pPr>
      <w:r w:rsidRPr="00D174F5">
        <w:t>[41]</w:t>
      </w:r>
      <w:r w:rsidRPr="00D174F5">
        <w:tab/>
        <w:t>Bollacker K, Evans C, Paritosh P, et al. Freebase: a collaboratively created graph database for structuring human knowledge[C]// Proceedings of the ACM SIGMOD International Conference on Management of Data, Vancouver, BC, Canada: 2008: 1247–1250.</w:t>
      </w:r>
    </w:p>
    <w:p w14:paraId="1640F6DA" w14:textId="77777777" w:rsidR="00D174F5" w:rsidRPr="00D174F5" w:rsidRDefault="00D174F5" w:rsidP="00653143">
      <w:pPr>
        <w:pStyle w:val="af6"/>
        <w:snapToGrid w:val="0"/>
        <w:spacing w:line="360" w:lineRule="auto"/>
        <w:ind w:left="420" w:firstLineChars="0" w:hanging="420"/>
      </w:pPr>
      <w:r w:rsidRPr="00D174F5">
        <w:t>[42]</w:t>
      </w:r>
      <w:r w:rsidRPr="00D174F5">
        <w:tab/>
        <w:t>Miller G A. WordNet: A lexical database for english[J]. Communications of the ACM, 1995, 38(11): 39–41.</w:t>
      </w:r>
    </w:p>
    <w:p w14:paraId="554AC968" w14:textId="77777777" w:rsidR="00D174F5" w:rsidRPr="00D174F5" w:rsidRDefault="00D174F5" w:rsidP="00653143">
      <w:pPr>
        <w:pStyle w:val="af6"/>
        <w:snapToGrid w:val="0"/>
        <w:spacing w:line="360" w:lineRule="auto"/>
        <w:ind w:left="420" w:firstLineChars="0" w:hanging="420"/>
      </w:pPr>
      <w:r w:rsidRPr="00D174F5">
        <w:t>[43]</w:t>
      </w:r>
      <w:r w:rsidRPr="00D174F5">
        <w:tab/>
        <w:t xml:space="preserve">Bruna J, Zaremba W, Szlam A, et al. Spectral Networks and Locally Connected Networks </w:t>
      </w:r>
      <w:r w:rsidRPr="00D174F5">
        <w:lastRenderedPageBreak/>
        <w:t>on Graphs[C]// 2nd International Conference on Learning Representations, Banff, AB, Canada: 2014.</w:t>
      </w:r>
    </w:p>
    <w:p w14:paraId="311D8E2C" w14:textId="77777777" w:rsidR="00D174F5" w:rsidRPr="00D174F5" w:rsidRDefault="00D174F5" w:rsidP="00653143">
      <w:pPr>
        <w:pStyle w:val="af6"/>
        <w:snapToGrid w:val="0"/>
        <w:spacing w:line="360" w:lineRule="auto"/>
        <w:ind w:left="420" w:firstLineChars="0" w:hanging="420"/>
      </w:pPr>
      <w:r w:rsidRPr="00D174F5">
        <w:t>[44]</w:t>
      </w:r>
      <w:r w:rsidRPr="00D174F5">
        <w:tab/>
        <w:t>Defferrard M, Bresson X, Vandergheynst P. Convolutional neural networks on graphs with fast localized spectral filtering[C]// Advances in neural information processing systems, Curran Associates, Inc., 2016, 29.</w:t>
      </w:r>
    </w:p>
    <w:p w14:paraId="55E3FD55" w14:textId="77777777" w:rsidR="00D174F5" w:rsidRPr="00D174F5" w:rsidRDefault="00D174F5" w:rsidP="00653143">
      <w:pPr>
        <w:pStyle w:val="af6"/>
        <w:snapToGrid w:val="0"/>
        <w:spacing w:line="360" w:lineRule="auto"/>
        <w:ind w:left="420" w:firstLineChars="0" w:hanging="420"/>
      </w:pPr>
      <w:r w:rsidRPr="00D174F5">
        <w:t>[45]</w:t>
      </w:r>
      <w:r w:rsidRPr="00D174F5">
        <w:tab/>
        <w:t>Gilmer J, Schoenholz S S, Riley P F, et al. Neural Message Passing for Quantum Chemistry[C]// Proceedings of the 34th International Conference on Machine Learning, Sydney, NSW, Australia: PMLR, 2017, 70: 1263–1272.</w:t>
      </w:r>
    </w:p>
    <w:p w14:paraId="267A8D6F" w14:textId="77777777" w:rsidR="00D174F5" w:rsidRPr="00D174F5" w:rsidRDefault="00D174F5" w:rsidP="00653143">
      <w:pPr>
        <w:pStyle w:val="af6"/>
        <w:snapToGrid w:val="0"/>
        <w:spacing w:line="360" w:lineRule="auto"/>
        <w:ind w:left="420" w:firstLineChars="0" w:hanging="420"/>
      </w:pPr>
      <w:r w:rsidRPr="00D174F5">
        <w:t>[46]</w:t>
      </w:r>
      <w:r w:rsidRPr="00D174F5">
        <w:tab/>
        <w:t>Velickovic P, Cucurull G, Casanova A, et al. Graph Attention Networks[C]// 6th International Conference on Learning Representations, Vancouver, BC, Canada: OpenReview.net, 2018.</w:t>
      </w:r>
    </w:p>
    <w:p w14:paraId="46908FD9" w14:textId="77777777" w:rsidR="00D174F5" w:rsidRPr="00D174F5" w:rsidRDefault="00D174F5" w:rsidP="00653143">
      <w:pPr>
        <w:pStyle w:val="af6"/>
        <w:snapToGrid w:val="0"/>
        <w:spacing w:line="360" w:lineRule="auto"/>
        <w:ind w:left="420" w:firstLineChars="0" w:hanging="420"/>
      </w:pPr>
      <w:r w:rsidRPr="00D174F5">
        <w:t>[47]</w:t>
      </w:r>
      <w:r w:rsidRPr="00D174F5">
        <w:tab/>
        <w:t>Wang X, Ji H, Shi C, et al. Heterogeneous Graph Attention Network[C]// The World Wide Web Conference, WWW 2019, San Francisco, CA, USA, May 13-17, 2019, San Francisco, CA, USA: ACM, 2019: 2022–2032.</w:t>
      </w:r>
    </w:p>
    <w:p w14:paraId="32EB5E56" w14:textId="77777777" w:rsidR="00D174F5" w:rsidRPr="00D174F5" w:rsidRDefault="00D174F5" w:rsidP="00653143">
      <w:pPr>
        <w:pStyle w:val="af6"/>
        <w:snapToGrid w:val="0"/>
        <w:spacing w:line="360" w:lineRule="auto"/>
        <w:ind w:left="420" w:firstLineChars="0" w:hanging="420"/>
      </w:pPr>
      <w:r w:rsidRPr="00D174F5">
        <w:t>[48]</w:t>
      </w:r>
      <w:r w:rsidRPr="00D174F5">
        <w:tab/>
        <w:t>Zhang C, Song D, Huang C, et al. Heterogeneous graph neural network[C]// Proceedings of the 25th ACM SIGKDD international conference on knowledge discovery &amp;amp; data mining, New York, NY, USA: Association for Computing Machinery, 2019: 793–803.</w:t>
      </w:r>
    </w:p>
    <w:p w14:paraId="0A8ECF4E" w14:textId="77777777" w:rsidR="00D174F5" w:rsidRPr="00D174F5" w:rsidRDefault="00D174F5" w:rsidP="00653143">
      <w:pPr>
        <w:pStyle w:val="af6"/>
        <w:snapToGrid w:val="0"/>
        <w:spacing w:line="360" w:lineRule="auto"/>
        <w:ind w:left="420" w:firstLineChars="0" w:hanging="420"/>
      </w:pPr>
      <w:r w:rsidRPr="00D174F5">
        <w:t>[49]</w:t>
      </w:r>
      <w:r w:rsidRPr="00D174F5">
        <w:tab/>
        <w:t>Hu Z, Dong Y, Wang K, et al. Heterogeneous graph transformer[C]// Proceedings of the web conference 2020, New York, NY, USA: Association for Computing Machinery, 2020: 2704–2710.</w:t>
      </w:r>
    </w:p>
    <w:p w14:paraId="23B39072" w14:textId="77777777" w:rsidR="00D174F5" w:rsidRPr="00D174F5" w:rsidRDefault="00D174F5" w:rsidP="00653143">
      <w:pPr>
        <w:pStyle w:val="af6"/>
        <w:snapToGrid w:val="0"/>
        <w:spacing w:line="360" w:lineRule="auto"/>
        <w:ind w:left="420" w:firstLineChars="0" w:hanging="420"/>
      </w:pPr>
      <w:r w:rsidRPr="00D174F5">
        <w:t>[50]</w:t>
      </w:r>
      <w:r w:rsidRPr="00D174F5">
        <w:tab/>
        <w:t>Zhao J, Wang X, Shi C, et al. Heterogeneous graph structure learning for graph neural networks[C]// Thirty-fifth AAAI conference on artificial intelligence, AAAI 2021, thirty-third conference on innovative applications of artificial intelligence, IAAI 2021, the eleventh symposium on educational advances in artificial intelligence, EAAI 2021, AAAI Press, 2021: 4697–4705.</w:t>
      </w:r>
    </w:p>
    <w:p w14:paraId="3AB9263A" w14:textId="77777777" w:rsidR="00D174F5" w:rsidRPr="00D174F5" w:rsidRDefault="00D174F5" w:rsidP="00653143">
      <w:pPr>
        <w:pStyle w:val="af6"/>
        <w:snapToGrid w:val="0"/>
        <w:spacing w:line="360" w:lineRule="auto"/>
        <w:ind w:left="420" w:firstLineChars="0" w:hanging="420"/>
      </w:pPr>
      <w:r w:rsidRPr="00D174F5">
        <w:t>[51]</w:t>
      </w:r>
      <w:r w:rsidRPr="00D174F5">
        <w:tab/>
        <w:t>Nathani D, Chauhan J, Sharma C, et al. Learning Attention-based Embeddings for Relation Prediction in Knowledge Graphs[C]// Proceedings of the 57th Conference of the Association for Computational Linguistics, Florence, Italy: Association for Computational Linguistics, 2019, Volume 1: Long Papers: 4710–4723.</w:t>
      </w:r>
    </w:p>
    <w:p w14:paraId="6BFC5D7A" w14:textId="77777777" w:rsidR="00D174F5" w:rsidRPr="00D174F5" w:rsidRDefault="00D174F5" w:rsidP="00653143">
      <w:pPr>
        <w:pStyle w:val="af6"/>
        <w:snapToGrid w:val="0"/>
        <w:spacing w:line="360" w:lineRule="auto"/>
        <w:ind w:left="420" w:firstLineChars="0" w:hanging="420"/>
      </w:pPr>
      <w:r w:rsidRPr="00D174F5">
        <w:t>[52]</w:t>
      </w:r>
      <w:r w:rsidRPr="00D174F5">
        <w:tab/>
        <w:t>Bansal T, Juan D-C, Ravi S, et al. A2N: Attending to Neighbors for Knowledge Graph Inference[C]// Proceedings of the 57th Annual Meeting of the Association for Computational Linguistics, Florence, Italy: Association for Computational Linguistics, 2019: 4387–4392.</w:t>
      </w:r>
    </w:p>
    <w:p w14:paraId="4B9B0C6D" w14:textId="77777777" w:rsidR="00D174F5" w:rsidRPr="00D174F5" w:rsidRDefault="00D174F5" w:rsidP="00653143">
      <w:pPr>
        <w:pStyle w:val="af6"/>
        <w:snapToGrid w:val="0"/>
        <w:spacing w:line="360" w:lineRule="auto"/>
        <w:ind w:left="420" w:firstLineChars="0" w:hanging="420"/>
      </w:pPr>
      <w:r w:rsidRPr="00D174F5">
        <w:t>[53]</w:t>
      </w:r>
      <w:r w:rsidRPr="00D174F5">
        <w:tab/>
        <w:t xml:space="preserve">Wang P, Han J, Li C, et al. Logic Attention Based Neighborhood Aggregation for Inductive </w:t>
      </w:r>
      <w:r w:rsidRPr="00D174F5">
        <w:lastRenderedPageBreak/>
        <w:t>Knowledge Graph Embedding[C]// The Thirty-Third AAAI Conference on Artificial Intelligence, Honolulu, Hawaii, USA: AAAI Press, 2019: 7152–7159.</w:t>
      </w:r>
    </w:p>
    <w:p w14:paraId="16389C39" w14:textId="77777777" w:rsidR="00D174F5" w:rsidRPr="00D174F5" w:rsidRDefault="00D174F5" w:rsidP="00653143">
      <w:pPr>
        <w:pStyle w:val="af6"/>
        <w:snapToGrid w:val="0"/>
        <w:spacing w:line="360" w:lineRule="auto"/>
        <w:ind w:left="420" w:firstLineChars="0" w:hanging="420"/>
      </w:pPr>
      <w:r w:rsidRPr="00D174F5">
        <w:t>[54]</w:t>
      </w:r>
      <w:r w:rsidRPr="00D174F5">
        <w:tab/>
        <w:t>Li W, Zhang X, Wang Y, et al. Graph2Seq: Fusion Embedding Learning for Knowledge Graph Completion[J]. IEEE Access, 2019, 7: 157960–157971.</w:t>
      </w:r>
    </w:p>
    <w:p w14:paraId="14CDFC65" w14:textId="77777777" w:rsidR="00D174F5" w:rsidRPr="00D174F5" w:rsidRDefault="00D174F5" w:rsidP="00653143">
      <w:pPr>
        <w:pStyle w:val="af6"/>
        <w:snapToGrid w:val="0"/>
        <w:spacing w:line="360" w:lineRule="auto"/>
        <w:ind w:left="420" w:firstLineChars="0" w:hanging="420"/>
      </w:pPr>
      <w:r w:rsidRPr="00D174F5">
        <w:t>[55]</w:t>
      </w:r>
      <w:r w:rsidRPr="00D174F5">
        <w:tab/>
        <w:t>Zhang Z, Zhuang F, Zhu H, et al. Relational Graph Neural Network with Hierarchical Attention for Knowledge Graph Completion[C]// The Thirty-Fourth AAAI Conference on Artificial Intelligence, New York, NK, USA: AAAI Press, 2020: 9612–9619.</w:t>
      </w:r>
    </w:p>
    <w:p w14:paraId="3D585F52" w14:textId="77777777" w:rsidR="00D174F5" w:rsidRPr="00D174F5" w:rsidRDefault="00D174F5" w:rsidP="00653143">
      <w:pPr>
        <w:pStyle w:val="af6"/>
        <w:snapToGrid w:val="0"/>
        <w:spacing w:line="360" w:lineRule="auto"/>
        <w:ind w:left="420" w:firstLineChars="0" w:hanging="420"/>
      </w:pPr>
      <w:r w:rsidRPr="00D174F5">
        <w:t>[56]</w:t>
      </w:r>
      <w:r w:rsidRPr="00D174F5">
        <w:tab/>
        <w:t>Xie Z, Zhou G, Liu J, et al. ReInceptionE: Relation-Aware Inception Network with Joint Local-Global Structural Information for Knowledge Graph Embedding[C]// Proceedings of the 58th Annual Meeting of the Association for Computational Linguistics, Online: Association for Computational Linguistics, 2020: 5929–5939.</w:t>
      </w:r>
    </w:p>
    <w:p w14:paraId="024DA236" w14:textId="77777777" w:rsidR="00D174F5" w:rsidRPr="00D174F5" w:rsidRDefault="00D174F5" w:rsidP="00653143">
      <w:pPr>
        <w:pStyle w:val="af6"/>
        <w:snapToGrid w:val="0"/>
        <w:spacing w:line="360" w:lineRule="auto"/>
        <w:ind w:left="420" w:firstLineChars="0" w:hanging="420"/>
      </w:pPr>
      <w:r w:rsidRPr="00D174F5">
        <w:t>[57]</w:t>
      </w:r>
      <w:r w:rsidRPr="00D174F5">
        <w:tab/>
        <w:t>Klein B, Wolf L, Afek Y. A Dynamic Convolutional Layer for short rangeweather prediction[C]// 2015 IEEE Conference on Computer Vision and Pattern Recognition (CVPR), 2015: 4840–4848.</w:t>
      </w:r>
    </w:p>
    <w:p w14:paraId="7754A7CA" w14:textId="77777777" w:rsidR="00D174F5" w:rsidRPr="00D174F5" w:rsidRDefault="00D174F5" w:rsidP="00653143">
      <w:pPr>
        <w:pStyle w:val="af6"/>
        <w:snapToGrid w:val="0"/>
        <w:spacing w:line="360" w:lineRule="auto"/>
        <w:ind w:left="420" w:firstLineChars="0" w:hanging="420"/>
      </w:pPr>
      <w:r w:rsidRPr="00D174F5">
        <w:t>[58]</w:t>
      </w:r>
      <w:r w:rsidRPr="00D174F5">
        <w:tab/>
        <w:t>Jia X, De Brabandere B, Tuytelaars T, et al. Dynamic filter networks[C]// Advances in neural information processing systems, Curran Associates, Inc., 2016, 29.</w:t>
      </w:r>
    </w:p>
    <w:p w14:paraId="05B5D6BE" w14:textId="77777777" w:rsidR="00D174F5" w:rsidRPr="00D174F5" w:rsidRDefault="00D174F5" w:rsidP="00653143">
      <w:pPr>
        <w:pStyle w:val="af6"/>
        <w:snapToGrid w:val="0"/>
        <w:spacing w:line="360" w:lineRule="auto"/>
        <w:ind w:left="420" w:firstLineChars="0" w:hanging="420"/>
      </w:pPr>
      <w:r w:rsidRPr="00D174F5">
        <w:t>[59]</w:t>
      </w:r>
      <w:r w:rsidRPr="00D174F5">
        <w:tab/>
        <w:t>Riegler G, Schulter S, Rüther M, et al. Conditioned Regression Models for Non-blind Single Image Super-Resolution[C]// 2015 IEEE International Conference on Computer Vision (ICCV), 2015: 522–530.</w:t>
      </w:r>
    </w:p>
    <w:p w14:paraId="2BFBDFDC" w14:textId="77777777" w:rsidR="00D174F5" w:rsidRPr="00D174F5" w:rsidRDefault="00D174F5" w:rsidP="00653143">
      <w:pPr>
        <w:pStyle w:val="af6"/>
        <w:snapToGrid w:val="0"/>
        <w:spacing w:line="360" w:lineRule="auto"/>
        <w:ind w:left="420" w:firstLineChars="0" w:hanging="420"/>
      </w:pPr>
      <w:r w:rsidRPr="00D174F5">
        <w:t>[60]</w:t>
      </w:r>
      <w:r w:rsidRPr="00D174F5">
        <w:tab/>
        <w:t>Ha D, Dai A, Le Q V. HyperNetworks[C]// 5th international conference on learning representations, OpenReview.net, 2017: toulon, france.</w:t>
      </w:r>
    </w:p>
    <w:p w14:paraId="78C7D488" w14:textId="77777777" w:rsidR="00D174F5" w:rsidRPr="00D174F5" w:rsidRDefault="00D174F5" w:rsidP="00653143">
      <w:pPr>
        <w:pStyle w:val="af6"/>
        <w:snapToGrid w:val="0"/>
        <w:spacing w:line="360" w:lineRule="auto"/>
        <w:ind w:left="420" w:firstLineChars="0" w:hanging="420"/>
      </w:pPr>
      <w:r w:rsidRPr="00D174F5">
        <w:t>[61]</w:t>
      </w:r>
      <w:r w:rsidRPr="00D174F5">
        <w:tab/>
        <w:t>Brock A, Lim T, Ritchie J M, et al. SMASH: One-shot model architecture search through HyperNetworks[C]// International conference on learning representations, 2018.</w:t>
      </w:r>
    </w:p>
    <w:p w14:paraId="25316EE7" w14:textId="77777777" w:rsidR="00D174F5" w:rsidRPr="00D174F5" w:rsidRDefault="00D174F5" w:rsidP="00653143">
      <w:pPr>
        <w:pStyle w:val="af6"/>
        <w:snapToGrid w:val="0"/>
        <w:spacing w:line="360" w:lineRule="auto"/>
        <w:ind w:left="420" w:firstLineChars="0" w:hanging="420"/>
      </w:pPr>
      <w:r w:rsidRPr="00D174F5">
        <w:t>[62]</w:t>
      </w:r>
      <w:r w:rsidRPr="00D174F5">
        <w:tab/>
        <w:t>Sitzmann V, Martel J, Bergman A, et al. Implicit Neural Representations with Periodic Activation Functions[C]// Advances in Neural Information Processing Systems, Curran Associates, Inc., 2020, 33: 7462–7473.</w:t>
      </w:r>
    </w:p>
    <w:p w14:paraId="74785361" w14:textId="77777777" w:rsidR="00D174F5" w:rsidRPr="00D174F5" w:rsidRDefault="00D174F5" w:rsidP="00653143">
      <w:pPr>
        <w:pStyle w:val="af6"/>
        <w:snapToGrid w:val="0"/>
        <w:spacing w:line="360" w:lineRule="auto"/>
        <w:ind w:left="420" w:firstLineChars="0" w:hanging="420"/>
      </w:pPr>
      <w:r w:rsidRPr="00D174F5">
        <w:t>[63]</w:t>
      </w:r>
      <w:r w:rsidRPr="00D174F5">
        <w:tab/>
        <w:t>Balažević I, Allen C, Hospedales T M. Hypernetwork knowledge graph embeddings[C]// Artificial neural networks and machine learning – ICANN 2019: Workshop and special sessions, Cham: Springer International Publishing, 2019: 553–565.</w:t>
      </w:r>
    </w:p>
    <w:p w14:paraId="4723AAAC" w14:textId="77777777" w:rsidR="00D174F5" w:rsidRPr="00D174F5" w:rsidRDefault="00D174F5" w:rsidP="00653143">
      <w:pPr>
        <w:pStyle w:val="af6"/>
        <w:snapToGrid w:val="0"/>
        <w:spacing w:line="360" w:lineRule="auto"/>
        <w:ind w:left="420" w:firstLineChars="0" w:hanging="420"/>
      </w:pPr>
      <w:r w:rsidRPr="00D174F5">
        <w:t>[64]</w:t>
      </w:r>
      <w:r w:rsidRPr="00D174F5">
        <w:tab/>
        <w:t>Nachmani E, Wolf L. Hyper-graph-network decoders for block codes[C]// Advances in neural information processing systems 32: Annual conference on neural information processing systems 2019, NeurIPS 2019, december 8-14, 2019, vancouver, BC, canada, 2019: 2326–2336.</w:t>
      </w:r>
    </w:p>
    <w:p w14:paraId="3E575AD5" w14:textId="77777777" w:rsidR="00D174F5" w:rsidRPr="00D174F5" w:rsidRDefault="00D174F5" w:rsidP="00653143">
      <w:pPr>
        <w:pStyle w:val="af6"/>
        <w:snapToGrid w:val="0"/>
        <w:spacing w:line="360" w:lineRule="auto"/>
        <w:ind w:left="420" w:firstLineChars="0" w:hanging="420"/>
      </w:pPr>
      <w:r w:rsidRPr="00D174F5">
        <w:t>[65]</w:t>
      </w:r>
      <w:r w:rsidRPr="00D174F5">
        <w:tab/>
        <w:t xml:space="preserve">Nachmani E, Wolf L. Molecule property prediction and classification with graph </w:t>
      </w:r>
      <w:r w:rsidRPr="00D174F5">
        <w:lastRenderedPageBreak/>
        <w:t>hypernetworks[J]. CoRR, 2020, abs/2002.00240.</w:t>
      </w:r>
    </w:p>
    <w:p w14:paraId="384468C2" w14:textId="77777777" w:rsidR="00D174F5" w:rsidRPr="00D174F5" w:rsidRDefault="00D174F5" w:rsidP="00653143">
      <w:pPr>
        <w:pStyle w:val="af6"/>
        <w:snapToGrid w:val="0"/>
        <w:spacing w:line="360" w:lineRule="auto"/>
        <w:ind w:left="420" w:firstLineChars="0" w:hanging="420"/>
      </w:pPr>
      <w:r w:rsidRPr="00D174F5">
        <w:t>[66]</w:t>
      </w:r>
      <w:r w:rsidRPr="00D174F5">
        <w:tab/>
        <w:t>Liu Z, Fang Y, Liu C, et al. Node-wise localization of graph neural networks[C]// Proceedings of the thirtieth international joint conference on artificial intelligence, IJCAI 2021, virtual event / montreal, canada, ijcai.org, 2021: 1520–1526.</w:t>
      </w:r>
    </w:p>
    <w:p w14:paraId="3373A9FA" w14:textId="77777777" w:rsidR="00D174F5" w:rsidRPr="00D174F5" w:rsidRDefault="00D174F5" w:rsidP="00653143">
      <w:pPr>
        <w:pStyle w:val="af6"/>
        <w:snapToGrid w:val="0"/>
        <w:spacing w:line="360" w:lineRule="auto"/>
        <w:ind w:left="420" w:firstLineChars="0" w:hanging="420"/>
      </w:pPr>
      <w:r w:rsidRPr="00D174F5">
        <w:t>[67]</w:t>
      </w:r>
      <w:r w:rsidRPr="00D174F5">
        <w:tab/>
        <w:t>Toutanova K, Chen D. Observed versus latent features for knowledge base and text inference[C]// Proceedings of the 3rd Workshop on Continuous Vector Space Models and their Compositionality, Beijing, China: 2015: 57–66.</w:t>
      </w:r>
    </w:p>
    <w:p w14:paraId="774CAAF1" w14:textId="77777777" w:rsidR="00D174F5" w:rsidRPr="00D174F5" w:rsidRDefault="00D174F5" w:rsidP="00653143">
      <w:pPr>
        <w:pStyle w:val="af6"/>
        <w:snapToGrid w:val="0"/>
        <w:spacing w:line="360" w:lineRule="auto"/>
        <w:ind w:left="420" w:firstLineChars="0" w:hanging="420"/>
      </w:pPr>
      <w:r w:rsidRPr="00D174F5">
        <w:t>[68]</w:t>
      </w:r>
      <w:r w:rsidRPr="00D174F5">
        <w:tab/>
        <w:t>Vaswani A, Shazeer N, Parmar N, et al. Attention is All you Need[C]// Advances in Neural Information Processing Systems 30: Annual Conference on Neural Information Processing Systems 2017, Long Beach, CA, USA: 2017: 5998–6008.</w:t>
      </w:r>
    </w:p>
    <w:p w14:paraId="5346D88F" w14:textId="77777777" w:rsidR="00D174F5" w:rsidRPr="00D174F5" w:rsidRDefault="00D174F5" w:rsidP="00653143">
      <w:pPr>
        <w:pStyle w:val="af6"/>
        <w:snapToGrid w:val="0"/>
        <w:spacing w:line="360" w:lineRule="auto"/>
        <w:ind w:left="420" w:firstLineChars="0" w:hanging="420"/>
      </w:pPr>
      <w:r w:rsidRPr="00D174F5">
        <w:t>[69]</w:t>
      </w:r>
      <w:r w:rsidRPr="00D174F5">
        <w:tab/>
        <w:t>Linmei H, Yang T, Shi C, et al. Heterogeneous graph attention networks for semi-supervised short text classification[C]// Proceedings of the 2019 conference on empirical methods in natural language processing and the 9th international joint conference on natural language processing (EMNLP-IJCNLP), Hong Kong, China: Association for Computational Linguistics, 2019: 4821–4830.</w:t>
      </w:r>
    </w:p>
    <w:p w14:paraId="5FEECD46" w14:textId="77777777" w:rsidR="00D174F5" w:rsidRPr="00D174F5" w:rsidRDefault="00D174F5" w:rsidP="00653143">
      <w:pPr>
        <w:pStyle w:val="af6"/>
        <w:snapToGrid w:val="0"/>
        <w:spacing w:line="360" w:lineRule="auto"/>
        <w:ind w:left="420" w:firstLineChars="0" w:hanging="420"/>
      </w:pPr>
      <w:r w:rsidRPr="00D174F5">
        <w:t>[70]</w:t>
      </w:r>
      <w:r w:rsidRPr="00D174F5">
        <w:tab/>
        <w:t>Hong H, Guo H, Lin Y, et al. An attention-based graph neural network for heterogeneous structural learning[C]// The thirty-fourth AAAI conference on artificial intelligence, AAAI 2020, the thirty-second innovative applications of artificial intelligence conference, IAAI 2020, the tenth AAAI symposium on educational advances in artificial intelligence, EAAI 2020, new york, NY, USA, february 7-12, 2020, AAAI Press, 2020: 4132–4139.</w:t>
      </w:r>
    </w:p>
    <w:p w14:paraId="6745E2C6" w14:textId="77777777" w:rsidR="00D174F5" w:rsidRPr="00D174F5" w:rsidRDefault="00D174F5" w:rsidP="00653143">
      <w:pPr>
        <w:pStyle w:val="af6"/>
        <w:snapToGrid w:val="0"/>
        <w:spacing w:line="360" w:lineRule="auto"/>
        <w:ind w:left="420" w:firstLineChars="0" w:hanging="420"/>
      </w:pPr>
      <w:r w:rsidRPr="00D174F5">
        <w:t>[71]</w:t>
      </w:r>
      <w:r w:rsidRPr="00D174F5">
        <w:tab/>
        <w:t>Ragesh R, Sellamanickam S, Iyer A, et al. HeteGCN: Heterogeneous graph convolutional networks for text classification[C]// the fourteenth ACM international conference on web search and data mining, virtual event, israel: ACM, 2021: 860–868.</w:t>
      </w:r>
    </w:p>
    <w:p w14:paraId="7F19B8CB" w14:textId="77777777" w:rsidR="00D174F5" w:rsidRPr="00D174F5" w:rsidRDefault="00D174F5" w:rsidP="00653143">
      <w:pPr>
        <w:pStyle w:val="af6"/>
        <w:snapToGrid w:val="0"/>
        <w:spacing w:line="360" w:lineRule="auto"/>
        <w:ind w:left="420" w:firstLineChars="0" w:hanging="420"/>
      </w:pPr>
      <w:r w:rsidRPr="00D174F5">
        <w:t>[72]</w:t>
      </w:r>
      <w:r w:rsidRPr="00D174F5">
        <w:tab/>
        <w:t>Wang P, Agarwal K, Ham C, et al. Self-supervised learning of contextual embeddings for link prediction in heterogeneous networks[C]// WWW ’21: The web conference 2021, virtual event / ljubljana, slovenia, april 19-23, 2021, ACM / IW3C2, 2021: 2946–2957.</w:t>
      </w:r>
    </w:p>
    <w:p w14:paraId="18D32F0C" w14:textId="77777777" w:rsidR="00D174F5" w:rsidRPr="00D174F5" w:rsidRDefault="00D174F5" w:rsidP="00653143">
      <w:pPr>
        <w:pStyle w:val="af6"/>
        <w:snapToGrid w:val="0"/>
        <w:spacing w:line="360" w:lineRule="auto"/>
        <w:ind w:left="420" w:firstLineChars="0" w:hanging="420"/>
      </w:pPr>
      <w:r w:rsidRPr="00D174F5">
        <w:t>[73]</w:t>
      </w:r>
      <w:r w:rsidRPr="00D174F5">
        <w:tab/>
        <w:t>Huang Z, Li X, Ye Y, et al. MR-GCN: Multi-Relational Graph Convolutional Networks based on Generalized Tensor Product[C]// Proceedings of the Twenty-Ninth International Joint Conference on Artificial Intelligence, IJCAI-20, International Joint Conferences on Artificial Intelligence Organization, 2020: 1258–1264.</w:t>
      </w:r>
    </w:p>
    <w:p w14:paraId="78C09707" w14:textId="77777777" w:rsidR="00D174F5" w:rsidRPr="00D174F5" w:rsidRDefault="00D174F5" w:rsidP="00653143">
      <w:pPr>
        <w:pStyle w:val="af6"/>
        <w:snapToGrid w:val="0"/>
        <w:spacing w:line="360" w:lineRule="auto"/>
        <w:ind w:left="420" w:firstLineChars="0" w:hanging="420"/>
      </w:pPr>
      <w:r w:rsidRPr="00D174F5">
        <w:t>[74]</w:t>
      </w:r>
      <w:r w:rsidRPr="00D174F5">
        <w:tab/>
        <w:t>Fu X, Zhang J, Meng Z, et al. Magnn: Metapath Aggregated Graph Neural Network for Heterogeneous Graph Embedding[C]// Proceedings of the web conference 2020, New York, NY, USA: Association for Computing Machinery, 2020: 2331–2341.</w:t>
      </w:r>
    </w:p>
    <w:p w14:paraId="0F6EE62D" w14:textId="77777777" w:rsidR="00D174F5" w:rsidRPr="00D174F5" w:rsidRDefault="00D174F5" w:rsidP="00653143">
      <w:pPr>
        <w:pStyle w:val="af6"/>
        <w:snapToGrid w:val="0"/>
        <w:spacing w:line="360" w:lineRule="auto"/>
        <w:ind w:left="420" w:firstLineChars="0" w:hanging="420"/>
      </w:pPr>
      <w:r w:rsidRPr="00D174F5">
        <w:t>[75]</w:t>
      </w:r>
      <w:r w:rsidRPr="00D174F5">
        <w:tab/>
        <w:t xml:space="preserve">Zhu J-Z, Jia Y-T, Xu J, et al. Modeling the Correlations of Relations for Knowledge Graph </w:t>
      </w:r>
      <w:r w:rsidRPr="00D174F5">
        <w:lastRenderedPageBreak/>
        <w:t>Embedding[J]. Journal of Computer Science and Technology, 2018, 33(2): 323–334.</w:t>
      </w:r>
    </w:p>
    <w:p w14:paraId="2C80FEED" w14:textId="77777777" w:rsidR="00D174F5" w:rsidRPr="00D174F5" w:rsidRDefault="00D174F5" w:rsidP="00653143">
      <w:pPr>
        <w:pStyle w:val="af6"/>
        <w:snapToGrid w:val="0"/>
        <w:spacing w:line="360" w:lineRule="auto"/>
        <w:ind w:left="420" w:firstLineChars="0" w:hanging="420"/>
      </w:pPr>
      <w:r w:rsidRPr="00D174F5">
        <w:t>[76]</w:t>
      </w:r>
      <w:r w:rsidRPr="00D174F5">
        <w:tab/>
        <w:t>Paszke A, Gross S, Massa F, et al. PyTorch: An imperative style, high-performance deep learning library[C]// Advances in neural information processing systems 32: Annual conference on neural information processing systems 2019, vancouver, BC, canada: 2019: 8024–8035.</w:t>
      </w:r>
    </w:p>
    <w:p w14:paraId="6BC094E0" w14:textId="77777777" w:rsidR="00D174F5" w:rsidRPr="00D174F5" w:rsidRDefault="00D174F5" w:rsidP="00653143">
      <w:pPr>
        <w:pStyle w:val="af6"/>
        <w:snapToGrid w:val="0"/>
        <w:spacing w:line="360" w:lineRule="auto"/>
        <w:ind w:left="420" w:firstLineChars="0" w:hanging="420"/>
      </w:pPr>
      <w:r w:rsidRPr="00D174F5">
        <w:t>[77]</w:t>
      </w:r>
      <w:r w:rsidRPr="00D174F5">
        <w:tab/>
        <w:t>Ruffinelli D, Broscheit S, Gemulla R. You CAN Teach an Old Dog New Tricks! On Training Knowledge Graph Embeddings[C]// 8th International Conference on Learning Representations, OpenReview.net, 2020.</w:t>
      </w:r>
    </w:p>
    <w:p w14:paraId="561C39DA" w14:textId="77777777" w:rsidR="00D174F5" w:rsidRPr="00D174F5" w:rsidRDefault="00D174F5" w:rsidP="00653143">
      <w:pPr>
        <w:pStyle w:val="af6"/>
        <w:snapToGrid w:val="0"/>
        <w:spacing w:line="360" w:lineRule="auto"/>
        <w:ind w:left="420" w:firstLineChars="0" w:hanging="420"/>
      </w:pPr>
      <w:r w:rsidRPr="00D174F5">
        <w:t>[78]</w:t>
      </w:r>
      <w:r w:rsidRPr="00D174F5">
        <w:tab/>
        <w:t>Sun Z, Vashishth S, Sanyal S, et al. A Re-evaluation of Knowledge Graph Completion Methods[C]// Proceedings of the 58th Annual Meeting of the Association for Computational Linguistics, Association for Computational Linguistics, 2020: 5516–5522.</w:t>
      </w:r>
    </w:p>
    <w:p w14:paraId="13E4505E" w14:textId="77777777" w:rsidR="00D174F5" w:rsidRPr="00D174F5" w:rsidRDefault="00D174F5" w:rsidP="00653143">
      <w:pPr>
        <w:pStyle w:val="af6"/>
        <w:snapToGrid w:val="0"/>
        <w:spacing w:line="360" w:lineRule="auto"/>
        <w:ind w:left="420" w:firstLineChars="0" w:hanging="420"/>
      </w:pPr>
      <w:r w:rsidRPr="00D174F5">
        <w:t>[79]</w:t>
      </w:r>
      <w:r w:rsidRPr="00D174F5">
        <w:tab/>
        <w:t>Cao Z, Xu Q, Yang Z, et al. Dual quaternion knowledge graph embeddings[C]// Thirty-fifth AAAI conference on artificial intelligence, AAAI Press, 2021: 6894–6902.</w:t>
      </w:r>
    </w:p>
    <w:p w14:paraId="38EBD667" w14:textId="77777777" w:rsidR="00D174F5" w:rsidRPr="00D174F5" w:rsidRDefault="00D174F5" w:rsidP="00653143">
      <w:pPr>
        <w:pStyle w:val="af6"/>
        <w:snapToGrid w:val="0"/>
        <w:spacing w:line="360" w:lineRule="auto"/>
        <w:ind w:left="420" w:firstLineChars="0" w:hanging="420"/>
      </w:pPr>
      <w:r w:rsidRPr="00D174F5">
        <w:t>[80]</w:t>
      </w:r>
      <w:r w:rsidRPr="00D174F5">
        <w:tab/>
        <w:t>Stoica G, Stretcu O, Platanios E A, et al. Contextual Parameter Generation for Knowledge Graph Link Prediction[C]// The Thirty-Fourth AAAI Conference on Artificial Intelligence, AAAI Press, 2020: 3000–3008.</w:t>
      </w:r>
    </w:p>
    <w:p w14:paraId="4A8D065C" w14:textId="77777777" w:rsidR="00D174F5" w:rsidRPr="00D174F5" w:rsidRDefault="00D174F5" w:rsidP="00653143">
      <w:pPr>
        <w:pStyle w:val="af6"/>
        <w:snapToGrid w:val="0"/>
        <w:spacing w:line="360" w:lineRule="auto"/>
        <w:ind w:left="420" w:firstLineChars="0" w:hanging="420"/>
      </w:pPr>
      <w:r w:rsidRPr="00D174F5">
        <w:t>[81]</w:t>
      </w:r>
      <w:r w:rsidRPr="00D174F5">
        <w:tab/>
        <w:t>Li Z, Liu H, Zhang Z, et al. Learning Knowledge Graph Embedding With Heterogeneous Relation Attention Networks[J]. IEEE Transactions on Neural Networks and Learning Systems, 2021: 1–13.</w:t>
      </w:r>
    </w:p>
    <w:p w14:paraId="1F39C234" w14:textId="77777777" w:rsidR="00D174F5" w:rsidRPr="00D174F5" w:rsidRDefault="00D174F5" w:rsidP="00653143">
      <w:pPr>
        <w:pStyle w:val="af6"/>
        <w:snapToGrid w:val="0"/>
        <w:spacing w:line="360" w:lineRule="auto"/>
        <w:ind w:left="420" w:firstLineChars="0" w:hanging="420"/>
      </w:pPr>
      <w:r w:rsidRPr="00D174F5">
        <w:t>[82]</w:t>
      </w:r>
      <w:r w:rsidRPr="00D174F5">
        <w:tab/>
        <w:t>Das R, Dhuliawala S, Zaheer M, et al. Go for a walk and arrive at the answer: Reasoning over paths in knowledge bases using reinforcement learning[C]// 6th international conference on learning representations, ICLR 2018, vancouver, BC, canada, april 30 - may 3, 2018, conference track proceedings, OpenReview.net, 2018.</w:t>
      </w:r>
    </w:p>
    <w:p w14:paraId="6BB28E8E" w14:textId="6A73D615" w:rsidR="00526236" w:rsidRPr="007B13F5" w:rsidRDefault="007B13F5" w:rsidP="00653143">
      <w:pPr>
        <w:pStyle w:val="aff0"/>
        <w:snapToGrid w:val="0"/>
        <w:spacing w:line="360" w:lineRule="auto"/>
      </w:pPr>
      <w:r w:rsidRPr="00613AB0">
        <w:rPr>
          <w:szCs w:val="21"/>
        </w:rPr>
        <w:fldChar w:fldCharType="end"/>
      </w:r>
    </w:p>
    <w:p w14:paraId="0FB89C15" w14:textId="77777777" w:rsidR="004270C1" w:rsidRPr="004270C1" w:rsidRDefault="004270C1" w:rsidP="00E94377">
      <w:pPr>
        <w:pStyle w:val="1"/>
        <w:spacing w:before="163" w:after="163"/>
      </w:pPr>
      <w:bookmarkStart w:id="250" w:name="_Toc508301644"/>
      <w:bookmarkStart w:id="251" w:name="_Toc50791925"/>
      <w:bookmarkStart w:id="252" w:name="_Toc100257537"/>
      <w:r>
        <w:rPr>
          <w:rFonts w:hint="eastAsia"/>
        </w:rPr>
        <w:lastRenderedPageBreak/>
        <w:t>攻读硕士期间取得的学术成果</w:t>
      </w:r>
      <w:bookmarkEnd w:id="250"/>
      <w:bookmarkEnd w:id="251"/>
      <w:bookmarkEnd w:id="252"/>
    </w:p>
    <w:p w14:paraId="7BA96F69" w14:textId="4F3BE5EF" w:rsidR="004270C1" w:rsidRDefault="00B16FA9" w:rsidP="0078267A">
      <w:pPr>
        <w:ind w:left="420" w:firstLineChars="0" w:hanging="420"/>
        <w:rPr>
          <w:lang/>
        </w:rPr>
      </w:pPr>
      <w:r w:rsidRPr="00B16FA9">
        <w:rPr>
          <w:lang/>
        </w:rPr>
        <w:t>[1]</w:t>
      </w:r>
      <w:r>
        <w:rPr>
          <w:lang/>
        </w:rPr>
        <w:t xml:space="preserve"> </w:t>
      </w:r>
      <w:r w:rsidRPr="00590719">
        <w:rPr>
          <w:b/>
          <w:bCs/>
          <w:lang/>
        </w:rPr>
        <w:t>Liu X</w:t>
      </w:r>
      <w:r w:rsidR="0035371E" w:rsidRPr="00590719">
        <w:rPr>
          <w:rFonts w:hint="eastAsia"/>
          <w:b/>
          <w:bCs/>
          <w:lang/>
        </w:rPr>
        <w:t>i</w:t>
      </w:r>
      <w:r w:rsidR="0035371E" w:rsidRPr="00590719">
        <w:rPr>
          <w:b/>
          <w:bCs/>
          <w:lang/>
        </w:rPr>
        <w:t>yang</w:t>
      </w:r>
      <w:r w:rsidRPr="00B16FA9">
        <w:rPr>
          <w:lang/>
        </w:rPr>
        <w:t>, Tan H</w:t>
      </w:r>
      <w:r w:rsidR="00AD02D9">
        <w:rPr>
          <w:rFonts w:hint="eastAsia"/>
          <w:lang/>
        </w:rPr>
        <w:t>uobin</w:t>
      </w:r>
      <w:r w:rsidRPr="00B16FA9">
        <w:rPr>
          <w:rFonts w:hint="eastAsia"/>
          <w:lang/>
        </w:rPr>
        <w:t>,</w:t>
      </w:r>
      <w:r w:rsidRPr="00B16FA9">
        <w:rPr>
          <w:lang/>
        </w:rPr>
        <w:t xml:space="preserve"> Chen Q</w:t>
      </w:r>
      <w:r w:rsidR="008C5ECD">
        <w:rPr>
          <w:rFonts w:hint="eastAsia"/>
          <w:lang/>
        </w:rPr>
        <w:t>inghong</w:t>
      </w:r>
      <w:r w:rsidRPr="00B16FA9">
        <w:rPr>
          <w:lang/>
        </w:rPr>
        <w:t>,</w:t>
      </w:r>
      <w:r w:rsidR="007E5421">
        <w:rPr>
          <w:lang/>
        </w:rPr>
        <w:t xml:space="preserve"> Lin Guangyan</w:t>
      </w:r>
      <w:r w:rsidRPr="00B16FA9">
        <w:rPr>
          <w:lang/>
        </w:rPr>
        <w:t>. RAGAT: Relation aware graph attention network for knowledge graph completion[J]. IEEE Access, 2021, 9: 20840–20849.</w:t>
      </w:r>
    </w:p>
    <w:p w14:paraId="2379E7C8" w14:textId="68BBEAD9" w:rsidR="0020320D" w:rsidRDefault="00945056" w:rsidP="0078267A">
      <w:pPr>
        <w:ind w:left="420" w:firstLineChars="0" w:hanging="420"/>
        <w:rPr>
          <w:lang/>
        </w:rPr>
      </w:pPr>
      <w:r>
        <w:rPr>
          <w:lang/>
        </w:rPr>
        <w:t>[2</w:t>
      </w:r>
      <w:r w:rsidR="00D3529D" w:rsidRPr="00D3529D">
        <w:rPr>
          <w:lang/>
        </w:rPr>
        <w:t>]</w:t>
      </w:r>
      <w:r w:rsidR="000E149E" w:rsidRPr="000E149E">
        <w:t xml:space="preserve"> </w:t>
      </w:r>
      <w:r w:rsidR="002D7AD1" w:rsidRPr="002D7AD1">
        <w:rPr>
          <w:lang/>
        </w:rPr>
        <w:t xml:space="preserve">Wang Ze, Lin Guangyan, Tan Huobin, Chen Qinghong and </w:t>
      </w:r>
      <w:r w:rsidR="002D7AD1" w:rsidRPr="002D7AD1">
        <w:rPr>
          <w:b/>
          <w:bCs/>
          <w:lang/>
        </w:rPr>
        <w:t>Liu Xiyang</w:t>
      </w:r>
      <w:r w:rsidR="002D7AD1" w:rsidRPr="002D7AD1">
        <w:rPr>
          <w:lang/>
        </w:rPr>
        <w:t>. CKAN: Collaborative Knowledge-aware Attentive Network for Recommender Systems[C]// Proceedings of the 43rd International ACM SIGIR Conference on Research and Development in Information Retrieval. 2020: 219–228.</w:t>
      </w:r>
    </w:p>
    <w:p w14:paraId="3AD51557" w14:textId="5009DF59" w:rsidR="00C11F37" w:rsidRDefault="00DE258E" w:rsidP="00E94377">
      <w:pPr>
        <w:pStyle w:val="1"/>
        <w:spacing w:before="163" w:after="163"/>
      </w:pPr>
      <w:bookmarkStart w:id="253" w:name="_Toc100257538"/>
      <w:r>
        <w:rPr>
          <w:rFonts w:hint="eastAsia"/>
        </w:rPr>
        <w:lastRenderedPageBreak/>
        <w:t>致谢</w:t>
      </w:r>
      <w:bookmarkEnd w:id="253"/>
    </w:p>
    <w:p w14:paraId="6A3ED714" w14:textId="2A716603" w:rsidR="00982164" w:rsidRDefault="00982164" w:rsidP="00982164">
      <w:pPr>
        <w:pStyle w:val="mainbody"/>
        <w:ind w:firstLine="480"/>
      </w:pPr>
      <w:r>
        <w:rPr>
          <w:rFonts w:hint="eastAsia"/>
        </w:rPr>
        <w:t>当我写下这句话时，我在北航又度过了匆匆的三年。如果说本科四年的经历是一种渐变的累积，让我从高中时的懵懂，逐渐开始转变为主动思考未来的人生道路；那么硕士这三年，就是我拥有了</w:t>
      </w:r>
      <w:r w:rsidR="004F048E">
        <w:rPr>
          <w:rFonts w:hint="eastAsia"/>
        </w:rPr>
        <w:t>自己的</w:t>
      </w:r>
      <w:r w:rsidR="009F239D">
        <w:rPr>
          <w:rFonts w:hint="eastAsia"/>
        </w:rPr>
        <w:t>想法</w:t>
      </w:r>
      <w:r>
        <w:rPr>
          <w:rFonts w:hint="eastAsia"/>
        </w:rPr>
        <w:t>，能够更加清晰而明确的追求某种自我认可。</w:t>
      </w:r>
    </w:p>
    <w:p w14:paraId="07CDFFCC" w14:textId="77777777" w:rsidR="00982164" w:rsidRDefault="00982164" w:rsidP="00982164">
      <w:pPr>
        <w:pStyle w:val="mainbody"/>
        <w:ind w:firstLine="480"/>
      </w:pPr>
      <w:r>
        <w:rPr>
          <w:rFonts w:hint="eastAsia"/>
        </w:rPr>
        <w:t>感谢谭老师一直以来对我的指导和帮助，感谢谭老师和林老师提供的具有良好氛围的实验室环境，我非常庆幸自己在当初在大三时选择谭老师作为自己的导师，当我有困惑时，谭老师总会耐心的帮助我解决疑问，提供意见。事实上很多情况下，作为一个学生没有很多的信息来源，也没有经验，面对许多的问题不知道应该选择，在这种情况下能够获得老师的意见，无疑是一种幸运。</w:t>
      </w:r>
    </w:p>
    <w:p w14:paraId="04DAED4F" w14:textId="20550A58" w:rsidR="00982164" w:rsidRDefault="00982164" w:rsidP="00982164">
      <w:pPr>
        <w:pStyle w:val="mainbody"/>
        <w:ind w:firstLine="480"/>
      </w:pPr>
      <w:r>
        <w:rPr>
          <w:rFonts w:hint="eastAsia"/>
        </w:rPr>
        <w:t>我同样感激实验室的其他伙伴，感谢王泽学长在我刚进入实验室时对我的带领和指导；感谢朱伯同同学和王子烈同学搭建的实验环境，特别是有很多实验技巧都是子烈指点的，让我受益良多；感谢陈清泓同学帮我修改小论文的语法。感谢所有实验室中帮助过我的伙伴，没有他们的工作，就没有</w:t>
      </w:r>
      <w:r w:rsidR="0069427B">
        <w:rPr>
          <w:rFonts w:hint="eastAsia"/>
        </w:rPr>
        <w:t>完成</w:t>
      </w:r>
      <w:r>
        <w:rPr>
          <w:rFonts w:hint="eastAsia"/>
        </w:rPr>
        <w:t>这篇论文的基础。</w:t>
      </w:r>
    </w:p>
    <w:p w14:paraId="5DCEAC04" w14:textId="544E7707" w:rsidR="00982164" w:rsidRDefault="00982164" w:rsidP="00982164">
      <w:pPr>
        <w:pStyle w:val="mainbody"/>
        <w:ind w:firstLine="480"/>
      </w:pPr>
      <w:r>
        <w:rPr>
          <w:rFonts w:hint="eastAsia"/>
        </w:rPr>
        <w:t>我还想感激自己的家人，他们是我前进的动力，是我在这世界上唯一也最温暖的家。</w:t>
      </w:r>
    </w:p>
    <w:p w14:paraId="5CA9F7C2" w14:textId="58A2B758" w:rsidR="00982164" w:rsidRDefault="00982164" w:rsidP="00982164">
      <w:pPr>
        <w:pStyle w:val="mainbody"/>
        <w:ind w:firstLine="480"/>
      </w:pPr>
      <w:r>
        <w:rPr>
          <w:rFonts w:hint="eastAsia"/>
        </w:rPr>
        <w:t>另外我想感谢这个和平</w:t>
      </w:r>
      <w:r w:rsidR="00B80328">
        <w:rPr>
          <w:rFonts w:hint="eastAsia"/>
        </w:rPr>
        <w:t>稳定</w:t>
      </w:r>
      <w:r>
        <w:rPr>
          <w:rFonts w:hint="eastAsia"/>
        </w:rPr>
        <w:t>的国家和社会。我常常思考，尽管</w:t>
      </w:r>
      <w:r w:rsidR="006327DE">
        <w:rPr>
          <w:rFonts w:hint="eastAsia"/>
        </w:rPr>
        <w:t>作为学生</w:t>
      </w:r>
      <w:r>
        <w:rPr>
          <w:rFonts w:hint="eastAsia"/>
        </w:rPr>
        <w:t>平时会遭遇不如意的事情，撞见各样的难题，但是所有的这些</w:t>
      </w:r>
      <w:r w:rsidR="00D24A3C">
        <w:rPr>
          <w:rFonts w:hint="eastAsia"/>
        </w:rPr>
        <w:t>问题</w:t>
      </w:r>
      <w:r>
        <w:rPr>
          <w:rFonts w:hint="eastAsia"/>
        </w:rPr>
        <w:t>是所有人都会有的吗？仅仅只需要考虑如何把事做好，不需要考虑衣食住行的基本需求，本身就是一种极大的幸运</w:t>
      </w:r>
      <w:r w:rsidR="005852FE">
        <w:rPr>
          <w:rFonts w:hint="eastAsia"/>
        </w:rPr>
        <w:t>。</w:t>
      </w:r>
    </w:p>
    <w:p w14:paraId="25CA3C2A" w14:textId="6886958B" w:rsidR="00127283" w:rsidRPr="00127283" w:rsidRDefault="00982164" w:rsidP="00982164">
      <w:pPr>
        <w:pStyle w:val="mainbody"/>
        <w:ind w:firstLine="480"/>
      </w:pPr>
      <w:r>
        <w:rPr>
          <w:rFonts w:hint="eastAsia"/>
        </w:rPr>
        <w:t>对于外人来说，看到的自己是一个个的标签，但对于个人来说，只有过程才是我之所以为我的根本。回想起三年发生的各种事情，我没有办法用或慷慨或激昂的语句来概括，最</w:t>
      </w:r>
      <w:r w:rsidR="007D1A8D">
        <w:rPr>
          <w:rFonts w:hint="eastAsia"/>
        </w:rPr>
        <w:t>准确的</w:t>
      </w:r>
      <w:r w:rsidR="000338FE">
        <w:rPr>
          <w:rFonts w:hint="eastAsia"/>
        </w:rPr>
        <w:t>总结可能</w:t>
      </w:r>
      <w:r>
        <w:rPr>
          <w:rFonts w:hint="eastAsia"/>
        </w:rPr>
        <w:t>是一个人努力的做了一点事，仅此而已。</w:t>
      </w:r>
    </w:p>
    <w:sectPr w:rsidR="00127283" w:rsidRPr="00127283" w:rsidSect="00C85A45">
      <w:headerReference w:type="even" r:id="rId47"/>
      <w:headerReference w:type="default" r:id="rId48"/>
      <w:footerReference w:type="even" r:id="rId49"/>
      <w:footerReference w:type="default" r:id="rId50"/>
      <w:pgSz w:w="11906" w:h="16838"/>
      <w:pgMar w:top="1418" w:right="1418" w:bottom="1418" w:left="1418" w:header="851" w:footer="851" w:gutter="0"/>
      <w:pgNumType w:start="1"/>
      <w:cols w:space="425"/>
      <w:docGrid w:type="linesAndChar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瀛 煜" w:date="2022-04-09T10:33:00Z" w:initials="瀛">
    <w:p w14:paraId="23AE555D" w14:textId="77777777" w:rsidR="003840C5" w:rsidRDefault="003840C5">
      <w:pPr>
        <w:pStyle w:val="af3"/>
        <w:ind w:firstLine="420"/>
      </w:pPr>
      <w:r>
        <w:rPr>
          <w:rStyle w:val="af2"/>
        </w:rPr>
        <w:annotationRef/>
      </w:r>
      <w:r>
        <w:rPr>
          <w:rFonts w:hint="eastAsia"/>
        </w:rPr>
        <w:t>含义不清？</w:t>
      </w:r>
    </w:p>
    <w:p w14:paraId="2EDD4311" w14:textId="6DDBC8AC" w:rsidR="003840C5" w:rsidRDefault="003840C5" w:rsidP="003840C5">
      <w:pPr>
        <w:pStyle w:val="af3"/>
        <w:ind w:firstLineChars="0" w:firstLine="0"/>
        <w:rPr>
          <w:rFonts w:hint="eastAsia"/>
        </w:rPr>
      </w:pPr>
    </w:p>
  </w:comment>
  <w:comment w:id="83" w:author="瀛 煜" w:date="2022-04-09T16:16:00Z" w:initials="瀛">
    <w:p w14:paraId="2AAA69EC" w14:textId="6F7A0BE8" w:rsidR="00772EAC" w:rsidRDefault="00772EAC">
      <w:pPr>
        <w:pStyle w:val="af3"/>
        <w:ind w:firstLine="420"/>
      </w:pPr>
      <w:r>
        <w:rPr>
          <w:rStyle w:val="af2"/>
        </w:rPr>
        <w:annotationRef/>
      </w:r>
      <w:r>
        <w:rPr>
          <w:rFonts w:hint="eastAsia"/>
        </w:rPr>
        <w:t>感觉不是特别通顺？</w:t>
      </w:r>
    </w:p>
  </w:comment>
  <w:comment w:id="91" w:author="瀛 煜" w:date="2022-04-09T13:21:00Z" w:initials="瀛">
    <w:p w14:paraId="77012454" w14:textId="5F678AD0" w:rsidR="00522444" w:rsidRDefault="00522444">
      <w:pPr>
        <w:pStyle w:val="af3"/>
        <w:ind w:firstLine="420"/>
      </w:pPr>
      <w:r>
        <w:rPr>
          <w:rStyle w:val="af2"/>
        </w:rPr>
        <w:annotationRef/>
      </w:r>
      <w:r>
        <w:rPr>
          <w:rFonts w:hint="eastAsia"/>
        </w:rPr>
        <w:t>一般图神经网络的深度</w:t>
      </w:r>
    </w:p>
  </w:comment>
  <w:comment w:id="144" w:author="瀛 煜" w:date="2022-04-09T13:34:00Z" w:initials="瀛">
    <w:p w14:paraId="30EC311E" w14:textId="77777777" w:rsidR="00502571" w:rsidRDefault="00502571">
      <w:pPr>
        <w:pStyle w:val="af3"/>
        <w:ind w:firstLine="420"/>
      </w:pPr>
      <w:r>
        <w:rPr>
          <w:rStyle w:val="af2"/>
        </w:rPr>
        <w:annotationRef/>
      </w:r>
      <w:r>
        <w:rPr>
          <w:rFonts w:hint="eastAsia"/>
        </w:rPr>
        <w:t>不必要吗</w:t>
      </w:r>
    </w:p>
    <w:p w14:paraId="6125D790" w14:textId="2A62F20A" w:rsidR="00502571" w:rsidRDefault="00502571">
      <w:pPr>
        <w:pStyle w:val="af3"/>
        <w:ind w:firstLine="480"/>
        <w:rPr>
          <w:rFonts w:hint="eastAsia"/>
        </w:rPr>
      </w:pPr>
    </w:p>
  </w:comment>
  <w:comment w:id="167" w:author="瀛 煜" w:date="2022-04-09T16:05:00Z" w:initials="瀛">
    <w:p w14:paraId="5C1DD3AF" w14:textId="1DF2AF0E" w:rsidR="00DB6D9A" w:rsidRDefault="00DB6D9A">
      <w:pPr>
        <w:pStyle w:val="af3"/>
        <w:ind w:firstLine="420"/>
      </w:pPr>
      <w:r>
        <w:rPr>
          <w:rStyle w:val="af2"/>
        </w:rPr>
        <w:annotationRef/>
      </w:r>
      <w:r>
        <w:rPr>
          <w:rFonts w:hint="eastAsia"/>
        </w:rPr>
        <w:t>卷积操作？</w:t>
      </w:r>
    </w:p>
  </w:comment>
  <w:comment w:id="179" w:author="瀛 煜" w:date="2022-04-09T13:46:00Z" w:initials="瀛">
    <w:p w14:paraId="3F545ED0" w14:textId="09CE578A" w:rsidR="007E30DC" w:rsidRDefault="007E30DC">
      <w:pPr>
        <w:pStyle w:val="af3"/>
        <w:ind w:firstLine="420"/>
      </w:pPr>
      <w:r>
        <w:rPr>
          <w:rStyle w:val="af2"/>
        </w:rPr>
        <w:annotationRef/>
      </w:r>
      <w:r>
        <w:rPr>
          <w:rFonts w:hint="eastAsia"/>
        </w:rPr>
        <w:t>即？</w:t>
      </w:r>
    </w:p>
  </w:comment>
  <w:comment w:id="181" w:author="瀛 煜" w:date="2022-04-09T13:48:00Z" w:initials="瀛">
    <w:p w14:paraId="4A05C152" w14:textId="25251EE8" w:rsidR="007E30DC" w:rsidRDefault="007E30DC">
      <w:pPr>
        <w:pStyle w:val="af3"/>
        <w:ind w:firstLine="420"/>
      </w:pPr>
      <w:r>
        <w:rPr>
          <w:rStyle w:val="af2"/>
        </w:rPr>
        <w:annotationRef/>
      </w:r>
      <w:r>
        <w:rPr>
          <w:rFonts w:hint="eastAsia"/>
        </w:rPr>
        <w:t>了</w:t>
      </w:r>
    </w:p>
  </w:comment>
  <w:comment w:id="203" w:author="瀛 煜" w:date="2022-04-09T16:33:00Z" w:initials="瀛">
    <w:p w14:paraId="2BA53DD7" w14:textId="0B6EA0A5" w:rsidR="0041169D" w:rsidRDefault="0041169D">
      <w:pPr>
        <w:pStyle w:val="af3"/>
        <w:ind w:firstLine="420"/>
      </w:pPr>
      <w:r>
        <w:rPr>
          <w:rStyle w:val="af2"/>
        </w:rPr>
        <w:annotationRef/>
      </w:r>
      <w:r>
        <w:rPr>
          <w:rFonts w:hint="eastAsia"/>
        </w:rPr>
        <w:t>不太通顺？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DD4311" w15:done="0"/>
  <w15:commentEx w15:paraId="2AAA69EC" w15:done="0"/>
  <w15:commentEx w15:paraId="77012454" w15:done="0"/>
  <w15:commentEx w15:paraId="6125D790" w15:done="0"/>
  <w15:commentEx w15:paraId="5C1DD3AF" w15:done="0"/>
  <w15:commentEx w15:paraId="3F545ED0" w15:done="0"/>
  <w15:commentEx w15:paraId="4A05C152" w15:done="0"/>
  <w15:commentEx w15:paraId="2BA53D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BDF7A" w16cex:dateUtc="2022-04-09T02:33:00Z"/>
  <w16cex:commentExtensible w16cex:durableId="25FC2FF0" w16cex:dateUtc="2022-04-09T08:16:00Z"/>
  <w16cex:commentExtensible w16cex:durableId="25FC06ED" w16cex:dateUtc="2022-04-09T05:21:00Z"/>
  <w16cex:commentExtensible w16cex:durableId="25FC09DE" w16cex:dateUtc="2022-04-09T05:34:00Z"/>
  <w16cex:commentExtensible w16cex:durableId="25FC2D36" w16cex:dateUtc="2022-04-09T08:05:00Z"/>
  <w16cex:commentExtensible w16cex:durableId="25FC0CBF" w16cex:dateUtc="2022-04-09T05:46:00Z"/>
  <w16cex:commentExtensible w16cex:durableId="25FC0D20" w16cex:dateUtc="2022-04-09T05:48:00Z"/>
  <w16cex:commentExtensible w16cex:durableId="25FC33E5" w16cex:dateUtc="2022-04-09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DD4311" w16cid:durableId="25FBDF7A"/>
  <w16cid:commentId w16cid:paraId="2AAA69EC" w16cid:durableId="25FC2FF0"/>
  <w16cid:commentId w16cid:paraId="77012454" w16cid:durableId="25FC06ED"/>
  <w16cid:commentId w16cid:paraId="6125D790" w16cid:durableId="25FC09DE"/>
  <w16cid:commentId w16cid:paraId="5C1DD3AF" w16cid:durableId="25FC2D36"/>
  <w16cid:commentId w16cid:paraId="3F545ED0" w16cid:durableId="25FC0CBF"/>
  <w16cid:commentId w16cid:paraId="4A05C152" w16cid:durableId="25FC0D20"/>
  <w16cid:commentId w16cid:paraId="2BA53DD7" w16cid:durableId="25FC33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6DEA6" w14:textId="77777777" w:rsidR="007E366D" w:rsidRDefault="007E366D">
      <w:pPr>
        <w:ind w:firstLine="480"/>
      </w:pPr>
      <w:r>
        <w:separator/>
      </w:r>
    </w:p>
  </w:endnote>
  <w:endnote w:type="continuationSeparator" w:id="0">
    <w:p w14:paraId="149DD474" w14:textId="77777777" w:rsidR="007E366D" w:rsidRDefault="007E366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PMingLiU"/>
    <w:charset w:val="88"/>
    <w:family w:val="swiss"/>
    <w:pitch w:val="default"/>
    <w:sig w:usb0="00000001" w:usb1="08080000" w:usb2="00000010" w:usb3="00000000" w:csb0="00100000" w:csb1="00000000"/>
  </w:font>
  <w:font w:name="ˎ̥">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华文行楷">
    <w:altName w:val="STXingkai"/>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A4007" w14:textId="444C2A53" w:rsidR="00D5332B" w:rsidRPr="003F2F75" w:rsidRDefault="00D5332B" w:rsidP="000F13BD">
    <w:pPr>
      <w:pStyle w:val="ad"/>
      <w:jc w:val="center"/>
      <w:rPr>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891C1" w14:textId="6999F134" w:rsidR="00D5332B" w:rsidRDefault="00D5332B">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EFEF6" w14:textId="77777777" w:rsidR="00887D92" w:rsidRPr="00186B8C" w:rsidRDefault="00887D92" w:rsidP="00887D92">
    <w:pPr>
      <w:pStyle w:val="ad"/>
      <w:framePr w:wrap="none" w:vAnchor="text" w:hAnchor="page" w:x="6124" w:y="1"/>
      <w:rPr>
        <w:rFonts w:ascii="宋体" w:hAnsi="宋体"/>
        <w:sz w:val="21"/>
        <w:szCs w:val="21"/>
      </w:rPr>
    </w:pPr>
    <w:r w:rsidRPr="00186B8C">
      <w:rPr>
        <w:rStyle w:val="af9"/>
        <w:rFonts w:ascii="宋体" w:hAnsi="宋体"/>
        <w:sz w:val="21"/>
        <w:szCs w:val="21"/>
      </w:rPr>
      <w:t>I</w:t>
    </w:r>
  </w:p>
  <w:p w14:paraId="3D413865" w14:textId="77777777" w:rsidR="00D5332B" w:rsidRDefault="00D5332B">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6E570" w14:textId="77777777" w:rsidR="00DF77AC" w:rsidRPr="00D01CB3" w:rsidRDefault="00DF77AC" w:rsidP="00DF77AC">
    <w:pPr>
      <w:pStyle w:val="ad"/>
      <w:framePr w:wrap="none" w:vAnchor="text" w:hAnchor="page" w:x="6124" w:y="1"/>
      <w:rPr>
        <w:sz w:val="21"/>
        <w:szCs w:val="21"/>
      </w:rPr>
    </w:pPr>
    <w:r w:rsidRPr="00D01CB3">
      <w:rPr>
        <w:rStyle w:val="af9"/>
        <w:sz w:val="21"/>
        <w:szCs w:val="21"/>
      </w:rPr>
      <w:fldChar w:fldCharType="begin"/>
    </w:r>
    <w:r w:rsidRPr="00D01CB3">
      <w:rPr>
        <w:rStyle w:val="af9"/>
        <w:sz w:val="21"/>
        <w:szCs w:val="21"/>
      </w:rPr>
      <w:instrText xml:space="preserve"> PAGE  \* MERGEFORMAT </w:instrText>
    </w:r>
    <w:r w:rsidRPr="00D01CB3">
      <w:rPr>
        <w:rStyle w:val="af9"/>
        <w:sz w:val="21"/>
        <w:szCs w:val="21"/>
      </w:rPr>
      <w:fldChar w:fldCharType="separate"/>
    </w:r>
    <w:r w:rsidRPr="00D01CB3">
      <w:rPr>
        <w:rStyle w:val="af9"/>
        <w:sz w:val="21"/>
        <w:szCs w:val="21"/>
      </w:rPr>
      <w:t>V</w:t>
    </w:r>
    <w:r w:rsidRPr="00D01CB3">
      <w:rPr>
        <w:rStyle w:val="af9"/>
        <w:sz w:val="21"/>
        <w:szCs w:val="21"/>
      </w:rPr>
      <w:fldChar w:fldCharType="end"/>
    </w:r>
  </w:p>
  <w:p w14:paraId="4CECC97C" w14:textId="77777777" w:rsidR="00DF77AC" w:rsidRPr="003F2F75" w:rsidRDefault="00DF77AC" w:rsidP="000F13BD">
    <w:pPr>
      <w:pStyle w:val="ad"/>
      <w:jc w:val="center"/>
      <w:rPr>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C6959" w14:textId="77777777" w:rsidR="0052130F" w:rsidRPr="00D01CB3" w:rsidRDefault="0052130F" w:rsidP="0052130F">
    <w:pPr>
      <w:pStyle w:val="ad"/>
      <w:framePr w:wrap="none" w:vAnchor="text" w:hAnchor="page" w:x="6124" w:y="1"/>
      <w:rPr>
        <w:sz w:val="21"/>
        <w:szCs w:val="21"/>
      </w:rPr>
    </w:pPr>
    <w:r w:rsidRPr="00D01CB3">
      <w:rPr>
        <w:rStyle w:val="af9"/>
        <w:sz w:val="21"/>
        <w:szCs w:val="21"/>
      </w:rPr>
      <w:fldChar w:fldCharType="begin"/>
    </w:r>
    <w:r w:rsidRPr="00D01CB3">
      <w:rPr>
        <w:rStyle w:val="af9"/>
        <w:sz w:val="21"/>
        <w:szCs w:val="21"/>
      </w:rPr>
      <w:instrText xml:space="preserve"> PAGE  \* MERGEFORMAT </w:instrText>
    </w:r>
    <w:r w:rsidRPr="00D01CB3">
      <w:rPr>
        <w:rStyle w:val="af9"/>
        <w:sz w:val="21"/>
        <w:szCs w:val="21"/>
      </w:rPr>
      <w:fldChar w:fldCharType="separate"/>
    </w:r>
    <w:r w:rsidRPr="00D01CB3">
      <w:rPr>
        <w:rStyle w:val="af9"/>
        <w:sz w:val="21"/>
        <w:szCs w:val="21"/>
      </w:rPr>
      <w:t>I</w:t>
    </w:r>
    <w:r w:rsidRPr="00D01CB3">
      <w:rPr>
        <w:rStyle w:val="af9"/>
        <w:sz w:val="21"/>
        <w:szCs w:val="21"/>
      </w:rPr>
      <w:fldChar w:fldCharType="end"/>
    </w:r>
  </w:p>
  <w:p w14:paraId="0BC27505" w14:textId="77777777" w:rsidR="0052130F" w:rsidRDefault="0052130F">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2DADC" w14:textId="061877C1" w:rsidR="00FD44EB" w:rsidRPr="00186B8C" w:rsidRDefault="00696F73" w:rsidP="00887D92">
    <w:pPr>
      <w:pStyle w:val="ad"/>
      <w:framePr w:wrap="none" w:vAnchor="text" w:hAnchor="page" w:x="6124" w:y="1"/>
      <w:rPr>
        <w:rFonts w:ascii="宋体" w:hAnsi="宋体"/>
        <w:sz w:val="21"/>
        <w:szCs w:val="21"/>
      </w:rPr>
    </w:pPr>
    <w:r>
      <w:rPr>
        <w:rStyle w:val="af9"/>
        <w:rFonts w:ascii="宋体" w:hAnsi="宋体"/>
        <w:sz w:val="21"/>
        <w:szCs w:val="21"/>
      </w:rPr>
      <w:fldChar w:fldCharType="begin"/>
    </w:r>
    <w:r>
      <w:rPr>
        <w:rStyle w:val="af9"/>
        <w:rFonts w:ascii="宋体" w:hAnsi="宋体"/>
        <w:sz w:val="21"/>
        <w:szCs w:val="21"/>
      </w:rPr>
      <w:instrText xml:space="preserve"> PAGE  \* MERGEFORMAT </w:instrText>
    </w:r>
    <w:r>
      <w:rPr>
        <w:rStyle w:val="af9"/>
        <w:rFonts w:ascii="宋体" w:hAnsi="宋体"/>
        <w:sz w:val="21"/>
        <w:szCs w:val="21"/>
      </w:rPr>
      <w:fldChar w:fldCharType="separate"/>
    </w:r>
    <w:r>
      <w:rPr>
        <w:rStyle w:val="af9"/>
        <w:rFonts w:ascii="宋体" w:hAnsi="宋体"/>
        <w:noProof/>
        <w:sz w:val="21"/>
        <w:szCs w:val="21"/>
      </w:rPr>
      <w:t>XV</w:t>
    </w:r>
    <w:r>
      <w:rPr>
        <w:rStyle w:val="af9"/>
        <w:rFonts w:ascii="宋体" w:hAnsi="宋体"/>
        <w:sz w:val="21"/>
        <w:szCs w:val="21"/>
      </w:rPr>
      <w:fldChar w:fldCharType="end"/>
    </w:r>
  </w:p>
  <w:p w14:paraId="2DE2FE98" w14:textId="77777777" w:rsidR="00FD44EB" w:rsidRDefault="00FD44EB">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Fonts w:ascii="宋体" w:hAnsi="宋体"/>
        <w:sz w:val="21"/>
        <w:szCs w:val="21"/>
      </w:rPr>
      <w:id w:val="-431735827"/>
      <w:docPartObj>
        <w:docPartGallery w:val="Page Numbers (Bottom of Page)"/>
        <w:docPartUnique/>
      </w:docPartObj>
    </w:sdtPr>
    <w:sdtEndPr>
      <w:rPr>
        <w:rStyle w:val="a0"/>
      </w:rPr>
    </w:sdtEndPr>
    <w:sdtContent>
      <w:p w14:paraId="211CD39B" w14:textId="77777777" w:rsidR="00F669F2" w:rsidRPr="009B6DCC" w:rsidRDefault="00F669F2" w:rsidP="00F669F2">
        <w:pPr>
          <w:pStyle w:val="ad"/>
          <w:framePr w:wrap="none" w:vAnchor="text" w:hAnchor="page" w:x="6152" w:y="1"/>
          <w:rPr>
            <w:rFonts w:ascii="宋体" w:hAnsi="宋体"/>
            <w:sz w:val="21"/>
            <w:szCs w:val="21"/>
          </w:rPr>
        </w:pPr>
        <w:r w:rsidRPr="009B6DCC">
          <w:rPr>
            <w:rStyle w:val="af9"/>
            <w:rFonts w:ascii="宋体" w:hAnsi="宋体"/>
            <w:sz w:val="21"/>
            <w:szCs w:val="21"/>
          </w:rPr>
          <w:fldChar w:fldCharType="begin"/>
        </w:r>
        <w:r w:rsidRPr="009B6DCC">
          <w:rPr>
            <w:rStyle w:val="af9"/>
            <w:rFonts w:ascii="宋体" w:hAnsi="宋体"/>
            <w:sz w:val="21"/>
            <w:szCs w:val="21"/>
          </w:rPr>
          <w:instrText xml:space="preserve"> PAGE </w:instrText>
        </w:r>
        <w:r w:rsidRPr="009B6DCC">
          <w:rPr>
            <w:rStyle w:val="af9"/>
            <w:rFonts w:ascii="宋体" w:hAnsi="宋体"/>
            <w:sz w:val="21"/>
            <w:szCs w:val="21"/>
          </w:rPr>
          <w:fldChar w:fldCharType="separate"/>
        </w:r>
        <w:r w:rsidRPr="009B6DCC">
          <w:rPr>
            <w:rStyle w:val="af9"/>
            <w:rFonts w:ascii="宋体" w:hAnsi="宋体"/>
            <w:sz w:val="21"/>
            <w:szCs w:val="21"/>
          </w:rPr>
          <w:t>1</w:t>
        </w:r>
        <w:r w:rsidRPr="009B6DCC">
          <w:rPr>
            <w:rStyle w:val="af9"/>
            <w:rFonts w:ascii="宋体" w:hAnsi="宋体"/>
            <w:sz w:val="21"/>
            <w:szCs w:val="21"/>
          </w:rPr>
          <w:fldChar w:fldCharType="end"/>
        </w:r>
      </w:p>
    </w:sdtContent>
  </w:sdt>
  <w:p w14:paraId="1514ADB3" w14:textId="1AC54C43" w:rsidR="006110EF" w:rsidRPr="003F2F75" w:rsidRDefault="006110EF" w:rsidP="000F13BD">
    <w:pPr>
      <w:pStyle w:val="ad"/>
      <w:jc w:val="center"/>
      <w:rPr>
        <w:sz w:val="21"/>
        <w:szCs w:val="2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Fonts w:ascii="宋体" w:hAnsi="宋体"/>
        <w:sz w:val="21"/>
        <w:szCs w:val="21"/>
      </w:rPr>
      <w:id w:val="-811560820"/>
      <w:docPartObj>
        <w:docPartGallery w:val="Page Numbers (Bottom of Page)"/>
        <w:docPartUnique/>
      </w:docPartObj>
    </w:sdtPr>
    <w:sdtEndPr>
      <w:rPr>
        <w:rStyle w:val="a0"/>
      </w:rPr>
    </w:sdtEndPr>
    <w:sdtContent>
      <w:p w14:paraId="52CE4A24" w14:textId="77777777" w:rsidR="00D5332B" w:rsidRPr="0050301A" w:rsidRDefault="00D5332B" w:rsidP="000B32FC">
        <w:pPr>
          <w:pStyle w:val="ad"/>
          <w:framePr w:wrap="none" w:vAnchor="text" w:hAnchor="page" w:x="6152" w:y="3"/>
          <w:rPr>
            <w:rFonts w:ascii="宋体" w:hAnsi="宋体"/>
            <w:sz w:val="21"/>
            <w:szCs w:val="21"/>
          </w:rPr>
        </w:pPr>
        <w:r w:rsidRPr="0050301A">
          <w:rPr>
            <w:rStyle w:val="af9"/>
            <w:rFonts w:ascii="宋体" w:hAnsi="宋体"/>
            <w:sz w:val="21"/>
            <w:szCs w:val="21"/>
          </w:rPr>
          <w:fldChar w:fldCharType="begin"/>
        </w:r>
        <w:r w:rsidRPr="0050301A">
          <w:rPr>
            <w:rStyle w:val="af9"/>
            <w:rFonts w:ascii="宋体" w:hAnsi="宋体"/>
            <w:sz w:val="21"/>
            <w:szCs w:val="21"/>
          </w:rPr>
          <w:instrText xml:space="preserve"> PAGE </w:instrText>
        </w:r>
        <w:r w:rsidRPr="0050301A">
          <w:rPr>
            <w:rStyle w:val="af9"/>
            <w:rFonts w:ascii="宋体" w:hAnsi="宋体"/>
            <w:sz w:val="21"/>
            <w:szCs w:val="21"/>
          </w:rPr>
          <w:fldChar w:fldCharType="separate"/>
        </w:r>
        <w:r w:rsidRPr="0050301A">
          <w:rPr>
            <w:rStyle w:val="af9"/>
            <w:rFonts w:ascii="宋体" w:hAnsi="宋体"/>
            <w:noProof/>
            <w:sz w:val="21"/>
            <w:szCs w:val="21"/>
          </w:rPr>
          <w:t>1</w:t>
        </w:r>
        <w:r w:rsidRPr="0050301A">
          <w:rPr>
            <w:rStyle w:val="af9"/>
            <w:rFonts w:ascii="宋体" w:hAnsi="宋体"/>
            <w:sz w:val="21"/>
            <w:szCs w:val="21"/>
          </w:rPr>
          <w:fldChar w:fldCharType="end"/>
        </w:r>
      </w:p>
    </w:sdtContent>
  </w:sdt>
  <w:p w14:paraId="4EFF1813" w14:textId="77777777" w:rsidR="00D5332B" w:rsidRPr="003F2F75" w:rsidRDefault="00D5332B" w:rsidP="002455A5">
    <w:pPr>
      <w:pStyle w:val="ad"/>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0A2F8" w14:textId="77777777" w:rsidR="007E366D" w:rsidRDefault="007E366D">
      <w:pPr>
        <w:ind w:firstLine="480"/>
      </w:pPr>
      <w:r>
        <w:separator/>
      </w:r>
    </w:p>
  </w:footnote>
  <w:footnote w:type="continuationSeparator" w:id="0">
    <w:p w14:paraId="3A7FEC88" w14:textId="77777777" w:rsidR="007E366D" w:rsidRDefault="007E366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57141" w14:textId="6360322E" w:rsidR="00D5332B" w:rsidRPr="00275F03" w:rsidRDefault="00D5332B" w:rsidP="00CE2F3A">
    <w:pPr>
      <w:widowControl/>
      <w:tabs>
        <w:tab w:val="center" w:pos="4153"/>
        <w:tab w:val="right" w:pos="8306"/>
      </w:tabs>
      <w:snapToGrid w:val="0"/>
      <w:spacing w:line="240" w:lineRule="auto"/>
      <w:ind w:firstLineChars="0" w:firstLine="0"/>
      <w:jc w:val="center"/>
      <w:rPr>
        <w:kern w:val="0"/>
        <w:sz w:val="18"/>
        <w:szCs w:val="18"/>
        <w:lang w:bidi="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8AFE" w14:textId="65F5E3B7" w:rsidR="00D5332B" w:rsidRPr="00511831" w:rsidRDefault="00D5332B" w:rsidP="00F17330">
    <w:pPr>
      <w:pStyle w:val="ab"/>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F4EF5" w14:textId="77777777" w:rsidR="00D5332B" w:rsidRDefault="00D5332B">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18A14" w14:textId="2674B690" w:rsidR="004C13A1" w:rsidRPr="00275F03" w:rsidRDefault="004C13A1" w:rsidP="004C13A1">
    <w:pPr>
      <w:widowControl/>
      <w:pBdr>
        <w:bottom w:val="single" w:sz="6" w:space="1" w:color="auto"/>
      </w:pBdr>
      <w:tabs>
        <w:tab w:val="center" w:pos="4153"/>
        <w:tab w:val="right" w:pos="8306"/>
      </w:tabs>
      <w:snapToGrid w:val="0"/>
      <w:spacing w:line="240" w:lineRule="auto"/>
      <w:ind w:firstLineChars="0" w:firstLine="0"/>
      <w:jc w:val="center"/>
      <w:rPr>
        <w:kern w:val="0"/>
        <w:sz w:val="18"/>
        <w:szCs w:val="18"/>
        <w:lang w:bidi="en-US"/>
      </w:rPr>
    </w:pPr>
    <w:r w:rsidRPr="00A45093">
      <w:rPr>
        <w:kern w:val="0"/>
        <w:sz w:val="18"/>
        <w:szCs w:val="18"/>
        <w:highlight w:val="yellow"/>
        <w:lang w:bidi="en-US"/>
        <w:rPrChange w:id="254" w:author="瀛 煜" w:date="2022-04-09T09:48:00Z">
          <w:rPr>
            <w:kern w:val="0"/>
            <w:sz w:val="18"/>
            <w:szCs w:val="18"/>
            <w:lang w:bidi="en-US"/>
          </w:rPr>
        </w:rPrChange>
      </w:rPr>
      <w:fldChar w:fldCharType="begin"/>
    </w:r>
    <w:r w:rsidRPr="00A45093">
      <w:rPr>
        <w:kern w:val="0"/>
        <w:sz w:val="18"/>
        <w:szCs w:val="18"/>
        <w:highlight w:val="yellow"/>
        <w:lang w:bidi="en-US"/>
        <w:rPrChange w:id="255" w:author="瀛 煜" w:date="2022-04-09T09:48:00Z">
          <w:rPr>
            <w:kern w:val="0"/>
            <w:sz w:val="18"/>
            <w:szCs w:val="18"/>
            <w:lang w:bidi="en-US"/>
          </w:rPr>
        </w:rPrChange>
      </w:rPr>
      <w:instrText xml:space="preserve"> </w:instrText>
    </w:r>
    <w:r w:rsidRPr="00A45093">
      <w:rPr>
        <w:rFonts w:hint="eastAsia"/>
        <w:kern w:val="0"/>
        <w:sz w:val="18"/>
        <w:szCs w:val="18"/>
        <w:highlight w:val="yellow"/>
        <w:lang w:bidi="en-US"/>
        <w:rPrChange w:id="256" w:author="瀛 煜" w:date="2022-04-09T09:48:00Z">
          <w:rPr>
            <w:rFonts w:hint="eastAsia"/>
            <w:kern w:val="0"/>
            <w:sz w:val="18"/>
            <w:szCs w:val="18"/>
            <w:lang w:bidi="en-US"/>
          </w:rPr>
        </w:rPrChange>
      </w:rPr>
      <w:instrText>STYLEREF "Heading 1" \* MERGEFORMAT</w:instrText>
    </w:r>
    <w:r w:rsidRPr="00A45093">
      <w:rPr>
        <w:kern w:val="0"/>
        <w:sz w:val="18"/>
        <w:szCs w:val="18"/>
        <w:highlight w:val="yellow"/>
        <w:lang w:bidi="en-US"/>
        <w:rPrChange w:id="257" w:author="瀛 煜" w:date="2022-04-09T09:48:00Z">
          <w:rPr>
            <w:kern w:val="0"/>
            <w:sz w:val="18"/>
            <w:szCs w:val="18"/>
            <w:lang w:bidi="en-US"/>
          </w:rPr>
        </w:rPrChange>
      </w:rPr>
      <w:instrText xml:space="preserve"> </w:instrText>
    </w:r>
    <w:r w:rsidRPr="00A45093">
      <w:rPr>
        <w:kern w:val="0"/>
        <w:sz w:val="18"/>
        <w:szCs w:val="18"/>
        <w:highlight w:val="yellow"/>
        <w:lang w:bidi="en-US"/>
        <w:rPrChange w:id="258" w:author="瀛 煜" w:date="2022-04-09T09:48:00Z">
          <w:rPr>
            <w:kern w:val="0"/>
            <w:sz w:val="18"/>
            <w:szCs w:val="18"/>
            <w:lang w:bidi="en-US"/>
          </w:rPr>
        </w:rPrChange>
      </w:rPr>
      <w:fldChar w:fldCharType="separate"/>
    </w:r>
    <w:r w:rsidR="0041169D">
      <w:rPr>
        <w:rFonts w:hint="eastAsia"/>
        <w:b/>
        <w:bCs/>
        <w:noProof/>
        <w:kern w:val="0"/>
        <w:sz w:val="18"/>
        <w:szCs w:val="18"/>
        <w:highlight w:val="yellow"/>
        <w:lang w:bidi="en-US"/>
      </w:rPr>
      <w:t>错误</w:t>
    </w:r>
    <w:r w:rsidR="0041169D">
      <w:rPr>
        <w:rFonts w:hint="eastAsia"/>
        <w:b/>
        <w:bCs/>
        <w:noProof/>
        <w:kern w:val="0"/>
        <w:sz w:val="18"/>
        <w:szCs w:val="18"/>
        <w:highlight w:val="yellow"/>
        <w:lang w:bidi="en-US"/>
      </w:rPr>
      <w:t>!</w:t>
    </w:r>
    <w:r w:rsidR="0041169D">
      <w:rPr>
        <w:rFonts w:hint="eastAsia"/>
        <w:b/>
        <w:bCs/>
        <w:noProof/>
        <w:kern w:val="0"/>
        <w:sz w:val="18"/>
        <w:szCs w:val="18"/>
        <w:highlight w:val="yellow"/>
        <w:lang w:bidi="en-US"/>
      </w:rPr>
      <w:t>使用“开始”选项卡将</w:t>
    </w:r>
    <w:r w:rsidR="0041169D">
      <w:rPr>
        <w:rFonts w:hint="eastAsia"/>
        <w:b/>
        <w:bCs/>
        <w:noProof/>
        <w:kern w:val="0"/>
        <w:sz w:val="18"/>
        <w:szCs w:val="18"/>
        <w:highlight w:val="yellow"/>
        <w:lang w:bidi="en-US"/>
      </w:rPr>
      <w:t xml:space="preserve"> Heading 1 </w:t>
    </w:r>
    <w:r w:rsidR="0041169D">
      <w:rPr>
        <w:rFonts w:hint="eastAsia"/>
        <w:b/>
        <w:bCs/>
        <w:noProof/>
        <w:kern w:val="0"/>
        <w:sz w:val="18"/>
        <w:szCs w:val="18"/>
        <w:highlight w:val="yellow"/>
        <w:lang w:bidi="en-US"/>
      </w:rPr>
      <w:t>应用于要在此处显示的文字。</w:t>
    </w:r>
    <w:r w:rsidRPr="00A45093">
      <w:rPr>
        <w:kern w:val="0"/>
        <w:sz w:val="18"/>
        <w:szCs w:val="18"/>
        <w:highlight w:val="yellow"/>
        <w:lang w:bidi="en-US"/>
        <w:rPrChange w:id="259" w:author="瀛 煜" w:date="2022-04-09T09:48:00Z">
          <w:rPr>
            <w:kern w:val="0"/>
            <w:sz w:val="18"/>
            <w:szCs w:val="18"/>
            <w:lang w:bidi="en-US"/>
          </w:rPr>
        </w:rPrChang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F4375" w14:textId="12E30DE4" w:rsidR="00D5332B" w:rsidRPr="005A1ED4" w:rsidRDefault="00936BA8" w:rsidP="00936BA8">
    <w:pPr>
      <w:widowControl/>
      <w:pBdr>
        <w:bottom w:val="single" w:sz="6" w:space="1" w:color="auto"/>
      </w:pBdr>
      <w:tabs>
        <w:tab w:val="center" w:pos="4153"/>
        <w:tab w:val="right" w:pos="8306"/>
      </w:tabs>
      <w:snapToGrid w:val="0"/>
      <w:spacing w:line="240" w:lineRule="auto"/>
      <w:ind w:firstLineChars="0" w:firstLine="0"/>
      <w:jc w:val="center"/>
      <w:rPr>
        <w:kern w:val="0"/>
        <w:sz w:val="18"/>
        <w:szCs w:val="18"/>
        <w:lang w:bidi="en-US"/>
      </w:rPr>
    </w:pPr>
    <w:r w:rsidRPr="00CE2F3A">
      <w:rPr>
        <w:rFonts w:hint="eastAsia"/>
        <w:kern w:val="0"/>
        <w:sz w:val="18"/>
        <w:szCs w:val="18"/>
        <w:lang w:bidi="en-US"/>
      </w:rPr>
      <w:t>北京航空航天大学硕士</w:t>
    </w:r>
    <w:r w:rsidR="004A2653">
      <w:rPr>
        <w:rFonts w:hint="eastAsia"/>
        <w:kern w:val="0"/>
        <w:sz w:val="18"/>
        <w:szCs w:val="18"/>
        <w:lang w:bidi="en-US"/>
      </w:rPr>
      <w:t>学位论文</w:t>
    </w:r>
  </w:p>
  <w:p w14:paraId="3E2426F4" w14:textId="427F1FAF" w:rsidR="00D5332B" w:rsidRPr="005A1ED4" w:rsidRDefault="00D5332B" w:rsidP="005A1ED4">
    <w:pPr>
      <w:pStyle w:val="ab"/>
      <w:rPr>
        <w:lang w:bidi="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3648B"/>
    <w:multiLevelType w:val="multilevel"/>
    <w:tmpl w:val="9C04BD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279A789C"/>
    <w:multiLevelType w:val="hybridMultilevel"/>
    <w:tmpl w:val="75CEF3E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 w15:restartNumberingAfterBreak="0">
    <w:nsid w:val="2FE75CB1"/>
    <w:multiLevelType w:val="hybridMultilevel"/>
    <w:tmpl w:val="7D4C3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A0737F"/>
    <w:multiLevelType w:val="multilevel"/>
    <w:tmpl w:val="42B2FAAE"/>
    <w:lvl w:ilvl="0">
      <w:start w:val="1"/>
      <w:numFmt w:val="decimal"/>
      <w:lvlText w:val="%1"/>
      <w:lvlJc w:val="left"/>
      <w:pPr>
        <w:tabs>
          <w:tab w:val="num" w:pos="420"/>
        </w:tabs>
        <w:ind w:left="420" w:hanging="420"/>
      </w:pPr>
      <w:rPr>
        <w:rFonts w:ascii="Times New Roman" w:hAnsi="Times New Roman" w:cs="Times New Roman" w:hint="default"/>
      </w:rPr>
    </w:lvl>
    <w:lvl w:ilvl="1">
      <w:start w:val="1"/>
      <w:numFmt w:val="decimal"/>
      <w:isLgl/>
      <w:lvlText w:val="%1.%2"/>
      <w:lvlJc w:val="left"/>
      <w:pPr>
        <w:tabs>
          <w:tab w:val="num" w:pos="720"/>
        </w:tabs>
        <w:ind w:left="720" w:hanging="720"/>
      </w:pPr>
      <w:rPr>
        <w:rFonts w:ascii="Times New Roman" w:hAnsi="Times New Roman" w:cs="Times New Roman" w:hint="default"/>
      </w:rPr>
    </w:lvl>
    <w:lvl w:ilvl="2">
      <w:start w:val="1"/>
      <w:numFmt w:val="decimal"/>
      <w:isLgl/>
      <w:lvlText w:val="%1.%2.%3"/>
      <w:lvlJc w:val="left"/>
      <w:pPr>
        <w:tabs>
          <w:tab w:val="num" w:pos="720"/>
        </w:tabs>
        <w:ind w:left="720" w:hanging="720"/>
      </w:pPr>
      <w:rPr>
        <w:rFonts w:ascii="Times New Roman" w:eastAsia="黑体" w:hAnsi="Times New Roman" w:cs="Times New Roman" w:hint="default"/>
      </w:rPr>
    </w:lvl>
    <w:lvl w:ilvl="3">
      <w:start w:val="1"/>
      <w:numFmt w:val="decimal"/>
      <w:isLgl/>
      <w:lvlText w:val="%1.%2.%3.%4"/>
      <w:lvlJc w:val="left"/>
      <w:pPr>
        <w:tabs>
          <w:tab w:val="num" w:pos="1080"/>
        </w:tabs>
        <w:ind w:left="1080" w:hanging="1080"/>
      </w:pPr>
      <w:rPr>
        <w:rFonts w:cs="Arial" w:hint="default"/>
      </w:rPr>
    </w:lvl>
    <w:lvl w:ilvl="4">
      <w:start w:val="1"/>
      <w:numFmt w:val="decimal"/>
      <w:isLgl/>
      <w:lvlText w:val="%1.%2.%3.%4.%5"/>
      <w:lvlJc w:val="left"/>
      <w:pPr>
        <w:tabs>
          <w:tab w:val="num" w:pos="1440"/>
        </w:tabs>
        <w:ind w:left="1440" w:hanging="1440"/>
      </w:pPr>
      <w:rPr>
        <w:rFonts w:cs="Arial" w:hint="default"/>
      </w:rPr>
    </w:lvl>
    <w:lvl w:ilvl="5">
      <w:start w:val="1"/>
      <w:numFmt w:val="decimal"/>
      <w:isLgl/>
      <w:lvlText w:val="%1.%2.%3.%4.%5.%6"/>
      <w:lvlJc w:val="left"/>
      <w:pPr>
        <w:tabs>
          <w:tab w:val="num" w:pos="1440"/>
        </w:tabs>
        <w:ind w:left="1440" w:hanging="1440"/>
      </w:pPr>
      <w:rPr>
        <w:rFonts w:cs="Arial" w:hint="default"/>
      </w:rPr>
    </w:lvl>
    <w:lvl w:ilvl="6">
      <w:start w:val="1"/>
      <w:numFmt w:val="decimal"/>
      <w:isLgl/>
      <w:lvlText w:val="%1.%2.%3.%4.%5.%6.%7"/>
      <w:lvlJc w:val="left"/>
      <w:pPr>
        <w:tabs>
          <w:tab w:val="num" w:pos="1800"/>
        </w:tabs>
        <w:ind w:left="1800" w:hanging="1800"/>
      </w:pPr>
      <w:rPr>
        <w:rFonts w:cs="Arial" w:hint="default"/>
      </w:rPr>
    </w:lvl>
    <w:lvl w:ilvl="7">
      <w:start w:val="1"/>
      <w:numFmt w:val="decimal"/>
      <w:isLgl/>
      <w:lvlText w:val="%1.%2.%3.%4.%5.%6.%7.%8"/>
      <w:lvlJc w:val="left"/>
      <w:pPr>
        <w:tabs>
          <w:tab w:val="num" w:pos="1800"/>
        </w:tabs>
        <w:ind w:left="1800" w:hanging="1800"/>
      </w:pPr>
      <w:rPr>
        <w:rFonts w:cs="Arial" w:hint="default"/>
      </w:rPr>
    </w:lvl>
    <w:lvl w:ilvl="8">
      <w:start w:val="1"/>
      <w:numFmt w:val="decimal"/>
      <w:isLgl/>
      <w:lvlText w:val="%1.%2.%3.%4.%5.%6.%7.%8.%9"/>
      <w:lvlJc w:val="left"/>
      <w:pPr>
        <w:tabs>
          <w:tab w:val="num" w:pos="2160"/>
        </w:tabs>
        <w:ind w:left="2160" w:hanging="2160"/>
      </w:pPr>
      <w:rPr>
        <w:rFonts w:cs="Arial" w:hint="default"/>
      </w:rPr>
    </w:lvl>
  </w:abstractNum>
  <w:abstractNum w:abstractNumId="4" w15:restartNumberingAfterBreak="0">
    <w:nsid w:val="349334E7"/>
    <w:multiLevelType w:val="hybridMultilevel"/>
    <w:tmpl w:val="6AD25CB8"/>
    <w:lvl w:ilvl="0" w:tplc="A4002DC0">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697727"/>
    <w:multiLevelType w:val="hybridMultilevel"/>
    <w:tmpl w:val="D2ACC75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15:restartNumberingAfterBreak="0">
    <w:nsid w:val="440E1B31"/>
    <w:multiLevelType w:val="multilevel"/>
    <w:tmpl w:val="9C04BD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63D57F8"/>
    <w:multiLevelType w:val="hybridMultilevel"/>
    <w:tmpl w:val="EAEA994C"/>
    <w:lvl w:ilvl="0" w:tplc="20E442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671E35F5"/>
    <w:multiLevelType w:val="hybridMultilevel"/>
    <w:tmpl w:val="47446D9E"/>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9" w15:restartNumberingAfterBreak="0">
    <w:nsid w:val="67E45E0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7FA01A7"/>
    <w:multiLevelType w:val="multilevel"/>
    <w:tmpl w:val="6BB22828"/>
    <w:lvl w:ilvl="0">
      <w:start w:val="5"/>
      <w:numFmt w:val="decimal"/>
      <w:lvlText w:val="第%1章"/>
      <w:lvlJc w:val="left"/>
      <w:pPr>
        <w:tabs>
          <w:tab w:val="num" w:pos="425"/>
        </w:tabs>
        <w:ind w:left="425" w:hanging="425"/>
      </w:pPr>
      <w:rPr>
        <w:rFonts w:hint="eastAsia"/>
      </w:rPr>
    </w:lvl>
    <w:lvl w:ilvl="1">
      <w:start w:val="2"/>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15:restartNumberingAfterBreak="0">
    <w:nsid w:val="7A2246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515311315">
    <w:abstractNumId w:val="10"/>
  </w:num>
  <w:num w:numId="2" w16cid:durableId="975916200">
    <w:abstractNumId w:val="3"/>
  </w:num>
  <w:num w:numId="3" w16cid:durableId="1936748442">
    <w:abstractNumId w:val="2"/>
  </w:num>
  <w:num w:numId="4" w16cid:durableId="1880434509">
    <w:abstractNumId w:val="4"/>
  </w:num>
  <w:num w:numId="5" w16cid:durableId="1160920995">
    <w:abstractNumId w:val="8"/>
  </w:num>
  <w:num w:numId="6" w16cid:durableId="1464932087">
    <w:abstractNumId w:val="7"/>
  </w:num>
  <w:num w:numId="7" w16cid:durableId="626468074">
    <w:abstractNumId w:val="1"/>
  </w:num>
  <w:num w:numId="8" w16cid:durableId="243338797">
    <w:abstractNumId w:val="0"/>
  </w:num>
  <w:num w:numId="9" w16cid:durableId="465467370">
    <w:abstractNumId w:val="6"/>
  </w:num>
  <w:num w:numId="10" w16cid:durableId="1702515503">
    <w:abstractNumId w:val="9"/>
  </w:num>
  <w:num w:numId="11" w16cid:durableId="425150341">
    <w:abstractNumId w:val="11"/>
  </w:num>
  <w:num w:numId="12" w16cid:durableId="214974637">
    <w:abstractNumId w:val="5"/>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瀛 煜">
    <w15:presenceInfo w15:providerId="Windows Live" w15:userId="67ef37fabf260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fillcolor="silver">
      <v:fill color="silver"/>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CEF"/>
    <w:rsid w:val="00000023"/>
    <w:rsid w:val="00000353"/>
    <w:rsid w:val="000003AA"/>
    <w:rsid w:val="000003FE"/>
    <w:rsid w:val="00000B6B"/>
    <w:rsid w:val="00000D2F"/>
    <w:rsid w:val="00000D43"/>
    <w:rsid w:val="00000F05"/>
    <w:rsid w:val="00000FC6"/>
    <w:rsid w:val="0000108B"/>
    <w:rsid w:val="0000121E"/>
    <w:rsid w:val="00001735"/>
    <w:rsid w:val="00001745"/>
    <w:rsid w:val="000018D4"/>
    <w:rsid w:val="00001AE3"/>
    <w:rsid w:val="00001C7B"/>
    <w:rsid w:val="00001D56"/>
    <w:rsid w:val="00001E19"/>
    <w:rsid w:val="00001E21"/>
    <w:rsid w:val="00001EEB"/>
    <w:rsid w:val="00001F87"/>
    <w:rsid w:val="00001F8E"/>
    <w:rsid w:val="00002044"/>
    <w:rsid w:val="0000207A"/>
    <w:rsid w:val="000024B5"/>
    <w:rsid w:val="0000259D"/>
    <w:rsid w:val="00002618"/>
    <w:rsid w:val="00002765"/>
    <w:rsid w:val="0000285B"/>
    <w:rsid w:val="000028AB"/>
    <w:rsid w:val="00002B64"/>
    <w:rsid w:val="00002EB9"/>
    <w:rsid w:val="00002EC0"/>
    <w:rsid w:val="00002F4F"/>
    <w:rsid w:val="00003113"/>
    <w:rsid w:val="00003504"/>
    <w:rsid w:val="000036A9"/>
    <w:rsid w:val="0000375C"/>
    <w:rsid w:val="00003A76"/>
    <w:rsid w:val="00003EFD"/>
    <w:rsid w:val="00003F78"/>
    <w:rsid w:val="0000420F"/>
    <w:rsid w:val="0000444D"/>
    <w:rsid w:val="000045A6"/>
    <w:rsid w:val="00004966"/>
    <w:rsid w:val="000049A9"/>
    <w:rsid w:val="00004C4D"/>
    <w:rsid w:val="00004D0D"/>
    <w:rsid w:val="0000501B"/>
    <w:rsid w:val="000051A9"/>
    <w:rsid w:val="0000526E"/>
    <w:rsid w:val="00005322"/>
    <w:rsid w:val="000053D6"/>
    <w:rsid w:val="00005783"/>
    <w:rsid w:val="000057BD"/>
    <w:rsid w:val="00005816"/>
    <w:rsid w:val="00005954"/>
    <w:rsid w:val="00005A76"/>
    <w:rsid w:val="00005CCB"/>
    <w:rsid w:val="00005E08"/>
    <w:rsid w:val="00006507"/>
    <w:rsid w:val="00006516"/>
    <w:rsid w:val="0000669B"/>
    <w:rsid w:val="000066E2"/>
    <w:rsid w:val="00006794"/>
    <w:rsid w:val="00006A2D"/>
    <w:rsid w:val="00006AC0"/>
    <w:rsid w:val="00006CCF"/>
    <w:rsid w:val="00006E12"/>
    <w:rsid w:val="00006E57"/>
    <w:rsid w:val="00007369"/>
    <w:rsid w:val="00007536"/>
    <w:rsid w:val="00007543"/>
    <w:rsid w:val="000075AF"/>
    <w:rsid w:val="00007818"/>
    <w:rsid w:val="00007B40"/>
    <w:rsid w:val="00007F95"/>
    <w:rsid w:val="00010066"/>
    <w:rsid w:val="000105B7"/>
    <w:rsid w:val="00010622"/>
    <w:rsid w:val="00010679"/>
    <w:rsid w:val="00010710"/>
    <w:rsid w:val="00010861"/>
    <w:rsid w:val="0001089E"/>
    <w:rsid w:val="00010A7F"/>
    <w:rsid w:val="00010A96"/>
    <w:rsid w:val="00010D8B"/>
    <w:rsid w:val="00010DBC"/>
    <w:rsid w:val="00011033"/>
    <w:rsid w:val="00011034"/>
    <w:rsid w:val="00011221"/>
    <w:rsid w:val="0001129E"/>
    <w:rsid w:val="000115A5"/>
    <w:rsid w:val="00011893"/>
    <w:rsid w:val="00011899"/>
    <w:rsid w:val="00011C91"/>
    <w:rsid w:val="00011F57"/>
    <w:rsid w:val="00012576"/>
    <w:rsid w:val="000128AF"/>
    <w:rsid w:val="00012A39"/>
    <w:rsid w:val="00012A64"/>
    <w:rsid w:val="00012AD3"/>
    <w:rsid w:val="00012DA6"/>
    <w:rsid w:val="00013106"/>
    <w:rsid w:val="00013309"/>
    <w:rsid w:val="0001334A"/>
    <w:rsid w:val="000133E7"/>
    <w:rsid w:val="00013413"/>
    <w:rsid w:val="00013631"/>
    <w:rsid w:val="000137E6"/>
    <w:rsid w:val="00013B04"/>
    <w:rsid w:val="00013D4A"/>
    <w:rsid w:val="00014003"/>
    <w:rsid w:val="00014177"/>
    <w:rsid w:val="000142EF"/>
    <w:rsid w:val="00014317"/>
    <w:rsid w:val="00014665"/>
    <w:rsid w:val="00014686"/>
    <w:rsid w:val="0001468F"/>
    <w:rsid w:val="00014D43"/>
    <w:rsid w:val="00015106"/>
    <w:rsid w:val="00015132"/>
    <w:rsid w:val="000154D8"/>
    <w:rsid w:val="00015855"/>
    <w:rsid w:val="0001585E"/>
    <w:rsid w:val="00015973"/>
    <w:rsid w:val="00015AC7"/>
    <w:rsid w:val="00015CB6"/>
    <w:rsid w:val="00015ECD"/>
    <w:rsid w:val="00015F2F"/>
    <w:rsid w:val="0001609D"/>
    <w:rsid w:val="0001619B"/>
    <w:rsid w:val="0001642B"/>
    <w:rsid w:val="00016496"/>
    <w:rsid w:val="000164E5"/>
    <w:rsid w:val="000167BD"/>
    <w:rsid w:val="0001690E"/>
    <w:rsid w:val="00016945"/>
    <w:rsid w:val="000169B8"/>
    <w:rsid w:val="00016CDA"/>
    <w:rsid w:val="00016D28"/>
    <w:rsid w:val="00016DF9"/>
    <w:rsid w:val="000171AE"/>
    <w:rsid w:val="0001777B"/>
    <w:rsid w:val="00017A73"/>
    <w:rsid w:val="00017CA0"/>
    <w:rsid w:val="00020060"/>
    <w:rsid w:val="000200A6"/>
    <w:rsid w:val="00020174"/>
    <w:rsid w:val="00020576"/>
    <w:rsid w:val="000205EC"/>
    <w:rsid w:val="000206F9"/>
    <w:rsid w:val="00020761"/>
    <w:rsid w:val="00020A00"/>
    <w:rsid w:val="00020BEA"/>
    <w:rsid w:val="00020EE5"/>
    <w:rsid w:val="00020F91"/>
    <w:rsid w:val="00020FA3"/>
    <w:rsid w:val="000214C9"/>
    <w:rsid w:val="0002167B"/>
    <w:rsid w:val="00021764"/>
    <w:rsid w:val="00021D13"/>
    <w:rsid w:val="00021E46"/>
    <w:rsid w:val="00021F9D"/>
    <w:rsid w:val="0002200B"/>
    <w:rsid w:val="000220F4"/>
    <w:rsid w:val="00022297"/>
    <w:rsid w:val="00022429"/>
    <w:rsid w:val="0002278B"/>
    <w:rsid w:val="00022A80"/>
    <w:rsid w:val="00022D95"/>
    <w:rsid w:val="00022E6C"/>
    <w:rsid w:val="00022EA9"/>
    <w:rsid w:val="00022F9D"/>
    <w:rsid w:val="00022FE5"/>
    <w:rsid w:val="00023066"/>
    <w:rsid w:val="0002369F"/>
    <w:rsid w:val="000236A0"/>
    <w:rsid w:val="0002370D"/>
    <w:rsid w:val="00023861"/>
    <w:rsid w:val="00023C6C"/>
    <w:rsid w:val="00023EF1"/>
    <w:rsid w:val="00023FCF"/>
    <w:rsid w:val="0002412B"/>
    <w:rsid w:val="00024744"/>
    <w:rsid w:val="000247CE"/>
    <w:rsid w:val="000249F1"/>
    <w:rsid w:val="00024A47"/>
    <w:rsid w:val="00024C17"/>
    <w:rsid w:val="00024ED4"/>
    <w:rsid w:val="000250D7"/>
    <w:rsid w:val="000251F0"/>
    <w:rsid w:val="00025505"/>
    <w:rsid w:val="0002592C"/>
    <w:rsid w:val="00025D20"/>
    <w:rsid w:val="00026232"/>
    <w:rsid w:val="00026299"/>
    <w:rsid w:val="00026467"/>
    <w:rsid w:val="0002647A"/>
    <w:rsid w:val="000264AA"/>
    <w:rsid w:val="00026A86"/>
    <w:rsid w:val="00026AA8"/>
    <w:rsid w:val="00026AB0"/>
    <w:rsid w:val="00026B16"/>
    <w:rsid w:val="00026D09"/>
    <w:rsid w:val="00027116"/>
    <w:rsid w:val="00027496"/>
    <w:rsid w:val="0002786C"/>
    <w:rsid w:val="0002787A"/>
    <w:rsid w:val="000279A6"/>
    <w:rsid w:val="00027AFD"/>
    <w:rsid w:val="00027CFD"/>
    <w:rsid w:val="00027DC1"/>
    <w:rsid w:val="00030104"/>
    <w:rsid w:val="00030153"/>
    <w:rsid w:val="000301C8"/>
    <w:rsid w:val="00030248"/>
    <w:rsid w:val="0003026D"/>
    <w:rsid w:val="00030340"/>
    <w:rsid w:val="0003068A"/>
    <w:rsid w:val="0003093B"/>
    <w:rsid w:val="00030B85"/>
    <w:rsid w:val="00030C70"/>
    <w:rsid w:val="00030E25"/>
    <w:rsid w:val="00031E53"/>
    <w:rsid w:val="0003237B"/>
    <w:rsid w:val="000324B4"/>
    <w:rsid w:val="000326B1"/>
    <w:rsid w:val="00032B19"/>
    <w:rsid w:val="00032C00"/>
    <w:rsid w:val="00032E08"/>
    <w:rsid w:val="00032E12"/>
    <w:rsid w:val="00032E25"/>
    <w:rsid w:val="00032EDA"/>
    <w:rsid w:val="00032EF6"/>
    <w:rsid w:val="0003313D"/>
    <w:rsid w:val="000331B2"/>
    <w:rsid w:val="000332DD"/>
    <w:rsid w:val="00033341"/>
    <w:rsid w:val="000338FE"/>
    <w:rsid w:val="000341F8"/>
    <w:rsid w:val="0003428B"/>
    <w:rsid w:val="00034356"/>
    <w:rsid w:val="000344C6"/>
    <w:rsid w:val="0003458C"/>
    <w:rsid w:val="00034ABE"/>
    <w:rsid w:val="00034BC6"/>
    <w:rsid w:val="00034D3C"/>
    <w:rsid w:val="00034DC1"/>
    <w:rsid w:val="000351C0"/>
    <w:rsid w:val="000352D7"/>
    <w:rsid w:val="0003554B"/>
    <w:rsid w:val="00035584"/>
    <w:rsid w:val="00035EC7"/>
    <w:rsid w:val="000360A5"/>
    <w:rsid w:val="00036352"/>
    <w:rsid w:val="000366B6"/>
    <w:rsid w:val="0003671D"/>
    <w:rsid w:val="000367CA"/>
    <w:rsid w:val="000369B2"/>
    <w:rsid w:val="0003719C"/>
    <w:rsid w:val="000372D4"/>
    <w:rsid w:val="00037559"/>
    <w:rsid w:val="00037747"/>
    <w:rsid w:val="000377AF"/>
    <w:rsid w:val="0003781D"/>
    <w:rsid w:val="0003783C"/>
    <w:rsid w:val="000378A2"/>
    <w:rsid w:val="00037966"/>
    <w:rsid w:val="00037B12"/>
    <w:rsid w:val="00040339"/>
    <w:rsid w:val="000407F9"/>
    <w:rsid w:val="0004091D"/>
    <w:rsid w:val="000409D4"/>
    <w:rsid w:val="00040D12"/>
    <w:rsid w:val="00040D36"/>
    <w:rsid w:val="00041094"/>
    <w:rsid w:val="000410E3"/>
    <w:rsid w:val="000412E0"/>
    <w:rsid w:val="000412EB"/>
    <w:rsid w:val="00041612"/>
    <w:rsid w:val="0004163D"/>
    <w:rsid w:val="00041964"/>
    <w:rsid w:val="00041E5A"/>
    <w:rsid w:val="00041F4F"/>
    <w:rsid w:val="00042094"/>
    <w:rsid w:val="000420AA"/>
    <w:rsid w:val="000423B9"/>
    <w:rsid w:val="000427D0"/>
    <w:rsid w:val="0004283D"/>
    <w:rsid w:val="00042AAC"/>
    <w:rsid w:val="00042B47"/>
    <w:rsid w:val="00042B8F"/>
    <w:rsid w:val="00042D42"/>
    <w:rsid w:val="00042DA8"/>
    <w:rsid w:val="00042E1A"/>
    <w:rsid w:val="0004321D"/>
    <w:rsid w:val="000436E8"/>
    <w:rsid w:val="000438B9"/>
    <w:rsid w:val="000444DB"/>
    <w:rsid w:val="00044619"/>
    <w:rsid w:val="00044873"/>
    <w:rsid w:val="00044AA4"/>
    <w:rsid w:val="00044D14"/>
    <w:rsid w:val="00044E0D"/>
    <w:rsid w:val="00044F2C"/>
    <w:rsid w:val="00045000"/>
    <w:rsid w:val="000450BB"/>
    <w:rsid w:val="000454FF"/>
    <w:rsid w:val="000457A4"/>
    <w:rsid w:val="00045935"/>
    <w:rsid w:val="00045B30"/>
    <w:rsid w:val="00045D80"/>
    <w:rsid w:val="000464C4"/>
    <w:rsid w:val="00046661"/>
    <w:rsid w:val="00046925"/>
    <w:rsid w:val="0004699B"/>
    <w:rsid w:val="000470FE"/>
    <w:rsid w:val="00047200"/>
    <w:rsid w:val="00047433"/>
    <w:rsid w:val="000474AA"/>
    <w:rsid w:val="00047C5B"/>
    <w:rsid w:val="00047CEE"/>
    <w:rsid w:val="00047D19"/>
    <w:rsid w:val="00047DB1"/>
    <w:rsid w:val="00047F20"/>
    <w:rsid w:val="000501ED"/>
    <w:rsid w:val="00050485"/>
    <w:rsid w:val="000504E2"/>
    <w:rsid w:val="0005050F"/>
    <w:rsid w:val="0005065E"/>
    <w:rsid w:val="00050AFE"/>
    <w:rsid w:val="00050BC3"/>
    <w:rsid w:val="00050D77"/>
    <w:rsid w:val="00050DFE"/>
    <w:rsid w:val="00050F78"/>
    <w:rsid w:val="000510CE"/>
    <w:rsid w:val="000513C0"/>
    <w:rsid w:val="00051481"/>
    <w:rsid w:val="00051761"/>
    <w:rsid w:val="0005180C"/>
    <w:rsid w:val="0005215B"/>
    <w:rsid w:val="0005219E"/>
    <w:rsid w:val="0005292F"/>
    <w:rsid w:val="00052A6F"/>
    <w:rsid w:val="00052CAC"/>
    <w:rsid w:val="00052DE5"/>
    <w:rsid w:val="00052F8E"/>
    <w:rsid w:val="00053149"/>
    <w:rsid w:val="000531D6"/>
    <w:rsid w:val="00053811"/>
    <w:rsid w:val="00053AD2"/>
    <w:rsid w:val="00053D4B"/>
    <w:rsid w:val="00053F23"/>
    <w:rsid w:val="000541D7"/>
    <w:rsid w:val="0005428F"/>
    <w:rsid w:val="00054337"/>
    <w:rsid w:val="00054401"/>
    <w:rsid w:val="00054402"/>
    <w:rsid w:val="0005459D"/>
    <w:rsid w:val="000547A8"/>
    <w:rsid w:val="000547BE"/>
    <w:rsid w:val="00054905"/>
    <w:rsid w:val="00054911"/>
    <w:rsid w:val="00054B5E"/>
    <w:rsid w:val="00054C18"/>
    <w:rsid w:val="00054C8A"/>
    <w:rsid w:val="00054FAC"/>
    <w:rsid w:val="00055044"/>
    <w:rsid w:val="000550BB"/>
    <w:rsid w:val="000552EF"/>
    <w:rsid w:val="000553E9"/>
    <w:rsid w:val="0005582B"/>
    <w:rsid w:val="00055849"/>
    <w:rsid w:val="00055C64"/>
    <w:rsid w:val="00055E18"/>
    <w:rsid w:val="00055E54"/>
    <w:rsid w:val="00056085"/>
    <w:rsid w:val="00056455"/>
    <w:rsid w:val="00056472"/>
    <w:rsid w:val="00056609"/>
    <w:rsid w:val="000568B6"/>
    <w:rsid w:val="00056BC3"/>
    <w:rsid w:val="00056C1C"/>
    <w:rsid w:val="000571E6"/>
    <w:rsid w:val="000571EB"/>
    <w:rsid w:val="00057476"/>
    <w:rsid w:val="0005781C"/>
    <w:rsid w:val="000578AB"/>
    <w:rsid w:val="00057C0D"/>
    <w:rsid w:val="00057CC8"/>
    <w:rsid w:val="00057FBA"/>
    <w:rsid w:val="00057FD7"/>
    <w:rsid w:val="0006012A"/>
    <w:rsid w:val="0006032D"/>
    <w:rsid w:val="000607A0"/>
    <w:rsid w:val="000608E8"/>
    <w:rsid w:val="000609F8"/>
    <w:rsid w:val="00060B1E"/>
    <w:rsid w:val="00060F9F"/>
    <w:rsid w:val="00061019"/>
    <w:rsid w:val="0006116A"/>
    <w:rsid w:val="00061278"/>
    <w:rsid w:val="00061307"/>
    <w:rsid w:val="0006145A"/>
    <w:rsid w:val="00061750"/>
    <w:rsid w:val="00061814"/>
    <w:rsid w:val="00061D62"/>
    <w:rsid w:val="00061D80"/>
    <w:rsid w:val="00061E8B"/>
    <w:rsid w:val="00061F18"/>
    <w:rsid w:val="00061FC9"/>
    <w:rsid w:val="0006296D"/>
    <w:rsid w:val="00062B38"/>
    <w:rsid w:val="0006304D"/>
    <w:rsid w:val="00063131"/>
    <w:rsid w:val="000632BA"/>
    <w:rsid w:val="000632ED"/>
    <w:rsid w:val="0006346C"/>
    <w:rsid w:val="000635E2"/>
    <w:rsid w:val="000639B2"/>
    <w:rsid w:val="000639D0"/>
    <w:rsid w:val="00063B7F"/>
    <w:rsid w:val="00064187"/>
    <w:rsid w:val="000643AA"/>
    <w:rsid w:val="000645A7"/>
    <w:rsid w:val="00064792"/>
    <w:rsid w:val="000649A6"/>
    <w:rsid w:val="00064A35"/>
    <w:rsid w:val="00064AEC"/>
    <w:rsid w:val="00064B64"/>
    <w:rsid w:val="00064C3F"/>
    <w:rsid w:val="00064C42"/>
    <w:rsid w:val="00064C8C"/>
    <w:rsid w:val="000650E4"/>
    <w:rsid w:val="00065646"/>
    <w:rsid w:val="00065863"/>
    <w:rsid w:val="00065A30"/>
    <w:rsid w:val="00065A7D"/>
    <w:rsid w:val="00065CB0"/>
    <w:rsid w:val="00065EC4"/>
    <w:rsid w:val="000661AE"/>
    <w:rsid w:val="000661BE"/>
    <w:rsid w:val="000662F7"/>
    <w:rsid w:val="00066385"/>
    <w:rsid w:val="000663C4"/>
    <w:rsid w:val="000663D1"/>
    <w:rsid w:val="00066503"/>
    <w:rsid w:val="000665CC"/>
    <w:rsid w:val="000667A7"/>
    <w:rsid w:val="0006695D"/>
    <w:rsid w:val="00066AEE"/>
    <w:rsid w:val="00066C42"/>
    <w:rsid w:val="00067292"/>
    <w:rsid w:val="000672A5"/>
    <w:rsid w:val="000672C6"/>
    <w:rsid w:val="00067378"/>
    <w:rsid w:val="00067440"/>
    <w:rsid w:val="00067E37"/>
    <w:rsid w:val="0007008E"/>
    <w:rsid w:val="000700F3"/>
    <w:rsid w:val="00070106"/>
    <w:rsid w:val="00070212"/>
    <w:rsid w:val="00070225"/>
    <w:rsid w:val="000706D6"/>
    <w:rsid w:val="00070913"/>
    <w:rsid w:val="00070A54"/>
    <w:rsid w:val="00070C05"/>
    <w:rsid w:val="00070FE3"/>
    <w:rsid w:val="000712A4"/>
    <w:rsid w:val="000713B9"/>
    <w:rsid w:val="00071495"/>
    <w:rsid w:val="000717AA"/>
    <w:rsid w:val="00071F77"/>
    <w:rsid w:val="0007208E"/>
    <w:rsid w:val="0007241F"/>
    <w:rsid w:val="000727E5"/>
    <w:rsid w:val="00072956"/>
    <w:rsid w:val="00072B2B"/>
    <w:rsid w:val="00072CE5"/>
    <w:rsid w:val="00072EE9"/>
    <w:rsid w:val="00072F7B"/>
    <w:rsid w:val="0007309D"/>
    <w:rsid w:val="000730E9"/>
    <w:rsid w:val="00073216"/>
    <w:rsid w:val="000733F2"/>
    <w:rsid w:val="000736D7"/>
    <w:rsid w:val="000736F0"/>
    <w:rsid w:val="00073806"/>
    <w:rsid w:val="0007398F"/>
    <w:rsid w:val="00073F09"/>
    <w:rsid w:val="000744B0"/>
    <w:rsid w:val="00074783"/>
    <w:rsid w:val="0007490B"/>
    <w:rsid w:val="00074A78"/>
    <w:rsid w:val="00074C62"/>
    <w:rsid w:val="00074CCF"/>
    <w:rsid w:val="000750DD"/>
    <w:rsid w:val="00075106"/>
    <w:rsid w:val="0007525E"/>
    <w:rsid w:val="000752CA"/>
    <w:rsid w:val="00075675"/>
    <w:rsid w:val="0007574D"/>
    <w:rsid w:val="00075832"/>
    <w:rsid w:val="00075982"/>
    <w:rsid w:val="00075B2A"/>
    <w:rsid w:val="00075DB8"/>
    <w:rsid w:val="000760AE"/>
    <w:rsid w:val="000761D5"/>
    <w:rsid w:val="000764AF"/>
    <w:rsid w:val="0007658B"/>
    <w:rsid w:val="00076653"/>
    <w:rsid w:val="000767AD"/>
    <w:rsid w:val="000767F6"/>
    <w:rsid w:val="000768D7"/>
    <w:rsid w:val="00076E46"/>
    <w:rsid w:val="00076F67"/>
    <w:rsid w:val="00076F95"/>
    <w:rsid w:val="00077177"/>
    <w:rsid w:val="00077A92"/>
    <w:rsid w:val="00080169"/>
    <w:rsid w:val="000801A4"/>
    <w:rsid w:val="0008024E"/>
    <w:rsid w:val="0008032D"/>
    <w:rsid w:val="0008045E"/>
    <w:rsid w:val="000804CC"/>
    <w:rsid w:val="00080669"/>
    <w:rsid w:val="0008078D"/>
    <w:rsid w:val="000807AF"/>
    <w:rsid w:val="00080848"/>
    <w:rsid w:val="00080B43"/>
    <w:rsid w:val="00080B8B"/>
    <w:rsid w:val="00080B9A"/>
    <w:rsid w:val="00080CFB"/>
    <w:rsid w:val="00080EAF"/>
    <w:rsid w:val="00080F49"/>
    <w:rsid w:val="000810D4"/>
    <w:rsid w:val="000810DF"/>
    <w:rsid w:val="00081124"/>
    <w:rsid w:val="000811FF"/>
    <w:rsid w:val="0008127E"/>
    <w:rsid w:val="00081315"/>
    <w:rsid w:val="00081384"/>
    <w:rsid w:val="000813A5"/>
    <w:rsid w:val="00081703"/>
    <w:rsid w:val="000818FD"/>
    <w:rsid w:val="00081A3B"/>
    <w:rsid w:val="00081B23"/>
    <w:rsid w:val="00081BDD"/>
    <w:rsid w:val="00081FBE"/>
    <w:rsid w:val="000821D4"/>
    <w:rsid w:val="00082492"/>
    <w:rsid w:val="00082A9B"/>
    <w:rsid w:val="00082B32"/>
    <w:rsid w:val="00082F4F"/>
    <w:rsid w:val="000830C4"/>
    <w:rsid w:val="00083218"/>
    <w:rsid w:val="00083276"/>
    <w:rsid w:val="000833A7"/>
    <w:rsid w:val="000835A2"/>
    <w:rsid w:val="0008376F"/>
    <w:rsid w:val="000837B0"/>
    <w:rsid w:val="00083938"/>
    <w:rsid w:val="00083A05"/>
    <w:rsid w:val="00083D90"/>
    <w:rsid w:val="00083F00"/>
    <w:rsid w:val="00084277"/>
    <w:rsid w:val="0008475B"/>
    <w:rsid w:val="00084CDE"/>
    <w:rsid w:val="00085177"/>
    <w:rsid w:val="00085499"/>
    <w:rsid w:val="00085674"/>
    <w:rsid w:val="00085744"/>
    <w:rsid w:val="00085935"/>
    <w:rsid w:val="00085B05"/>
    <w:rsid w:val="00085C07"/>
    <w:rsid w:val="00085C3B"/>
    <w:rsid w:val="000875BB"/>
    <w:rsid w:val="00087825"/>
    <w:rsid w:val="000878A8"/>
    <w:rsid w:val="000878CF"/>
    <w:rsid w:val="00087FE4"/>
    <w:rsid w:val="00090277"/>
    <w:rsid w:val="0009043D"/>
    <w:rsid w:val="000904A7"/>
    <w:rsid w:val="00090584"/>
    <w:rsid w:val="0009059C"/>
    <w:rsid w:val="00090600"/>
    <w:rsid w:val="000909E0"/>
    <w:rsid w:val="00090B84"/>
    <w:rsid w:val="00090C15"/>
    <w:rsid w:val="00090F50"/>
    <w:rsid w:val="000910B8"/>
    <w:rsid w:val="0009127F"/>
    <w:rsid w:val="000913C5"/>
    <w:rsid w:val="0009188C"/>
    <w:rsid w:val="00091A87"/>
    <w:rsid w:val="00091A9E"/>
    <w:rsid w:val="00091C78"/>
    <w:rsid w:val="00091F5B"/>
    <w:rsid w:val="000920BF"/>
    <w:rsid w:val="00092710"/>
    <w:rsid w:val="00092767"/>
    <w:rsid w:val="0009283F"/>
    <w:rsid w:val="00092977"/>
    <w:rsid w:val="00092A40"/>
    <w:rsid w:val="00092B79"/>
    <w:rsid w:val="00092B95"/>
    <w:rsid w:val="00093278"/>
    <w:rsid w:val="00093313"/>
    <w:rsid w:val="00093553"/>
    <w:rsid w:val="00093857"/>
    <w:rsid w:val="00093970"/>
    <w:rsid w:val="000939C5"/>
    <w:rsid w:val="00093C4E"/>
    <w:rsid w:val="00093E57"/>
    <w:rsid w:val="00093FB7"/>
    <w:rsid w:val="00094305"/>
    <w:rsid w:val="00094369"/>
    <w:rsid w:val="000944B7"/>
    <w:rsid w:val="00094BF1"/>
    <w:rsid w:val="00094F32"/>
    <w:rsid w:val="000951A7"/>
    <w:rsid w:val="00095246"/>
    <w:rsid w:val="000952B0"/>
    <w:rsid w:val="000954CA"/>
    <w:rsid w:val="0009572F"/>
    <w:rsid w:val="0009589A"/>
    <w:rsid w:val="00095960"/>
    <w:rsid w:val="00095BE7"/>
    <w:rsid w:val="00095C4D"/>
    <w:rsid w:val="00095CEA"/>
    <w:rsid w:val="00095F95"/>
    <w:rsid w:val="00096350"/>
    <w:rsid w:val="00096361"/>
    <w:rsid w:val="00096BD1"/>
    <w:rsid w:val="00097262"/>
    <w:rsid w:val="0009746A"/>
    <w:rsid w:val="000979E8"/>
    <w:rsid w:val="00097B25"/>
    <w:rsid w:val="00097D81"/>
    <w:rsid w:val="00097F39"/>
    <w:rsid w:val="000A0104"/>
    <w:rsid w:val="000A022D"/>
    <w:rsid w:val="000A0454"/>
    <w:rsid w:val="000A0818"/>
    <w:rsid w:val="000A08BB"/>
    <w:rsid w:val="000A0C8E"/>
    <w:rsid w:val="000A0FD0"/>
    <w:rsid w:val="000A1027"/>
    <w:rsid w:val="000A104A"/>
    <w:rsid w:val="000A11EB"/>
    <w:rsid w:val="000A12FF"/>
    <w:rsid w:val="000A15A7"/>
    <w:rsid w:val="000A1662"/>
    <w:rsid w:val="000A17FF"/>
    <w:rsid w:val="000A1840"/>
    <w:rsid w:val="000A1843"/>
    <w:rsid w:val="000A1E2F"/>
    <w:rsid w:val="000A1F2E"/>
    <w:rsid w:val="000A23B3"/>
    <w:rsid w:val="000A2498"/>
    <w:rsid w:val="000A26F7"/>
    <w:rsid w:val="000A27B0"/>
    <w:rsid w:val="000A27DA"/>
    <w:rsid w:val="000A292F"/>
    <w:rsid w:val="000A29DD"/>
    <w:rsid w:val="000A31F9"/>
    <w:rsid w:val="000A32D9"/>
    <w:rsid w:val="000A34B1"/>
    <w:rsid w:val="000A367B"/>
    <w:rsid w:val="000A3AB8"/>
    <w:rsid w:val="000A3B7F"/>
    <w:rsid w:val="000A40BD"/>
    <w:rsid w:val="000A4141"/>
    <w:rsid w:val="000A41BC"/>
    <w:rsid w:val="000A42C1"/>
    <w:rsid w:val="000A47C2"/>
    <w:rsid w:val="000A4CC7"/>
    <w:rsid w:val="000A4E39"/>
    <w:rsid w:val="000A4F0B"/>
    <w:rsid w:val="000A5035"/>
    <w:rsid w:val="000A5289"/>
    <w:rsid w:val="000A5B0E"/>
    <w:rsid w:val="000A5DBE"/>
    <w:rsid w:val="000A5E97"/>
    <w:rsid w:val="000A5ED7"/>
    <w:rsid w:val="000A6115"/>
    <w:rsid w:val="000A6130"/>
    <w:rsid w:val="000A66E1"/>
    <w:rsid w:val="000A6983"/>
    <w:rsid w:val="000A6B24"/>
    <w:rsid w:val="000A6C2A"/>
    <w:rsid w:val="000A6CAE"/>
    <w:rsid w:val="000A6E35"/>
    <w:rsid w:val="000A6E96"/>
    <w:rsid w:val="000A6EA3"/>
    <w:rsid w:val="000A6F10"/>
    <w:rsid w:val="000A709E"/>
    <w:rsid w:val="000A720A"/>
    <w:rsid w:val="000A72EC"/>
    <w:rsid w:val="000A79EB"/>
    <w:rsid w:val="000A7EDF"/>
    <w:rsid w:val="000B02C5"/>
    <w:rsid w:val="000B049A"/>
    <w:rsid w:val="000B04A4"/>
    <w:rsid w:val="000B066D"/>
    <w:rsid w:val="000B06E1"/>
    <w:rsid w:val="000B08C0"/>
    <w:rsid w:val="000B0AC4"/>
    <w:rsid w:val="000B110E"/>
    <w:rsid w:val="000B15C6"/>
    <w:rsid w:val="000B16B7"/>
    <w:rsid w:val="000B16CE"/>
    <w:rsid w:val="000B1929"/>
    <w:rsid w:val="000B19E6"/>
    <w:rsid w:val="000B1AED"/>
    <w:rsid w:val="000B1B3F"/>
    <w:rsid w:val="000B1E84"/>
    <w:rsid w:val="000B1EF9"/>
    <w:rsid w:val="000B230F"/>
    <w:rsid w:val="000B236D"/>
    <w:rsid w:val="000B2446"/>
    <w:rsid w:val="000B2477"/>
    <w:rsid w:val="000B24A7"/>
    <w:rsid w:val="000B2817"/>
    <w:rsid w:val="000B2927"/>
    <w:rsid w:val="000B2A45"/>
    <w:rsid w:val="000B2D88"/>
    <w:rsid w:val="000B2E78"/>
    <w:rsid w:val="000B30BF"/>
    <w:rsid w:val="000B32FC"/>
    <w:rsid w:val="000B3384"/>
    <w:rsid w:val="000B36C7"/>
    <w:rsid w:val="000B3ACF"/>
    <w:rsid w:val="000B3AE1"/>
    <w:rsid w:val="000B3E8D"/>
    <w:rsid w:val="000B3F28"/>
    <w:rsid w:val="000B4074"/>
    <w:rsid w:val="000B42DE"/>
    <w:rsid w:val="000B4378"/>
    <w:rsid w:val="000B440C"/>
    <w:rsid w:val="000B448C"/>
    <w:rsid w:val="000B44DF"/>
    <w:rsid w:val="000B4615"/>
    <w:rsid w:val="000B473B"/>
    <w:rsid w:val="000B477C"/>
    <w:rsid w:val="000B4B98"/>
    <w:rsid w:val="000B4C95"/>
    <w:rsid w:val="000B4EFC"/>
    <w:rsid w:val="000B4F1F"/>
    <w:rsid w:val="000B50CE"/>
    <w:rsid w:val="000B50EC"/>
    <w:rsid w:val="000B51AE"/>
    <w:rsid w:val="000B524B"/>
    <w:rsid w:val="000B526E"/>
    <w:rsid w:val="000B5343"/>
    <w:rsid w:val="000B5382"/>
    <w:rsid w:val="000B5501"/>
    <w:rsid w:val="000B59CA"/>
    <w:rsid w:val="000B5A7D"/>
    <w:rsid w:val="000B5DCB"/>
    <w:rsid w:val="000B5E25"/>
    <w:rsid w:val="000B5EF1"/>
    <w:rsid w:val="000B6235"/>
    <w:rsid w:val="000B63BF"/>
    <w:rsid w:val="000B6637"/>
    <w:rsid w:val="000B6677"/>
    <w:rsid w:val="000B6BAB"/>
    <w:rsid w:val="000B6E8E"/>
    <w:rsid w:val="000B6F69"/>
    <w:rsid w:val="000B7054"/>
    <w:rsid w:val="000B713E"/>
    <w:rsid w:val="000B72D2"/>
    <w:rsid w:val="000B7359"/>
    <w:rsid w:val="000B74BE"/>
    <w:rsid w:val="000C0267"/>
    <w:rsid w:val="000C0304"/>
    <w:rsid w:val="000C048A"/>
    <w:rsid w:val="000C05B2"/>
    <w:rsid w:val="000C0939"/>
    <w:rsid w:val="000C0AE6"/>
    <w:rsid w:val="000C0BD9"/>
    <w:rsid w:val="000C0E00"/>
    <w:rsid w:val="000C0E2F"/>
    <w:rsid w:val="000C104A"/>
    <w:rsid w:val="000C109B"/>
    <w:rsid w:val="000C148A"/>
    <w:rsid w:val="000C1615"/>
    <w:rsid w:val="000C176F"/>
    <w:rsid w:val="000C1773"/>
    <w:rsid w:val="000C17B1"/>
    <w:rsid w:val="000C17FD"/>
    <w:rsid w:val="000C181A"/>
    <w:rsid w:val="000C1B0D"/>
    <w:rsid w:val="000C1D13"/>
    <w:rsid w:val="000C1E31"/>
    <w:rsid w:val="000C1ED0"/>
    <w:rsid w:val="000C21D3"/>
    <w:rsid w:val="000C2305"/>
    <w:rsid w:val="000C248B"/>
    <w:rsid w:val="000C262B"/>
    <w:rsid w:val="000C281D"/>
    <w:rsid w:val="000C28F5"/>
    <w:rsid w:val="000C2B6D"/>
    <w:rsid w:val="000C2BA8"/>
    <w:rsid w:val="000C2DF8"/>
    <w:rsid w:val="000C2E6C"/>
    <w:rsid w:val="000C2E8F"/>
    <w:rsid w:val="000C2FBE"/>
    <w:rsid w:val="000C3079"/>
    <w:rsid w:val="000C33F7"/>
    <w:rsid w:val="000C3759"/>
    <w:rsid w:val="000C392D"/>
    <w:rsid w:val="000C393F"/>
    <w:rsid w:val="000C396B"/>
    <w:rsid w:val="000C399D"/>
    <w:rsid w:val="000C3A73"/>
    <w:rsid w:val="000C3F05"/>
    <w:rsid w:val="000C4104"/>
    <w:rsid w:val="000C41B8"/>
    <w:rsid w:val="000C44C4"/>
    <w:rsid w:val="000C48D7"/>
    <w:rsid w:val="000C4DF8"/>
    <w:rsid w:val="000C4ED3"/>
    <w:rsid w:val="000C4F7B"/>
    <w:rsid w:val="000C51FB"/>
    <w:rsid w:val="000C52D3"/>
    <w:rsid w:val="000C549E"/>
    <w:rsid w:val="000C5591"/>
    <w:rsid w:val="000C559B"/>
    <w:rsid w:val="000C5782"/>
    <w:rsid w:val="000C5AB6"/>
    <w:rsid w:val="000C5C22"/>
    <w:rsid w:val="000C5CDD"/>
    <w:rsid w:val="000C5F31"/>
    <w:rsid w:val="000C5F78"/>
    <w:rsid w:val="000C68ED"/>
    <w:rsid w:val="000C6A96"/>
    <w:rsid w:val="000C6B4A"/>
    <w:rsid w:val="000C6C37"/>
    <w:rsid w:val="000C70F1"/>
    <w:rsid w:val="000C7461"/>
    <w:rsid w:val="000C7536"/>
    <w:rsid w:val="000C75D1"/>
    <w:rsid w:val="000C796F"/>
    <w:rsid w:val="000C7A29"/>
    <w:rsid w:val="000C7B78"/>
    <w:rsid w:val="000C7CD1"/>
    <w:rsid w:val="000C7EB6"/>
    <w:rsid w:val="000C7EFE"/>
    <w:rsid w:val="000C7FEE"/>
    <w:rsid w:val="000D042D"/>
    <w:rsid w:val="000D0450"/>
    <w:rsid w:val="000D0834"/>
    <w:rsid w:val="000D0ADC"/>
    <w:rsid w:val="000D0BD8"/>
    <w:rsid w:val="000D0E86"/>
    <w:rsid w:val="000D1131"/>
    <w:rsid w:val="000D1270"/>
    <w:rsid w:val="000D1323"/>
    <w:rsid w:val="000D174D"/>
    <w:rsid w:val="000D18B6"/>
    <w:rsid w:val="000D18BB"/>
    <w:rsid w:val="000D1998"/>
    <w:rsid w:val="000D19A2"/>
    <w:rsid w:val="000D19FB"/>
    <w:rsid w:val="000D1A08"/>
    <w:rsid w:val="000D1A6E"/>
    <w:rsid w:val="000D2057"/>
    <w:rsid w:val="000D24D5"/>
    <w:rsid w:val="000D2795"/>
    <w:rsid w:val="000D27CE"/>
    <w:rsid w:val="000D3189"/>
    <w:rsid w:val="000D3346"/>
    <w:rsid w:val="000D3420"/>
    <w:rsid w:val="000D3516"/>
    <w:rsid w:val="000D3A81"/>
    <w:rsid w:val="000D3B26"/>
    <w:rsid w:val="000D3C00"/>
    <w:rsid w:val="000D3C52"/>
    <w:rsid w:val="000D3C73"/>
    <w:rsid w:val="000D3CC4"/>
    <w:rsid w:val="000D3D37"/>
    <w:rsid w:val="000D4073"/>
    <w:rsid w:val="000D412B"/>
    <w:rsid w:val="000D41FF"/>
    <w:rsid w:val="000D42D3"/>
    <w:rsid w:val="000D4556"/>
    <w:rsid w:val="000D464A"/>
    <w:rsid w:val="000D48CD"/>
    <w:rsid w:val="000D494E"/>
    <w:rsid w:val="000D4B5D"/>
    <w:rsid w:val="000D4CA0"/>
    <w:rsid w:val="000D51EF"/>
    <w:rsid w:val="000D530A"/>
    <w:rsid w:val="000D553F"/>
    <w:rsid w:val="000D5B0D"/>
    <w:rsid w:val="000D5DBC"/>
    <w:rsid w:val="000D5DD0"/>
    <w:rsid w:val="000D5E44"/>
    <w:rsid w:val="000D60ED"/>
    <w:rsid w:val="000D61DB"/>
    <w:rsid w:val="000D6594"/>
    <w:rsid w:val="000D6596"/>
    <w:rsid w:val="000D6756"/>
    <w:rsid w:val="000D6B4B"/>
    <w:rsid w:val="000D6C31"/>
    <w:rsid w:val="000D6D1F"/>
    <w:rsid w:val="000D6EF3"/>
    <w:rsid w:val="000D7091"/>
    <w:rsid w:val="000D70C9"/>
    <w:rsid w:val="000D7200"/>
    <w:rsid w:val="000D7285"/>
    <w:rsid w:val="000D72FB"/>
    <w:rsid w:val="000D74B0"/>
    <w:rsid w:val="000D768E"/>
    <w:rsid w:val="000D76DF"/>
    <w:rsid w:val="000D788F"/>
    <w:rsid w:val="000D78B4"/>
    <w:rsid w:val="000D7A97"/>
    <w:rsid w:val="000D7B5B"/>
    <w:rsid w:val="000D7D1D"/>
    <w:rsid w:val="000D7DE8"/>
    <w:rsid w:val="000D7F31"/>
    <w:rsid w:val="000E002E"/>
    <w:rsid w:val="000E0079"/>
    <w:rsid w:val="000E00A4"/>
    <w:rsid w:val="000E00A5"/>
    <w:rsid w:val="000E01B0"/>
    <w:rsid w:val="000E0275"/>
    <w:rsid w:val="000E02E5"/>
    <w:rsid w:val="000E05B1"/>
    <w:rsid w:val="000E09C8"/>
    <w:rsid w:val="000E0F3D"/>
    <w:rsid w:val="000E0FDB"/>
    <w:rsid w:val="000E1278"/>
    <w:rsid w:val="000E1282"/>
    <w:rsid w:val="000E149E"/>
    <w:rsid w:val="000E169D"/>
    <w:rsid w:val="000E1998"/>
    <w:rsid w:val="000E1B95"/>
    <w:rsid w:val="000E1BD7"/>
    <w:rsid w:val="000E1EE5"/>
    <w:rsid w:val="000E1F52"/>
    <w:rsid w:val="000E1F55"/>
    <w:rsid w:val="000E202F"/>
    <w:rsid w:val="000E21A9"/>
    <w:rsid w:val="000E236A"/>
    <w:rsid w:val="000E302D"/>
    <w:rsid w:val="000E3051"/>
    <w:rsid w:val="000E30A7"/>
    <w:rsid w:val="000E31F8"/>
    <w:rsid w:val="000E3283"/>
    <w:rsid w:val="000E3342"/>
    <w:rsid w:val="000E3361"/>
    <w:rsid w:val="000E353B"/>
    <w:rsid w:val="000E3640"/>
    <w:rsid w:val="000E3670"/>
    <w:rsid w:val="000E36F2"/>
    <w:rsid w:val="000E3AB9"/>
    <w:rsid w:val="000E3F07"/>
    <w:rsid w:val="000E40E9"/>
    <w:rsid w:val="000E438F"/>
    <w:rsid w:val="000E443D"/>
    <w:rsid w:val="000E45D6"/>
    <w:rsid w:val="000E46B1"/>
    <w:rsid w:val="000E4971"/>
    <w:rsid w:val="000E49C7"/>
    <w:rsid w:val="000E4CEC"/>
    <w:rsid w:val="000E4D3E"/>
    <w:rsid w:val="000E50BB"/>
    <w:rsid w:val="000E5214"/>
    <w:rsid w:val="000E5364"/>
    <w:rsid w:val="000E57D9"/>
    <w:rsid w:val="000E586A"/>
    <w:rsid w:val="000E5BD6"/>
    <w:rsid w:val="000E5D57"/>
    <w:rsid w:val="000E5DDD"/>
    <w:rsid w:val="000E6226"/>
    <w:rsid w:val="000E629A"/>
    <w:rsid w:val="000E6452"/>
    <w:rsid w:val="000E6803"/>
    <w:rsid w:val="000E6B4A"/>
    <w:rsid w:val="000E6E79"/>
    <w:rsid w:val="000E6F53"/>
    <w:rsid w:val="000E7781"/>
    <w:rsid w:val="000E7C16"/>
    <w:rsid w:val="000E7E6C"/>
    <w:rsid w:val="000E7F40"/>
    <w:rsid w:val="000F0198"/>
    <w:rsid w:val="000F01C2"/>
    <w:rsid w:val="000F025E"/>
    <w:rsid w:val="000F0299"/>
    <w:rsid w:val="000F061F"/>
    <w:rsid w:val="000F0A0B"/>
    <w:rsid w:val="000F0A8F"/>
    <w:rsid w:val="000F0AA5"/>
    <w:rsid w:val="000F0B3B"/>
    <w:rsid w:val="000F0C3B"/>
    <w:rsid w:val="000F0DE2"/>
    <w:rsid w:val="000F0E76"/>
    <w:rsid w:val="000F1086"/>
    <w:rsid w:val="000F10E8"/>
    <w:rsid w:val="000F13BD"/>
    <w:rsid w:val="000F1848"/>
    <w:rsid w:val="000F19E7"/>
    <w:rsid w:val="000F1D71"/>
    <w:rsid w:val="000F1E6E"/>
    <w:rsid w:val="000F1ED8"/>
    <w:rsid w:val="000F1FC8"/>
    <w:rsid w:val="000F20C5"/>
    <w:rsid w:val="000F21B8"/>
    <w:rsid w:val="000F2248"/>
    <w:rsid w:val="000F262F"/>
    <w:rsid w:val="000F26C7"/>
    <w:rsid w:val="000F2DD8"/>
    <w:rsid w:val="000F2E13"/>
    <w:rsid w:val="000F31DA"/>
    <w:rsid w:val="000F33C7"/>
    <w:rsid w:val="000F38A1"/>
    <w:rsid w:val="000F3B60"/>
    <w:rsid w:val="000F3CAD"/>
    <w:rsid w:val="000F3EC9"/>
    <w:rsid w:val="000F3F86"/>
    <w:rsid w:val="000F40AB"/>
    <w:rsid w:val="000F43B9"/>
    <w:rsid w:val="000F43BF"/>
    <w:rsid w:val="000F43EF"/>
    <w:rsid w:val="000F44DF"/>
    <w:rsid w:val="000F45B8"/>
    <w:rsid w:val="000F4746"/>
    <w:rsid w:val="000F488D"/>
    <w:rsid w:val="000F496E"/>
    <w:rsid w:val="000F4B29"/>
    <w:rsid w:val="000F4B95"/>
    <w:rsid w:val="000F4BCD"/>
    <w:rsid w:val="000F4BF0"/>
    <w:rsid w:val="000F4CEE"/>
    <w:rsid w:val="000F4E6A"/>
    <w:rsid w:val="000F51B5"/>
    <w:rsid w:val="000F5465"/>
    <w:rsid w:val="000F56D6"/>
    <w:rsid w:val="000F570D"/>
    <w:rsid w:val="000F58B8"/>
    <w:rsid w:val="000F5A12"/>
    <w:rsid w:val="000F5D25"/>
    <w:rsid w:val="000F5E60"/>
    <w:rsid w:val="000F5F56"/>
    <w:rsid w:val="000F6048"/>
    <w:rsid w:val="000F6088"/>
    <w:rsid w:val="000F622E"/>
    <w:rsid w:val="000F64AB"/>
    <w:rsid w:val="000F6692"/>
    <w:rsid w:val="000F67BF"/>
    <w:rsid w:val="000F684D"/>
    <w:rsid w:val="000F68CA"/>
    <w:rsid w:val="000F6BF6"/>
    <w:rsid w:val="000F6C11"/>
    <w:rsid w:val="000F6C4E"/>
    <w:rsid w:val="000F6E7B"/>
    <w:rsid w:val="000F7147"/>
    <w:rsid w:val="000F71D9"/>
    <w:rsid w:val="000F71EE"/>
    <w:rsid w:val="000F7234"/>
    <w:rsid w:val="000F72A4"/>
    <w:rsid w:val="000F74FD"/>
    <w:rsid w:val="000F75D6"/>
    <w:rsid w:val="000F7786"/>
    <w:rsid w:val="000F7AEC"/>
    <w:rsid w:val="000F7BC5"/>
    <w:rsid w:val="000F7C54"/>
    <w:rsid w:val="000F7C9D"/>
    <w:rsid w:val="000F7F8A"/>
    <w:rsid w:val="0010001B"/>
    <w:rsid w:val="001001ED"/>
    <w:rsid w:val="00100309"/>
    <w:rsid w:val="0010053A"/>
    <w:rsid w:val="00100614"/>
    <w:rsid w:val="0010080E"/>
    <w:rsid w:val="00100A93"/>
    <w:rsid w:val="00100DDC"/>
    <w:rsid w:val="0010106E"/>
    <w:rsid w:val="001010EE"/>
    <w:rsid w:val="00101207"/>
    <w:rsid w:val="00101415"/>
    <w:rsid w:val="001015ED"/>
    <w:rsid w:val="001016FB"/>
    <w:rsid w:val="00101843"/>
    <w:rsid w:val="00101924"/>
    <w:rsid w:val="00101941"/>
    <w:rsid w:val="00101956"/>
    <w:rsid w:val="001019C5"/>
    <w:rsid w:val="00101D87"/>
    <w:rsid w:val="00101E67"/>
    <w:rsid w:val="00101F64"/>
    <w:rsid w:val="0010204B"/>
    <w:rsid w:val="001020E6"/>
    <w:rsid w:val="0010227E"/>
    <w:rsid w:val="00102829"/>
    <w:rsid w:val="00102CF7"/>
    <w:rsid w:val="00102E7B"/>
    <w:rsid w:val="00102F18"/>
    <w:rsid w:val="00103030"/>
    <w:rsid w:val="001034E0"/>
    <w:rsid w:val="001037B7"/>
    <w:rsid w:val="001037C5"/>
    <w:rsid w:val="00103B2F"/>
    <w:rsid w:val="00103DDA"/>
    <w:rsid w:val="00104058"/>
    <w:rsid w:val="00104622"/>
    <w:rsid w:val="001046EC"/>
    <w:rsid w:val="00104858"/>
    <w:rsid w:val="0010494F"/>
    <w:rsid w:val="00104A4B"/>
    <w:rsid w:val="00104AF4"/>
    <w:rsid w:val="00104B41"/>
    <w:rsid w:val="00104DA3"/>
    <w:rsid w:val="0010506B"/>
    <w:rsid w:val="001050F1"/>
    <w:rsid w:val="00105141"/>
    <w:rsid w:val="00105555"/>
    <w:rsid w:val="001056BA"/>
    <w:rsid w:val="00105E2B"/>
    <w:rsid w:val="00105F3F"/>
    <w:rsid w:val="00106313"/>
    <w:rsid w:val="0010644D"/>
    <w:rsid w:val="00106654"/>
    <w:rsid w:val="0010675E"/>
    <w:rsid w:val="0010681F"/>
    <w:rsid w:val="00106985"/>
    <w:rsid w:val="00106C64"/>
    <w:rsid w:val="00106CF2"/>
    <w:rsid w:val="00106CFF"/>
    <w:rsid w:val="00106FE7"/>
    <w:rsid w:val="00107238"/>
    <w:rsid w:val="00107260"/>
    <w:rsid w:val="001072CC"/>
    <w:rsid w:val="001072F8"/>
    <w:rsid w:val="00107336"/>
    <w:rsid w:val="001074AF"/>
    <w:rsid w:val="00107670"/>
    <w:rsid w:val="0010768F"/>
    <w:rsid w:val="001076E8"/>
    <w:rsid w:val="00107C8B"/>
    <w:rsid w:val="00110037"/>
    <w:rsid w:val="0011003F"/>
    <w:rsid w:val="001100FC"/>
    <w:rsid w:val="001102B5"/>
    <w:rsid w:val="0011044B"/>
    <w:rsid w:val="00110527"/>
    <w:rsid w:val="001105A7"/>
    <w:rsid w:val="00110664"/>
    <w:rsid w:val="00110B17"/>
    <w:rsid w:val="00110B24"/>
    <w:rsid w:val="00110C55"/>
    <w:rsid w:val="00110F4A"/>
    <w:rsid w:val="001112F4"/>
    <w:rsid w:val="001115D0"/>
    <w:rsid w:val="00112300"/>
    <w:rsid w:val="00112397"/>
    <w:rsid w:val="00112772"/>
    <w:rsid w:val="001127DF"/>
    <w:rsid w:val="0011284C"/>
    <w:rsid w:val="0011290D"/>
    <w:rsid w:val="001129BA"/>
    <w:rsid w:val="00112C37"/>
    <w:rsid w:val="00112CD7"/>
    <w:rsid w:val="00113031"/>
    <w:rsid w:val="00113100"/>
    <w:rsid w:val="001136BA"/>
    <w:rsid w:val="001138E5"/>
    <w:rsid w:val="00113A54"/>
    <w:rsid w:val="00113A8B"/>
    <w:rsid w:val="00113BA6"/>
    <w:rsid w:val="00113CAB"/>
    <w:rsid w:val="00113D36"/>
    <w:rsid w:val="00113DDA"/>
    <w:rsid w:val="00113DF4"/>
    <w:rsid w:val="00113F89"/>
    <w:rsid w:val="001142C5"/>
    <w:rsid w:val="0011445E"/>
    <w:rsid w:val="001145DD"/>
    <w:rsid w:val="00114676"/>
    <w:rsid w:val="001146E9"/>
    <w:rsid w:val="001147CC"/>
    <w:rsid w:val="00114AB0"/>
    <w:rsid w:val="00114BA4"/>
    <w:rsid w:val="00114DE7"/>
    <w:rsid w:val="00114E2E"/>
    <w:rsid w:val="001150DC"/>
    <w:rsid w:val="001151CD"/>
    <w:rsid w:val="0011526A"/>
    <w:rsid w:val="001152D0"/>
    <w:rsid w:val="0011531B"/>
    <w:rsid w:val="0011541B"/>
    <w:rsid w:val="0011556D"/>
    <w:rsid w:val="001158A9"/>
    <w:rsid w:val="001158FC"/>
    <w:rsid w:val="001159CD"/>
    <w:rsid w:val="00115C2D"/>
    <w:rsid w:val="00115C85"/>
    <w:rsid w:val="00116548"/>
    <w:rsid w:val="00116759"/>
    <w:rsid w:val="001167F6"/>
    <w:rsid w:val="00116BA5"/>
    <w:rsid w:val="00116E28"/>
    <w:rsid w:val="00117274"/>
    <w:rsid w:val="0011728E"/>
    <w:rsid w:val="00117588"/>
    <w:rsid w:val="00117754"/>
    <w:rsid w:val="00117E70"/>
    <w:rsid w:val="00117EEF"/>
    <w:rsid w:val="00117F24"/>
    <w:rsid w:val="0012009D"/>
    <w:rsid w:val="00120481"/>
    <w:rsid w:val="00120805"/>
    <w:rsid w:val="00120F07"/>
    <w:rsid w:val="00121053"/>
    <w:rsid w:val="001212E9"/>
    <w:rsid w:val="0012140C"/>
    <w:rsid w:val="001216E7"/>
    <w:rsid w:val="0012199E"/>
    <w:rsid w:val="00121A4D"/>
    <w:rsid w:val="00121F33"/>
    <w:rsid w:val="001222A1"/>
    <w:rsid w:val="0012231B"/>
    <w:rsid w:val="001223A8"/>
    <w:rsid w:val="00122401"/>
    <w:rsid w:val="0012269C"/>
    <w:rsid w:val="0012280A"/>
    <w:rsid w:val="00122AB7"/>
    <w:rsid w:val="00122AD3"/>
    <w:rsid w:val="00122B42"/>
    <w:rsid w:val="00122B52"/>
    <w:rsid w:val="00122B56"/>
    <w:rsid w:val="00122C8E"/>
    <w:rsid w:val="00122CA7"/>
    <w:rsid w:val="00122D9E"/>
    <w:rsid w:val="00122DCE"/>
    <w:rsid w:val="001230C3"/>
    <w:rsid w:val="00123220"/>
    <w:rsid w:val="001232A4"/>
    <w:rsid w:val="001233EF"/>
    <w:rsid w:val="00123484"/>
    <w:rsid w:val="001235DF"/>
    <w:rsid w:val="0012360B"/>
    <w:rsid w:val="0012370A"/>
    <w:rsid w:val="00123C1C"/>
    <w:rsid w:val="00123FAF"/>
    <w:rsid w:val="001240AD"/>
    <w:rsid w:val="00124613"/>
    <w:rsid w:val="001247B6"/>
    <w:rsid w:val="001248DE"/>
    <w:rsid w:val="00124944"/>
    <w:rsid w:val="00124AD6"/>
    <w:rsid w:val="00124BF7"/>
    <w:rsid w:val="00124C70"/>
    <w:rsid w:val="00124E62"/>
    <w:rsid w:val="00125116"/>
    <w:rsid w:val="0012522E"/>
    <w:rsid w:val="0012537A"/>
    <w:rsid w:val="00125477"/>
    <w:rsid w:val="00125640"/>
    <w:rsid w:val="0012572E"/>
    <w:rsid w:val="0012588B"/>
    <w:rsid w:val="001258BB"/>
    <w:rsid w:val="00125B68"/>
    <w:rsid w:val="00125FBC"/>
    <w:rsid w:val="00126251"/>
    <w:rsid w:val="00126471"/>
    <w:rsid w:val="001267E5"/>
    <w:rsid w:val="00126C56"/>
    <w:rsid w:val="00126CB9"/>
    <w:rsid w:val="00126CFE"/>
    <w:rsid w:val="00126DE5"/>
    <w:rsid w:val="001270D3"/>
    <w:rsid w:val="00127106"/>
    <w:rsid w:val="00127227"/>
    <w:rsid w:val="00127283"/>
    <w:rsid w:val="001272CD"/>
    <w:rsid w:val="001272DC"/>
    <w:rsid w:val="00127381"/>
    <w:rsid w:val="001275AE"/>
    <w:rsid w:val="0012784D"/>
    <w:rsid w:val="0012791D"/>
    <w:rsid w:val="00127A73"/>
    <w:rsid w:val="0013038B"/>
    <w:rsid w:val="00130403"/>
    <w:rsid w:val="00130A5E"/>
    <w:rsid w:val="00130AA1"/>
    <w:rsid w:val="00130B81"/>
    <w:rsid w:val="00130C9F"/>
    <w:rsid w:val="00130DB8"/>
    <w:rsid w:val="00130DF3"/>
    <w:rsid w:val="00130EA3"/>
    <w:rsid w:val="0013113A"/>
    <w:rsid w:val="0013154F"/>
    <w:rsid w:val="001316D6"/>
    <w:rsid w:val="00131757"/>
    <w:rsid w:val="00131E6A"/>
    <w:rsid w:val="00131F6D"/>
    <w:rsid w:val="00132020"/>
    <w:rsid w:val="0013236B"/>
    <w:rsid w:val="001325A4"/>
    <w:rsid w:val="001325AD"/>
    <w:rsid w:val="00132864"/>
    <w:rsid w:val="00132AFE"/>
    <w:rsid w:val="00132BF1"/>
    <w:rsid w:val="00132DD0"/>
    <w:rsid w:val="0013324E"/>
    <w:rsid w:val="001332CD"/>
    <w:rsid w:val="00133755"/>
    <w:rsid w:val="001337D3"/>
    <w:rsid w:val="00133C4E"/>
    <w:rsid w:val="00133EEC"/>
    <w:rsid w:val="00133FED"/>
    <w:rsid w:val="00134801"/>
    <w:rsid w:val="00134819"/>
    <w:rsid w:val="00134861"/>
    <w:rsid w:val="00134BA3"/>
    <w:rsid w:val="00134FF3"/>
    <w:rsid w:val="001353C9"/>
    <w:rsid w:val="001353DD"/>
    <w:rsid w:val="001354E3"/>
    <w:rsid w:val="001354EB"/>
    <w:rsid w:val="00135750"/>
    <w:rsid w:val="0013578B"/>
    <w:rsid w:val="001358CD"/>
    <w:rsid w:val="00135A39"/>
    <w:rsid w:val="00135B47"/>
    <w:rsid w:val="00135DA4"/>
    <w:rsid w:val="00135FE2"/>
    <w:rsid w:val="00136071"/>
    <w:rsid w:val="00136462"/>
    <w:rsid w:val="001365D5"/>
    <w:rsid w:val="001369C8"/>
    <w:rsid w:val="00136A29"/>
    <w:rsid w:val="00136B73"/>
    <w:rsid w:val="00136C61"/>
    <w:rsid w:val="00136C6A"/>
    <w:rsid w:val="00136ECD"/>
    <w:rsid w:val="001370CE"/>
    <w:rsid w:val="001370FF"/>
    <w:rsid w:val="0013719B"/>
    <w:rsid w:val="001372E7"/>
    <w:rsid w:val="00137441"/>
    <w:rsid w:val="001374B3"/>
    <w:rsid w:val="00137897"/>
    <w:rsid w:val="001378DF"/>
    <w:rsid w:val="00137963"/>
    <w:rsid w:val="00137BB5"/>
    <w:rsid w:val="00137DB5"/>
    <w:rsid w:val="0014055B"/>
    <w:rsid w:val="00140638"/>
    <w:rsid w:val="00140E28"/>
    <w:rsid w:val="00140E46"/>
    <w:rsid w:val="001410A9"/>
    <w:rsid w:val="00141329"/>
    <w:rsid w:val="001417A3"/>
    <w:rsid w:val="00141A28"/>
    <w:rsid w:val="00141AA9"/>
    <w:rsid w:val="00141C19"/>
    <w:rsid w:val="00141F65"/>
    <w:rsid w:val="00142007"/>
    <w:rsid w:val="00142545"/>
    <w:rsid w:val="0014285B"/>
    <w:rsid w:val="00142864"/>
    <w:rsid w:val="0014290F"/>
    <w:rsid w:val="00142967"/>
    <w:rsid w:val="00142B3F"/>
    <w:rsid w:val="00142C10"/>
    <w:rsid w:val="00142C46"/>
    <w:rsid w:val="00143050"/>
    <w:rsid w:val="00143405"/>
    <w:rsid w:val="001434FC"/>
    <w:rsid w:val="00143875"/>
    <w:rsid w:val="00143AB5"/>
    <w:rsid w:val="00143B1A"/>
    <w:rsid w:val="00143CFC"/>
    <w:rsid w:val="00143ED8"/>
    <w:rsid w:val="00143F5F"/>
    <w:rsid w:val="00144822"/>
    <w:rsid w:val="00144E59"/>
    <w:rsid w:val="00144E87"/>
    <w:rsid w:val="00145299"/>
    <w:rsid w:val="0014542E"/>
    <w:rsid w:val="0014550E"/>
    <w:rsid w:val="001455AC"/>
    <w:rsid w:val="00145993"/>
    <w:rsid w:val="00145ADF"/>
    <w:rsid w:val="00145FF9"/>
    <w:rsid w:val="0014635E"/>
    <w:rsid w:val="00146488"/>
    <w:rsid w:val="00146580"/>
    <w:rsid w:val="00146A26"/>
    <w:rsid w:val="00146A52"/>
    <w:rsid w:val="00146A72"/>
    <w:rsid w:val="00146C35"/>
    <w:rsid w:val="00146C46"/>
    <w:rsid w:val="00146D33"/>
    <w:rsid w:val="00146D50"/>
    <w:rsid w:val="00146F1C"/>
    <w:rsid w:val="00147092"/>
    <w:rsid w:val="00147133"/>
    <w:rsid w:val="00147AC3"/>
    <w:rsid w:val="00147B79"/>
    <w:rsid w:val="00147B95"/>
    <w:rsid w:val="00147C5B"/>
    <w:rsid w:val="00150013"/>
    <w:rsid w:val="001501E3"/>
    <w:rsid w:val="00150267"/>
    <w:rsid w:val="00150423"/>
    <w:rsid w:val="001508BD"/>
    <w:rsid w:val="00150BE1"/>
    <w:rsid w:val="00150C37"/>
    <w:rsid w:val="00150DD9"/>
    <w:rsid w:val="00151099"/>
    <w:rsid w:val="00151215"/>
    <w:rsid w:val="0015127A"/>
    <w:rsid w:val="001512D0"/>
    <w:rsid w:val="00151644"/>
    <w:rsid w:val="0015175E"/>
    <w:rsid w:val="00151816"/>
    <w:rsid w:val="00151823"/>
    <w:rsid w:val="00151A8A"/>
    <w:rsid w:val="00151FE7"/>
    <w:rsid w:val="00152149"/>
    <w:rsid w:val="00152216"/>
    <w:rsid w:val="0015228F"/>
    <w:rsid w:val="0015249C"/>
    <w:rsid w:val="0015260D"/>
    <w:rsid w:val="00152621"/>
    <w:rsid w:val="00152B62"/>
    <w:rsid w:val="00152BDC"/>
    <w:rsid w:val="00153359"/>
    <w:rsid w:val="00153472"/>
    <w:rsid w:val="0015374E"/>
    <w:rsid w:val="00153B00"/>
    <w:rsid w:val="00153B51"/>
    <w:rsid w:val="00153F4B"/>
    <w:rsid w:val="0015403E"/>
    <w:rsid w:val="001540B5"/>
    <w:rsid w:val="00154318"/>
    <w:rsid w:val="001543E0"/>
    <w:rsid w:val="00154583"/>
    <w:rsid w:val="00154764"/>
    <w:rsid w:val="00154B7C"/>
    <w:rsid w:val="00154DD2"/>
    <w:rsid w:val="00155070"/>
    <w:rsid w:val="001552DF"/>
    <w:rsid w:val="00155507"/>
    <w:rsid w:val="001556F3"/>
    <w:rsid w:val="0015596F"/>
    <w:rsid w:val="001559A8"/>
    <w:rsid w:val="00155A92"/>
    <w:rsid w:val="00155B81"/>
    <w:rsid w:val="00155BB1"/>
    <w:rsid w:val="00155CA1"/>
    <w:rsid w:val="001563F7"/>
    <w:rsid w:val="0015642F"/>
    <w:rsid w:val="00156902"/>
    <w:rsid w:val="00156F6C"/>
    <w:rsid w:val="00157105"/>
    <w:rsid w:val="001571D3"/>
    <w:rsid w:val="0015732B"/>
    <w:rsid w:val="0015735E"/>
    <w:rsid w:val="001576FD"/>
    <w:rsid w:val="0015787F"/>
    <w:rsid w:val="0015793B"/>
    <w:rsid w:val="001579AC"/>
    <w:rsid w:val="00160010"/>
    <w:rsid w:val="00160095"/>
    <w:rsid w:val="001601BD"/>
    <w:rsid w:val="00160602"/>
    <w:rsid w:val="00160821"/>
    <w:rsid w:val="00160976"/>
    <w:rsid w:val="00160C7F"/>
    <w:rsid w:val="0016139B"/>
    <w:rsid w:val="00161540"/>
    <w:rsid w:val="00161659"/>
    <w:rsid w:val="001619DC"/>
    <w:rsid w:val="00161B82"/>
    <w:rsid w:val="001620D6"/>
    <w:rsid w:val="0016211B"/>
    <w:rsid w:val="001621B8"/>
    <w:rsid w:val="00162257"/>
    <w:rsid w:val="0016225E"/>
    <w:rsid w:val="001622E2"/>
    <w:rsid w:val="001623DC"/>
    <w:rsid w:val="00162405"/>
    <w:rsid w:val="00162523"/>
    <w:rsid w:val="001627BA"/>
    <w:rsid w:val="0016291A"/>
    <w:rsid w:val="0016297F"/>
    <w:rsid w:val="00162A87"/>
    <w:rsid w:val="00162B2E"/>
    <w:rsid w:val="00162CDB"/>
    <w:rsid w:val="00163115"/>
    <w:rsid w:val="00163473"/>
    <w:rsid w:val="001635D4"/>
    <w:rsid w:val="001639DF"/>
    <w:rsid w:val="00163A99"/>
    <w:rsid w:val="00163BCA"/>
    <w:rsid w:val="00163E45"/>
    <w:rsid w:val="00163EC9"/>
    <w:rsid w:val="00164517"/>
    <w:rsid w:val="00164576"/>
    <w:rsid w:val="001646E4"/>
    <w:rsid w:val="001647FE"/>
    <w:rsid w:val="001649C5"/>
    <w:rsid w:val="00164B5C"/>
    <w:rsid w:val="00164B74"/>
    <w:rsid w:val="00164C58"/>
    <w:rsid w:val="00165154"/>
    <w:rsid w:val="00165155"/>
    <w:rsid w:val="00165198"/>
    <w:rsid w:val="001652F4"/>
    <w:rsid w:val="00165301"/>
    <w:rsid w:val="001653FF"/>
    <w:rsid w:val="001654A2"/>
    <w:rsid w:val="00165617"/>
    <w:rsid w:val="00165869"/>
    <w:rsid w:val="00165B6D"/>
    <w:rsid w:val="00165B72"/>
    <w:rsid w:val="00165B9F"/>
    <w:rsid w:val="00165BAE"/>
    <w:rsid w:val="00165C8F"/>
    <w:rsid w:val="001660DB"/>
    <w:rsid w:val="001660E6"/>
    <w:rsid w:val="00166238"/>
    <w:rsid w:val="00166CBE"/>
    <w:rsid w:val="00166DEF"/>
    <w:rsid w:val="00167039"/>
    <w:rsid w:val="00167107"/>
    <w:rsid w:val="0016748C"/>
    <w:rsid w:val="0016751A"/>
    <w:rsid w:val="0016771D"/>
    <w:rsid w:val="00167A13"/>
    <w:rsid w:val="00167A9A"/>
    <w:rsid w:val="00167C46"/>
    <w:rsid w:val="00167CBB"/>
    <w:rsid w:val="00170005"/>
    <w:rsid w:val="001701B5"/>
    <w:rsid w:val="0017030F"/>
    <w:rsid w:val="00170372"/>
    <w:rsid w:val="001705EA"/>
    <w:rsid w:val="001706ED"/>
    <w:rsid w:val="00170AE3"/>
    <w:rsid w:val="00170B23"/>
    <w:rsid w:val="00170B91"/>
    <w:rsid w:val="00170BCB"/>
    <w:rsid w:val="00170BE1"/>
    <w:rsid w:val="00170D0F"/>
    <w:rsid w:val="00170E53"/>
    <w:rsid w:val="00171013"/>
    <w:rsid w:val="0017105D"/>
    <w:rsid w:val="00171096"/>
    <w:rsid w:val="001710B8"/>
    <w:rsid w:val="00171410"/>
    <w:rsid w:val="00171425"/>
    <w:rsid w:val="00171A39"/>
    <w:rsid w:val="00171A3B"/>
    <w:rsid w:val="00171B9E"/>
    <w:rsid w:val="00171CA0"/>
    <w:rsid w:val="00171DE2"/>
    <w:rsid w:val="00171ED3"/>
    <w:rsid w:val="00171F24"/>
    <w:rsid w:val="001725EB"/>
    <w:rsid w:val="00172657"/>
    <w:rsid w:val="00172958"/>
    <w:rsid w:val="00172974"/>
    <w:rsid w:val="00172ABD"/>
    <w:rsid w:val="00172C7A"/>
    <w:rsid w:val="00172DE8"/>
    <w:rsid w:val="00172F60"/>
    <w:rsid w:val="001731A9"/>
    <w:rsid w:val="00173571"/>
    <w:rsid w:val="00173833"/>
    <w:rsid w:val="0017387E"/>
    <w:rsid w:val="001738C4"/>
    <w:rsid w:val="00173931"/>
    <w:rsid w:val="00173BBB"/>
    <w:rsid w:val="00173EC2"/>
    <w:rsid w:val="00173F0D"/>
    <w:rsid w:val="00173F31"/>
    <w:rsid w:val="00174317"/>
    <w:rsid w:val="0017459C"/>
    <w:rsid w:val="001746FA"/>
    <w:rsid w:val="00174913"/>
    <w:rsid w:val="00174A5C"/>
    <w:rsid w:val="00174B78"/>
    <w:rsid w:val="00174B94"/>
    <w:rsid w:val="00174E8C"/>
    <w:rsid w:val="001750CA"/>
    <w:rsid w:val="001751AF"/>
    <w:rsid w:val="001752F2"/>
    <w:rsid w:val="001755E2"/>
    <w:rsid w:val="00175707"/>
    <w:rsid w:val="0017571C"/>
    <w:rsid w:val="001759CA"/>
    <w:rsid w:val="00175CB9"/>
    <w:rsid w:val="00175F21"/>
    <w:rsid w:val="00175F4F"/>
    <w:rsid w:val="00175F73"/>
    <w:rsid w:val="00175FAA"/>
    <w:rsid w:val="001760C3"/>
    <w:rsid w:val="001760E3"/>
    <w:rsid w:val="001762A6"/>
    <w:rsid w:val="0017636F"/>
    <w:rsid w:val="0017654E"/>
    <w:rsid w:val="0017656A"/>
    <w:rsid w:val="0017693E"/>
    <w:rsid w:val="00176AFE"/>
    <w:rsid w:val="00176B6D"/>
    <w:rsid w:val="00176D6B"/>
    <w:rsid w:val="00176DFB"/>
    <w:rsid w:val="00176EEE"/>
    <w:rsid w:val="001771C2"/>
    <w:rsid w:val="001771E1"/>
    <w:rsid w:val="00177205"/>
    <w:rsid w:val="00177262"/>
    <w:rsid w:val="00177435"/>
    <w:rsid w:val="001774F3"/>
    <w:rsid w:val="001775A6"/>
    <w:rsid w:val="001775AD"/>
    <w:rsid w:val="00177814"/>
    <w:rsid w:val="00177B76"/>
    <w:rsid w:val="00177CF6"/>
    <w:rsid w:val="001803EF"/>
    <w:rsid w:val="00180507"/>
    <w:rsid w:val="00180C4D"/>
    <w:rsid w:val="00180D40"/>
    <w:rsid w:val="00180DA3"/>
    <w:rsid w:val="0018109E"/>
    <w:rsid w:val="001810D1"/>
    <w:rsid w:val="00181891"/>
    <w:rsid w:val="00181974"/>
    <w:rsid w:val="001819FE"/>
    <w:rsid w:val="00181AE9"/>
    <w:rsid w:val="00181C1C"/>
    <w:rsid w:val="00181DC1"/>
    <w:rsid w:val="00181DDD"/>
    <w:rsid w:val="00181FCB"/>
    <w:rsid w:val="00182080"/>
    <w:rsid w:val="0018211B"/>
    <w:rsid w:val="001823B0"/>
    <w:rsid w:val="001823C0"/>
    <w:rsid w:val="001824B8"/>
    <w:rsid w:val="001825EF"/>
    <w:rsid w:val="001826F7"/>
    <w:rsid w:val="00182CD8"/>
    <w:rsid w:val="00182F90"/>
    <w:rsid w:val="00182F9D"/>
    <w:rsid w:val="001830A7"/>
    <w:rsid w:val="001830B3"/>
    <w:rsid w:val="00183256"/>
    <w:rsid w:val="001832C9"/>
    <w:rsid w:val="00183A92"/>
    <w:rsid w:val="00183F2D"/>
    <w:rsid w:val="00183F5A"/>
    <w:rsid w:val="00183F98"/>
    <w:rsid w:val="0018433D"/>
    <w:rsid w:val="00184340"/>
    <w:rsid w:val="001844F7"/>
    <w:rsid w:val="001848AC"/>
    <w:rsid w:val="00184AA4"/>
    <w:rsid w:val="0018561B"/>
    <w:rsid w:val="0018568F"/>
    <w:rsid w:val="00185916"/>
    <w:rsid w:val="001859B9"/>
    <w:rsid w:val="00185C0B"/>
    <w:rsid w:val="00185E4F"/>
    <w:rsid w:val="00186037"/>
    <w:rsid w:val="00186050"/>
    <w:rsid w:val="00186277"/>
    <w:rsid w:val="00186286"/>
    <w:rsid w:val="00186474"/>
    <w:rsid w:val="0018648A"/>
    <w:rsid w:val="0018674E"/>
    <w:rsid w:val="0018692C"/>
    <w:rsid w:val="001869DB"/>
    <w:rsid w:val="00186B21"/>
    <w:rsid w:val="00186B8C"/>
    <w:rsid w:val="00186BEE"/>
    <w:rsid w:val="00186D52"/>
    <w:rsid w:val="00186DC8"/>
    <w:rsid w:val="00187282"/>
    <w:rsid w:val="001878BE"/>
    <w:rsid w:val="00187A64"/>
    <w:rsid w:val="00187B43"/>
    <w:rsid w:val="00187D78"/>
    <w:rsid w:val="00187D96"/>
    <w:rsid w:val="0019058F"/>
    <w:rsid w:val="0019066A"/>
    <w:rsid w:val="001906F3"/>
    <w:rsid w:val="00190734"/>
    <w:rsid w:val="00190954"/>
    <w:rsid w:val="001911EB"/>
    <w:rsid w:val="0019134A"/>
    <w:rsid w:val="00191436"/>
    <w:rsid w:val="001916A8"/>
    <w:rsid w:val="0019189E"/>
    <w:rsid w:val="00191C9E"/>
    <w:rsid w:val="00191EF7"/>
    <w:rsid w:val="00191F67"/>
    <w:rsid w:val="00192038"/>
    <w:rsid w:val="00192190"/>
    <w:rsid w:val="001921A1"/>
    <w:rsid w:val="001922F0"/>
    <w:rsid w:val="00192629"/>
    <w:rsid w:val="001926ED"/>
    <w:rsid w:val="001927BD"/>
    <w:rsid w:val="00192851"/>
    <w:rsid w:val="0019299F"/>
    <w:rsid w:val="00192A81"/>
    <w:rsid w:val="00192B14"/>
    <w:rsid w:val="00192E0E"/>
    <w:rsid w:val="00192E1C"/>
    <w:rsid w:val="00192E91"/>
    <w:rsid w:val="00192E9A"/>
    <w:rsid w:val="001935B5"/>
    <w:rsid w:val="001937CA"/>
    <w:rsid w:val="00193A4F"/>
    <w:rsid w:val="00193E28"/>
    <w:rsid w:val="00193E9E"/>
    <w:rsid w:val="00193F96"/>
    <w:rsid w:val="00194264"/>
    <w:rsid w:val="001942B5"/>
    <w:rsid w:val="00194369"/>
    <w:rsid w:val="00194606"/>
    <w:rsid w:val="001946C1"/>
    <w:rsid w:val="00194B47"/>
    <w:rsid w:val="00194FF0"/>
    <w:rsid w:val="001950B5"/>
    <w:rsid w:val="00195310"/>
    <w:rsid w:val="00195495"/>
    <w:rsid w:val="00195533"/>
    <w:rsid w:val="00195967"/>
    <w:rsid w:val="00195A27"/>
    <w:rsid w:val="00195BBA"/>
    <w:rsid w:val="00195BF0"/>
    <w:rsid w:val="00196700"/>
    <w:rsid w:val="001969B0"/>
    <w:rsid w:val="00196A40"/>
    <w:rsid w:val="0019705C"/>
    <w:rsid w:val="0019714D"/>
    <w:rsid w:val="001973AF"/>
    <w:rsid w:val="00197473"/>
    <w:rsid w:val="00197D90"/>
    <w:rsid w:val="00197EEF"/>
    <w:rsid w:val="001A0547"/>
    <w:rsid w:val="001A09FF"/>
    <w:rsid w:val="001A0A25"/>
    <w:rsid w:val="001A0EA3"/>
    <w:rsid w:val="001A1006"/>
    <w:rsid w:val="001A1108"/>
    <w:rsid w:val="001A1790"/>
    <w:rsid w:val="001A17B6"/>
    <w:rsid w:val="001A1902"/>
    <w:rsid w:val="001A1A54"/>
    <w:rsid w:val="001A1DB9"/>
    <w:rsid w:val="001A1E60"/>
    <w:rsid w:val="001A203B"/>
    <w:rsid w:val="001A2120"/>
    <w:rsid w:val="001A237E"/>
    <w:rsid w:val="001A2407"/>
    <w:rsid w:val="001A2419"/>
    <w:rsid w:val="001A27B3"/>
    <w:rsid w:val="001A2B34"/>
    <w:rsid w:val="001A2BCE"/>
    <w:rsid w:val="001A2E52"/>
    <w:rsid w:val="001A2EDD"/>
    <w:rsid w:val="001A3207"/>
    <w:rsid w:val="001A351E"/>
    <w:rsid w:val="001A3AD6"/>
    <w:rsid w:val="001A3BD4"/>
    <w:rsid w:val="001A3E95"/>
    <w:rsid w:val="001A41AF"/>
    <w:rsid w:val="001A429A"/>
    <w:rsid w:val="001A42E0"/>
    <w:rsid w:val="001A4597"/>
    <w:rsid w:val="001A49CA"/>
    <w:rsid w:val="001A4C3F"/>
    <w:rsid w:val="001A4E46"/>
    <w:rsid w:val="001A5119"/>
    <w:rsid w:val="001A5139"/>
    <w:rsid w:val="001A5327"/>
    <w:rsid w:val="001A56F7"/>
    <w:rsid w:val="001A581B"/>
    <w:rsid w:val="001A5851"/>
    <w:rsid w:val="001A5915"/>
    <w:rsid w:val="001A5923"/>
    <w:rsid w:val="001A5A72"/>
    <w:rsid w:val="001A5BDD"/>
    <w:rsid w:val="001A5D17"/>
    <w:rsid w:val="001A5FD6"/>
    <w:rsid w:val="001A6108"/>
    <w:rsid w:val="001A616E"/>
    <w:rsid w:val="001A61F9"/>
    <w:rsid w:val="001A62C0"/>
    <w:rsid w:val="001A6348"/>
    <w:rsid w:val="001A6D30"/>
    <w:rsid w:val="001A6D4C"/>
    <w:rsid w:val="001A6DD9"/>
    <w:rsid w:val="001A6DEA"/>
    <w:rsid w:val="001A6F19"/>
    <w:rsid w:val="001A7035"/>
    <w:rsid w:val="001A703B"/>
    <w:rsid w:val="001A709D"/>
    <w:rsid w:val="001A717B"/>
    <w:rsid w:val="001A72B1"/>
    <w:rsid w:val="001A75A9"/>
    <w:rsid w:val="001A7611"/>
    <w:rsid w:val="001A795B"/>
    <w:rsid w:val="001A79B9"/>
    <w:rsid w:val="001A7C92"/>
    <w:rsid w:val="001A7F96"/>
    <w:rsid w:val="001B0339"/>
    <w:rsid w:val="001B0357"/>
    <w:rsid w:val="001B0786"/>
    <w:rsid w:val="001B0F6D"/>
    <w:rsid w:val="001B0FE0"/>
    <w:rsid w:val="001B121F"/>
    <w:rsid w:val="001B144D"/>
    <w:rsid w:val="001B14B3"/>
    <w:rsid w:val="001B14B7"/>
    <w:rsid w:val="001B1553"/>
    <w:rsid w:val="001B155F"/>
    <w:rsid w:val="001B1625"/>
    <w:rsid w:val="001B1996"/>
    <w:rsid w:val="001B1B66"/>
    <w:rsid w:val="001B1BCB"/>
    <w:rsid w:val="001B1E5A"/>
    <w:rsid w:val="001B1F90"/>
    <w:rsid w:val="001B2157"/>
    <w:rsid w:val="001B244E"/>
    <w:rsid w:val="001B246A"/>
    <w:rsid w:val="001B2486"/>
    <w:rsid w:val="001B2674"/>
    <w:rsid w:val="001B26D8"/>
    <w:rsid w:val="001B278C"/>
    <w:rsid w:val="001B29C3"/>
    <w:rsid w:val="001B29E2"/>
    <w:rsid w:val="001B2BE9"/>
    <w:rsid w:val="001B2D45"/>
    <w:rsid w:val="001B2EBC"/>
    <w:rsid w:val="001B30E5"/>
    <w:rsid w:val="001B328F"/>
    <w:rsid w:val="001B32DA"/>
    <w:rsid w:val="001B3511"/>
    <w:rsid w:val="001B3782"/>
    <w:rsid w:val="001B3A4A"/>
    <w:rsid w:val="001B3AFC"/>
    <w:rsid w:val="001B3D34"/>
    <w:rsid w:val="001B402B"/>
    <w:rsid w:val="001B4119"/>
    <w:rsid w:val="001B41F1"/>
    <w:rsid w:val="001B4282"/>
    <w:rsid w:val="001B46DC"/>
    <w:rsid w:val="001B472A"/>
    <w:rsid w:val="001B48AB"/>
    <w:rsid w:val="001B48CD"/>
    <w:rsid w:val="001B4AAD"/>
    <w:rsid w:val="001B5248"/>
    <w:rsid w:val="001B53AE"/>
    <w:rsid w:val="001B5465"/>
    <w:rsid w:val="001B550E"/>
    <w:rsid w:val="001B58D9"/>
    <w:rsid w:val="001B59ED"/>
    <w:rsid w:val="001B5D11"/>
    <w:rsid w:val="001B609F"/>
    <w:rsid w:val="001B611E"/>
    <w:rsid w:val="001B61CD"/>
    <w:rsid w:val="001B62EB"/>
    <w:rsid w:val="001B6530"/>
    <w:rsid w:val="001B65E6"/>
    <w:rsid w:val="001B662E"/>
    <w:rsid w:val="001B6785"/>
    <w:rsid w:val="001B691F"/>
    <w:rsid w:val="001B6C9B"/>
    <w:rsid w:val="001B6F9F"/>
    <w:rsid w:val="001B6FE4"/>
    <w:rsid w:val="001B7057"/>
    <w:rsid w:val="001B7247"/>
    <w:rsid w:val="001B72A0"/>
    <w:rsid w:val="001B742E"/>
    <w:rsid w:val="001B74F4"/>
    <w:rsid w:val="001B7693"/>
    <w:rsid w:val="001B79A7"/>
    <w:rsid w:val="001B7A0E"/>
    <w:rsid w:val="001B7C3D"/>
    <w:rsid w:val="001C0009"/>
    <w:rsid w:val="001C0607"/>
    <w:rsid w:val="001C0754"/>
    <w:rsid w:val="001C09A8"/>
    <w:rsid w:val="001C0BBC"/>
    <w:rsid w:val="001C1034"/>
    <w:rsid w:val="001C105B"/>
    <w:rsid w:val="001C11A8"/>
    <w:rsid w:val="001C1475"/>
    <w:rsid w:val="001C152B"/>
    <w:rsid w:val="001C15CA"/>
    <w:rsid w:val="001C1BBE"/>
    <w:rsid w:val="001C1CA5"/>
    <w:rsid w:val="001C2776"/>
    <w:rsid w:val="001C27DD"/>
    <w:rsid w:val="001C27EE"/>
    <w:rsid w:val="001C2E68"/>
    <w:rsid w:val="001C3062"/>
    <w:rsid w:val="001C3B87"/>
    <w:rsid w:val="001C3F50"/>
    <w:rsid w:val="001C4233"/>
    <w:rsid w:val="001C445A"/>
    <w:rsid w:val="001C46DD"/>
    <w:rsid w:val="001C4901"/>
    <w:rsid w:val="001C49AD"/>
    <w:rsid w:val="001C4BD1"/>
    <w:rsid w:val="001C4C78"/>
    <w:rsid w:val="001C4FBA"/>
    <w:rsid w:val="001C53F9"/>
    <w:rsid w:val="001C5810"/>
    <w:rsid w:val="001C582E"/>
    <w:rsid w:val="001C597A"/>
    <w:rsid w:val="001C59FC"/>
    <w:rsid w:val="001C5B60"/>
    <w:rsid w:val="001C5BE6"/>
    <w:rsid w:val="001C5CB5"/>
    <w:rsid w:val="001C5F27"/>
    <w:rsid w:val="001C5FC8"/>
    <w:rsid w:val="001C615C"/>
    <w:rsid w:val="001C6250"/>
    <w:rsid w:val="001C6468"/>
    <w:rsid w:val="001C64D6"/>
    <w:rsid w:val="001C65FF"/>
    <w:rsid w:val="001C6812"/>
    <w:rsid w:val="001C68C9"/>
    <w:rsid w:val="001C6B88"/>
    <w:rsid w:val="001C6DC5"/>
    <w:rsid w:val="001C6E17"/>
    <w:rsid w:val="001C706F"/>
    <w:rsid w:val="001C72A9"/>
    <w:rsid w:val="001C74BB"/>
    <w:rsid w:val="001C7ACE"/>
    <w:rsid w:val="001C7CA4"/>
    <w:rsid w:val="001C7FDC"/>
    <w:rsid w:val="001D0035"/>
    <w:rsid w:val="001D07BB"/>
    <w:rsid w:val="001D08D0"/>
    <w:rsid w:val="001D09B6"/>
    <w:rsid w:val="001D09F7"/>
    <w:rsid w:val="001D0AA2"/>
    <w:rsid w:val="001D0CB7"/>
    <w:rsid w:val="001D1620"/>
    <w:rsid w:val="001D186A"/>
    <w:rsid w:val="001D1AD0"/>
    <w:rsid w:val="001D1EB5"/>
    <w:rsid w:val="001D1EBA"/>
    <w:rsid w:val="001D2119"/>
    <w:rsid w:val="001D2312"/>
    <w:rsid w:val="001D2337"/>
    <w:rsid w:val="001D23C7"/>
    <w:rsid w:val="001D241C"/>
    <w:rsid w:val="001D2583"/>
    <w:rsid w:val="001D2795"/>
    <w:rsid w:val="001D2B39"/>
    <w:rsid w:val="001D2C80"/>
    <w:rsid w:val="001D2D94"/>
    <w:rsid w:val="001D2F8A"/>
    <w:rsid w:val="001D349B"/>
    <w:rsid w:val="001D353F"/>
    <w:rsid w:val="001D37EA"/>
    <w:rsid w:val="001D3A1E"/>
    <w:rsid w:val="001D3A94"/>
    <w:rsid w:val="001D40C1"/>
    <w:rsid w:val="001D4290"/>
    <w:rsid w:val="001D448E"/>
    <w:rsid w:val="001D4939"/>
    <w:rsid w:val="001D4A80"/>
    <w:rsid w:val="001D4B0A"/>
    <w:rsid w:val="001D4B95"/>
    <w:rsid w:val="001D4CF7"/>
    <w:rsid w:val="001D4DAD"/>
    <w:rsid w:val="001D50B9"/>
    <w:rsid w:val="001D51F1"/>
    <w:rsid w:val="001D52AC"/>
    <w:rsid w:val="001D52C8"/>
    <w:rsid w:val="001D52FF"/>
    <w:rsid w:val="001D55B1"/>
    <w:rsid w:val="001D5602"/>
    <w:rsid w:val="001D589F"/>
    <w:rsid w:val="001D5942"/>
    <w:rsid w:val="001D5C81"/>
    <w:rsid w:val="001D5F0E"/>
    <w:rsid w:val="001D5F22"/>
    <w:rsid w:val="001D60B2"/>
    <w:rsid w:val="001D6135"/>
    <w:rsid w:val="001D6387"/>
    <w:rsid w:val="001D665E"/>
    <w:rsid w:val="001D6AD7"/>
    <w:rsid w:val="001D6B7F"/>
    <w:rsid w:val="001D6CEA"/>
    <w:rsid w:val="001D6EA8"/>
    <w:rsid w:val="001D705E"/>
    <w:rsid w:val="001D7141"/>
    <w:rsid w:val="001D7183"/>
    <w:rsid w:val="001D7347"/>
    <w:rsid w:val="001D78DC"/>
    <w:rsid w:val="001D7C37"/>
    <w:rsid w:val="001D7CB1"/>
    <w:rsid w:val="001D7CCD"/>
    <w:rsid w:val="001E0225"/>
    <w:rsid w:val="001E08F1"/>
    <w:rsid w:val="001E09AF"/>
    <w:rsid w:val="001E0BE8"/>
    <w:rsid w:val="001E0E10"/>
    <w:rsid w:val="001E0FF5"/>
    <w:rsid w:val="001E11C4"/>
    <w:rsid w:val="001E132C"/>
    <w:rsid w:val="001E1393"/>
    <w:rsid w:val="001E154B"/>
    <w:rsid w:val="001E167E"/>
    <w:rsid w:val="001E173E"/>
    <w:rsid w:val="001E1A1B"/>
    <w:rsid w:val="001E1B94"/>
    <w:rsid w:val="001E1BB7"/>
    <w:rsid w:val="001E1C98"/>
    <w:rsid w:val="001E1FF3"/>
    <w:rsid w:val="001E2412"/>
    <w:rsid w:val="001E259D"/>
    <w:rsid w:val="001E2757"/>
    <w:rsid w:val="001E29A5"/>
    <w:rsid w:val="001E29A9"/>
    <w:rsid w:val="001E2BE3"/>
    <w:rsid w:val="001E2CEF"/>
    <w:rsid w:val="001E2EA2"/>
    <w:rsid w:val="001E2EDB"/>
    <w:rsid w:val="001E3067"/>
    <w:rsid w:val="001E33E4"/>
    <w:rsid w:val="001E3473"/>
    <w:rsid w:val="001E3765"/>
    <w:rsid w:val="001E379C"/>
    <w:rsid w:val="001E37CE"/>
    <w:rsid w:val="001E3D81"/>
    <w:rsid w:val="001E4539"/>
    <w:rsid w:val="001E46C9"/>
    <w:rsid w:val="001E4844"/>
    <w:rsid w:val="001E48B6"/>
    <w:rsid w:val="001E49A1"/>
    <w:rsid w:val="001E4AEA"/>
    <w:rsid w:val="001E4F68"/>
    <w:rsid w:val="001E5005"/>
    <w:rsid w:val="001E500E"/>
    <w:rsid w:val="001E50A8"/>
    <w:rsid w:val="001E5185"/>
    <w:rsid w:val="001E51FE"/>
    <w:rsid w:val="001E52EC"/>
    <w:rsid w:val="001E53F2"/>
    <w:rsid w:val="001E53F8"/>
    <w:rsid w:val="001E55E0"/>
    <w:rsid w:val="001E57B4"/>
    <w:rsid w:val="001E5A5D"/>
    <w:rsid w:val="001E5C35"/>
    <w:rsid w:val="001E5D6F"/>
    <w:rsid w:val="001E5EFE"/>
    <w:rsid w:val="001E6393"/>
    <w:rsid w:val="001E644E"/>
    <w:rsid w:val="001E6548"/>
    <w:rsid w:val="001E65B6"/>
    <w:rsid w:val="001E65C9"/>
    <w:rsid w:val="001E69CA"/>
    <w:rsid w:val="001E6EE9"/>
    <w:rsid w:val="001E715C"/>
    <w:rsid w:val="001E71EC"/>
    <w:rsid w:val="001E728E"/>
    <w:rsid w:val="001E75B3"/>
    <w:rsid w:val="001E76F2"/>
    <w:rsid w:val="001E78E3"/>
    <w:rsid w:val="001E796C"/>
    <w:rsid w:val="001E7CCF"/>
    <w:rsid w:val="001F0071"/>
    <w:rsid w:val="001F0085"/>
    <w:rsid w:val="001F017F"/>
    <w:rsid w:val="001F04C7"/>
    <w:rsid w:val="001F06FB"/>
    <w:rsid w:val="001F0738"/>
    <w:rsid w:val="001F0BDC"/>
    <w:rsid w:val="001F0DE8"/>
    <w:rsid w:val="001F0FCE"/>
    <w:rsid w:val="001F1123"/>
    <w:rsid w:val="001F1407"/>
    <w:rsid w:val="001F141C"/>
    <w:rsid w:val="001F17DE"/>
    <w:rsid w:val="001F18F0"/>
    <w:rsid w:val="001F191B"/>
    <w:rsid w:val="001F194B"/>
    <w:rsid w:val="001F1A05"/>
    <w:rsid w:val="001F1CB0"/>
    <w:rsid w:val="001F1DC9"/>
    <w:rsid w:val="001F1FE1"/>
    <w:rsid w:val="001F21A9"/>
    <w:rsid w:val="001F221D"/>
    <w:rsid w:val="001F228A"/>
    <w:rsid w:val="001F279F"/>
    <w:rsid w:val="001F2825"/>
    <w:rsid w:val="001F2A1F"/>
    <w:rsid w:val="001F2B36"/>
    <w:rsid w:val="001F2BBE"/>
    <w:rsid w:val="001F2C79"/>
    <w:rsid w:val="001F2D00"/>
    <w:rsid w:val="001F2E14"/>
    <w:rsid w:val="001F30A4"/>
    <w:rsid w:val="001F3290"/>
    <w:rsid w:val="001F33DB"/>
    <w:rsid w:val="001F356C"/>
    <w:rsid w:val="001F3766"/>
    <w:rsid w:val="001F38EA"/>
    <w:rsid w:val="001F3984"/>
    <w:rsid w:val="001F3B44"/>
    <w:rsid w:val="001F3C51"/>
    <w:rsid w:val="001F3C9A"/>
    <w:rsid w:val="001F3E79"/>
    <w:rsid w:val="001F4061"/>
    <w:rsid w:val="001F415A"/>
    <w:rsid w:val="001F416E"/>
    <w:rsid w:val="001F428F"/>
    <w:rsid w:val="001F4347"/>
    <w:rsid w:val="001F4356"/>
    <w:rsid w:val="001F4838"/>
    <w:rsid w:val="001F4C5B"/>
    <w:rsid w:val="001F4F46"/>
    <w:rsid w:val="001F4F89"/>
    <w:rsid w:val="001F5014"/>
    <w:rsid w:val="001F51DC"/>
    <w:rsid w:val="001F567B"/>
    <w:rsid w:val="001F58E9"/>
    <w:rsid w:val="001F5973"/>
    <w:rsid w:val="001F5B40"/>
    <w:rsid w:val="001F5D40"/>
    <w:rsid w:val="001F5DC7"/>
    <w:rsid w:val="001F608F"/>
    <w:rsid w:val="001F629A"/>
    <w:rsid w:val="001F6436"/>
    <w:rsid w:val="001F6539"/>
    <w:rsid w:val="001F6818"/>
    <w:rsid w:val="001F6835"/>
    <w:rsid w:val="001F6B58"/>
    <w:rsid w:val="001F7292"/>
    <w:rsid w:val="001F72F2"/>
    <w:rsid w:val="001F73BC"/>
    <w:rsid w:val="001F794E"/>
    <w:rsid w:val="001F7A04"/>
    <w:rsid w:val="001F7A20"/>
    <w:rsid w:val="001F7A36"/>
    <w:rsid w:val="001F7C00"/>
    <w:rsid w:val="001F7D15"/>
    <w:rsid w:val="001F7EDD"/>
    <w:rsid w:val="00200016"/>
    <w:rsid w:val="002000E4"/>
    <w:rsid w:val="0020028D"/>
    <w:rsid w:val="002002EE"/>
    <w:rsid w:val="00200496"/>
    <w:rsid w:val="0020077C"/>
    <w:rsid w:val="00200A2C"/>
    <w:rsid w:val="00200BC7"/>
    <w:rsid w:val="00201679"/>
    <w:rsid w:val="002017EC"/>
    <w:rsid w:val="00201938"/>
    <w:rsid w:val="00201C58"/>
    <w:rsid w:val="00201EAC"/>
    <w:rsid w:val="002027A4"/>
    <w:rsid w:val="00202ABC"/>
    <w:rsid w:val="00202D4D"/>
    <w:rsid w:val="00202DD4"/>
    <w:rsid w:val="00202F3E"/>
    <w:rsid w:val="002030B4"/>
    <w:rsid w:val="0020320D"/>
    <w:rsid w:val="00203302"/>
    <w:rsid w:val="00203613"/>
    <w:rsid w:val="002037AA"/>
    <w:rsid w:val="00203A0F"/>
    <w:rsid w:val="00203BCC"/>
    <w:rsid w:val="00203F06"/>
    <w:rsid w:val="00203F2C"/>
    <w:rsid w:val="002040AB"/>
    <w:rsid w:val="0020416A"/>
    <w:rsid w:val="00204633"/>
    <w:rsid w:val="00204771"/>
    <w:rsid w:val="0020488D"/>
    <w:rsid w:val="002048F5"/>
    <w:rsid w:val="00204976"/>
    <w:rsid w:val="00204B36"/>
    <w:rsid w:val="00204EB8"/>
    <w:rsid w:val="00205049"/>
    <w:rsid w:val="00205066"/>
    <w:rsid w:val="0020532B"/>
    <w:rsid w:val="002055CA"/>
    <w:rsid w:val="0020562E"/>
    <w:rsid w:val="00205B56"/>
    <w:rsid w:val="00205FA4"/>
    <w:rsid w:val="00205FE9"/>
    <w:rsid w:val="0020613E"/>
    <w:rsid w:val="002061E3"/>
    <w:rsid w:val="00206501"/>
    <w:rsid w:val="00206A31"/>
    <w:rsid w:val="00206F75"/>
    <w:rsid w:val="00206FDC"/>
    <w:rsid w:val="00206FFC"/>
    <w:rsid w:val="0020707D"/>
    <w:rsid w:val="00207161"/>
    <w:rsid w:val="002073CB"/>
    <w:rsid w:val="00207433"/>
    <w:rsid w:val="00207458"/>
    <w:rsid w:val="0020754F"/>
    <w:rsid w:val="0020777E"/>
    <w:rsid w:val="00207A08"/>
    <w:rsid w:val="00207AC0"/>
    <w:rsid w:val="00207C97"/>
    <w:rsid w:val="00207EF5"/>
    <w:rsid w:val="00207F76"/>
    <w:rsid w:val="00207F9F"/>
    <w:rsid w:val="002100F0"/>
    <w:rsid w:val="0021014D"/>
    <w:rsid w:val="00210378"/>
    <w:rsid w:val="00210773"/>
    <w:rsid w:val="002107B5"/>
    <w:rsid w:val="002108CA"/>
    <w:rsid w:val="002108CD"/>
    <w:rsid w:val="002110A8"/>
    <w:rsid w:val="002110C0"/>
    <w:rsid w:val="0021123F"/>
    <w:rsid w:val="0021147E"/>
    <w:rsid w:val="00211ED2"/>
    <w:rsid w:val="0021217D"/>
    <w:rsid w:val="002121D1"/>
    <w:rsid w:val="00212314"/>
    <w:rsid w:val="0021241D"/>
    <w:rsid w:val="0021259B"/>
    <w:rsid w:val="002127DE"/>
    <w:rsid w:val="00212907"/>
    <w:rsid w:val="00212A12"/>
    <w:rsid w:val="00212E8A"/>
    <w:rsid w:val="0021306C"/>
    <w:rsid w:val="002132BA"/>
    <w:rsid w:val="002132D7"/>
    <w:rsid w:val="00213454"/>
    <w:rsid w:val="002134BC"/>
    <w:rsid w:val="00213900"/>
    <w:rsid w:val="00213A40"/>
    <w:rsid w:val="00213BE0"/>
    <w:rsid w:val="00213BF0"/>
    <w:rsid w:val="00213C71"/>
    <w:rsid w:val="00213EF4"/>
    <w:rsid w:val="00213EF8"/>
    <w:rsid w:val="00213FD8"/>
    <w:rsid w:val="0021406F"/>
    <w:rsid w:val="002140B3"/>
    <w:rsid w:val="002140C5"/>
    <w:rsid w:val="002141A1"/>
    <w:rsid w:val="0021442F"/>
    <w:rsid w:val="00214493"/>
    <w:rsid w:val="002145DC"/>
    <w:rsid w:val="00214C90"/>
    <w:rsid w:val="00215046"/>
    <w:rsid w:val="0021513A"/>
    <w:rsid w:val="0021518E"/>
    <w:rsid w:val="0021519E"/>
    <w:rsid w:val="0021521E"/>
    <w:rsid w:val="00215388"/>
    <w:rsid w:val="00215566"/>
    <w:rsid w:val="002156A9"/>
    <w:rsid w:val="00215A6F"/>
    <w:rsid w:val="002162ED"/>
    <w:rsid w:val="00216311"/>
    <w:rsid w:val="0021631E"/>
    <w:rsid w:val="00216553"/>
    <w:rsid w:val="00216784"/>
    <w:rsid w:val="00216B50"/>
    <w:rsid w:val="00216B76"/>
    <w:rsid w:val="00216D66"/>
    <w:rsid w:val="002170E6"/>
    <w:rsid w:val="00217586"/>
    <w:rsid w:val="00217593"/>
    <w:rsid w:val="002177FE"/>
    <w:rsid w:val="00217D5E"/>
    <w:rsid w:val="00217DB5"/>
    <w:rsid w:val="00217ED0"/>
    <w:rsid w:val="00217FB8"/>
    <w:rsid w:val="00220240"/>
    <w:rsid w:val="00220506"/>
    <w:rsid w:val="0022050B"/>
    <w:rsid w:val="002205FA"/>
    <w:rsid w:val="00220956"/>
    <w:rsid w:val="00220AC3"/>
    <w:rsid w:val="00221114"/>
    <w:rsid w:val="00221378"/>
    <w:rsid w:val="002214E2"/>
    <w:rsid w:val="0022158A"/>
    <w:rsid w:val="00221630"/>
    <w:rsid w:val="002216AE"/>
    <w:rsid w:val="002216C3"/>
    <w:rsid w:val="00221902"/>
    <w:rsid w:val="00221926"/>
    <w:rsid w:val="00221C47"/>
    <w:rsid w:val="00221E77"/>
    <w:rsid w:val="002220AB"/>
    <w:rsid w:val="00222146"/>
    <w:rsid w:val="002222B5"/>
    <w:rsid w:val="0022251D"/>
    <w:rsid w:val="00222540"/>
    <w:rsid w:val="00222749"/>
    <w:rsid w:val="002230C2"/>
    <w:rsid w:val="00223318"/>
    <w:rsid w:val="002233EF"/>
    <w:rsid w:val="0022370F"/>
    <w:rsid w:val="0022372A"/>
    <w:rsid w:val="002238E1"/>
    <w:rsid w:val="00223DAE"/>
    <w:rsid w:val="0022463F"/>
    <w:rsid w:val="002247F9"/>
    <w:rsid w:val="00224B45"/>
    <w:rsid w:val="00224D18"/>
    <w:rsid w:val="00224E2B"/>
    <w:rsid w:val="00224FE0"/>
    <w:rsid w:val="002250E7"/>
    <w:rsid w:val="00225113"/>
    <w:rsid w:val="002251D0"/>
    <w:rsid w:val="0022529C"/>
    <w:rsid w:val="002252C1"/>
    <w:rsid w:val="002253E4"/>
    <w:rsid w:val="00225429"/>
    <w:rsid w:val="00225719"/>
    <w:rsid w:val="0022572E"/>
    <w:rsid w:val="00225965"/>
    <w:rsid w:val="00225CD0"/>
    <w:rsid w:val="002265A8"/>
    <w:rsid w:val="002266DE"/>
    <w:rsid w:val="002268B0"/>
    <w:rsid w:val="0022697A"/>
    <w:rsid w:val="00226BFD"/>
    <w:rsid w:val="00226D16"/>
    <w:rsid w:val="0022738E"/>
    <w:rsid w:val="00227650"/>
    <w:rsid w:val="002276BE"/>
    <w:rsid w:val="0022776D"/>
    <w:rsid w:val="0022798B"/>
    <w:rsid w:val="00227A11"/>
    <w:rsid w:val="00227CFA"/>
    <w:rsid w:val="00227D86"/>
    <w:rsid w:val="00227E25"/>
    <w:rsid w:val="0023039C"/>
    <w:rsid w:val="00230535"/>
    <w:rsid w:val="0023057C"/>
    <w:rsid w:val="00230602"/>
    <w:rsid w:val="002307E9"/>
    <w:rsid w:val="00230914"/>
    <w:rsid w:val="002309D3"/>
    <w:rsid w:val="00230CE6"/>
    <w:rsid w:val="00230D2B"/>
    <w:rsid w:val="00230DDD"/>
    <w:rsid w:val="00230E2F"/>
    <w:rsid w:val="00231200"/>
    <w:rsid w:val="00231291"/>
    <w:rsid w:val="0023135E"/>
    <w:rsid w:val="002313AF"/>
    <w:rsid w:val="00231437"/>
    <w:rsid w:val="00231568"/>
    <w:rsid w:val="002315DB"/>
    <w:rsid w:val="002315FF"/>
    <w:rsid w:val="0023162F"/>
    <w:rsid w:val="00231810"/>
    <w:rsid w:val="00231F47"/>
    <w:rsid w:val="0023237E"/>
    <w:rsid w:val="00232403"/>
    <w:rsid w:val="00232577"/>
    <w:rsid w:val="00232A4E"/>
    <w:rsid w:val="00232A66"/>
    <w:rsid w:val="00232ADC"/>
    <w:rsid w:val="00232B0F"/>
    <w:rsid w:val="00232E9A"/>
    <w:rsid w:val="0023313F"/>
    <w:rsid w:val="002332D6"/>
    <w:rsid w:val="00233372"/>
    <w:rsid w:val="002333AF"/>
    <w:rsid w:val="00233427"/>
    <w:rsid w:val="002334A1"/>
    <w:rsid w:val="00233ED0"/>
    <w:rsid w:val="00234064"/>
    <w:rsid w:val="002342B1"/>
    <w:rsid w:val="0023462F"/>
    <w:rsid w:val="00234743"/>
    <w:rsid w:val="00234C5C"/>
    <w:rsid w:val="00234D4E"/>
    <w:rsid w:val="00234D71"/>
    <w:rsid w:val="00235251"/>
    <w:rsid w:val="00235812"/>
    <w:rsid w:val="00235CC1"/>
    <w:rsid w:val="00235E7D"/>
    <w:rsid w:val="00236261"/>
    <w:rsid w:val="002362B8"/>
    <w:rsid w:val="00236311"/>
    <w:rsid w:val="002363C6"/>
    <w:rsid w:val="00236418"/>
    <w:rsid w:val="00236476"/>
    <w:rsid w:val="0023654A"/>
    <w:rsid w:val="00236661"/>
    <w:rsid w:val="0023677A"/>
    <w:rsid w:val="00236A1B"/>
    <w:rsid w:val="00236AD4"/>
    <w:rsid w:val="00236F06"/>
    <w:rsid w:val="00237047"/>
    <w:rsid w:val="0023738F"/>
    <w:rsid w:val="002376A4"/>
    <w:rsid w:val="00237836"/>
    <w:rsid w:val="00237A29"/>
    <w:rsid w:val="00237A5F"/>
    <w:rsid w:val="00240027"/>
    <w:rsid w:val="002403A8"/>
    <w:rsid w:val="002403FC"/>
    <w:rsid w:val="00240511"/>
    <w:rsid w:val="00240631"/>
    <w:rsid w:val="00240981"/>
    <w:rsid w:val="002409DB"/>
    <w:rsid w:val="00240A60"/>
    <w:rsid w:val="00240B60"/>
    <w:rsid w:val="00240BB2"/>
    <w:rsid w:val="00240BEB"/>
    <w:rsid w:val="00241169"/>
    <w:rsid w:val="00241200"/>
    <w:rsid w:val="0024154C"/>
    <w:rsid w:val="00241599"/>
    <w:rsid w:val="00241982"/>
    <w:rsid w:val="00241B19"/>
    <w:rsid w:val="00241E3B"/>
    <w:rsid w:val="00241E8E"/>
    <w:rsid w:val="00241EA0"/>
    <w:rsid w:val="00241F5E"/>
    <w:rsid w:val="00241F85"/>
    <w:rsid w:val="00241FB1"/>
    <w:rsid w:val="00242159"/>
    <w:rsid w:val="00242229"/>
    <w:rsid w:val="0024230C"/>
    <w:rsid w:val="002423B1"/>
    <w:rsid w:val="0024260A"/>
    <w:rsid w:val="0024260F"/>
    <w:rsid w:val="002428B0"/>
    <w:rsid w:val="00242A08"/>
    <w:rsid w:val="00242B30"/>
    <w:rsid w:val="00242C07"/>
    <w:rsid w:val="00242FD7"/>
    <w:rsid w:val="00243046"/>
    <w:rsid w:val="0024310F"/>
    <w:rsid w:val="002432A0"/>
    <w:rsid w:val="0024360A"/>
    <w:rsid w:val="00243971"/>
    <w:rsid w:val="00243B2D"/>
    <w:rsid w:val="00243ECD"/>
    <w:rsid w:val="0024404F"/>
    <w:rsid w:val="00244068"/>
    <w:rsid w:val="002440D7"/>
    <w:rsid w:val="002447D0"/>
    <w:rsid w:val="0024489F"/>
    <w:rsid w:val="0024491B"/>
    <w:rsid w:val="00244B8B"/>
    <w:rsid w:val="00244C6A"/>
    <w:rsid w:val="00244F13"/>
    <w:rsid w:val="002450D4"/>
    <w:rsid w:val="00245341"/>
    <w:rsid w:val="002455A5"/>
    <w:rsid w:val="00245C36"/>
    <w:rsid w:val="00245EAB"/>
    <w:rsid w:val="002461C8"/>
    <w:rsid w:val="0024625A"/>
    <w:rsid w:val="0024651E"/>
    <w:rsid w:val="002467FE"/>
    <w:rsid w:val="00246959"/>
    <w:rsid w:val="00246CB1"/>
    <w:rsid w:val="00246EEC"/>
    <w:rsid w:val="002471A1"/>
    <w:rsid w:val="00247390"/>
    <w:rsid w:val="0024759C"/>
    <w:rsid w:val="00250061"/>
    <w:rsid w:val="002502E5"/>
    <w:rsid w:val="00250671"/>
    <w:rsid w:val="00250A5E"/>
    <w:rsid w:val="0025101A"/>
    <w:rsid w:val="00251141"/>
    <w:rsid w:val="00251821"/>
    <w:rsid w:val="0025182C"/>
    <w:rsid w:val="00251836"/>
    <w:rsid w:val="00251B81"/>
    <w:rsid w:val="00251C0D"/>
    <w:rsid w:val="00251D0B"/>
    <w:rsid w:val="00251D3B"/>
    <w:rsid w:val="00252039"/>
    <w:rsid w:val="002520C7"/>
    <w:rsid w:val="0025216A"/>
    <w:rsid w:val="00252279"/>
    <w:rsid w:val="00252343"/>
    <w:rsid w:val="002526E1"/>
    <w:rsid w:val="00252919"/>
    <w:rsid w:val="00252E7A"/>
    <w:rsid w:val="00252EEC"/>
    <w:rsid w:val="0025314C"/>
    <w:rsid w:val="00253C0C"/>
    <w:rsid w:val="00253C29"/>
    <w:rsid w:val="00253C93"/>
    <w:rsid w:val="002540D1"/>
    <w:rsid w:val="0025440B"/>
    <w:rsid w:val="00254549"/>
    <w:rsid w:val="00254777"/>
    <w:rsid w:val="00254A09"/>
    <w:rsid w:val="00254CA5"/>
    <w:rsid w:val="00254CC1"/>
    <w:rsid w:val="00254CC5"/>
    <w:rsid w:val="0025530D"/>
    <w:rsid w:val="00255656"/>
    <w:rsid w:val="00255B8E"/>
    <w:rsid w:val="00255BE3"/>
    <w:rsid w:val="00255C9D"/>
    <w:rsid w:val="00255D76"/>
    <w:rsid w:val="00255DC4"/>
    <w:rsid w:val="00255E55"/>
    <w:rsid w:val="00256032"/>
    <w:rsid w:val="00256195"/>
    <w:rsid w:val="002561AD"/>
    <w:rsid w:val="002562EB"/>
    <w:rsid w:val="00256336"/>
    <w:rsid w:val="002565C4"/>
    <w:rsid w:val="0025667E"/>
    <w:rsid w:val="0025669F"/>
    <w:rsid w:val="002568FE"/>
    <w:rsid w:val="00256997"/>
    <w:rsid w:val="002569DC"/>
    <w:rsid w:val="00256AA0"/>
    <w:rsid w:val="00256AC4"/>
    <w:rsid w:val="00256EF8"/>
    <w:rsid w:val="00257262"/>
    <w:rsid w:val="00257523"/>
    <w:rsid w:val="0025762B"/>
    <w:rsid w:val="002601AB"/>
    <w:rsid w:val="0026068A"/>
    <w:rsid w:val="0026070D"/>
    <w:rsid w:val="00260A2C"/>
    <w:rsid w:val="00260ABC"/>
    <w:rsid w:val="00260AF1"/>
    <w:rsid w:val="00260B39"/>
    <w:rsid w:val="00261149"/>
    <w:rsid w:val="002612AA"/>
    <w:rsid w:val="00261319"/>
    <w:rsid w:val="00261474"/>
    <w:rsid w:val="0026170D"/>
    <w:rsid w:val="0026187F"/>
    <w:rsid w:val="002619BD"/>
    <w:rsid w:val="00261B8F"/>
    <w:rsid w:val="00261ED7"/>
    <w:rsid w:val="002620DC"/>
    <w:rsid w:val="002621C0"/>
    <w:rsid w:val="002621CC"/>
    <w:rsid w:val="0026236A"/>
    <w:rsid w:val="00262605"/>
    <w:rsid w:val="0026264F"/>
    <w:rsid w:val="00262778"/>
    <w:rsid w:val="00262860"/>
    <w:rsid w:val="00262B07"/>
    <w:rsid w:val="00262B4F"/>
    <w:rsid w:val="00262D7F"/>
    <w:rsid w:val="00262E02"/>
    <w:rsid w:val="002630A3"/>
    <w:rsid w:val="00263215"/>
    <w:rsid w:val="0026348A"/>
    <w:rsid w:val="0026369D"/>
    <w:rsid w:val="0026395C"/>
    <w:rsid w:val="00263990"/>
    <w:rsid w:val="002639BE"/>
    <w:rsid w:val="00263A94"/>
    <w:rsid w:val="00263BAA"/>
    <w:rsid w:val="00263BCA"/>
    <w:rsid w:val="00263DF0"/>
    <w:rsid w:val="00263F04"/>
    <w:rsid w:val="00264095"/>
    <w:rsid w:val="002648C0"/>
    <w:rsid w:val="00264B4F"/>
    <w:rsid w:val="00264D5F"/>
    <w:rsid w:val="00264F1A"/>
    <w:rsid w:val="002650E7"/>
    <w:rsid w:val="002651AE"/>
    <w:rsid w:val="00265234"/>
    <w:rsid w:val="0026527B"/>
    <w:rsid w:val="00265455"/>
    <w:rsid w:val="00265507"/>
    <w:rsid w:val="002655C9"/>
    <w:rsid w:val="002656BA"/>
    <w:rsid w:val="00265758"/>
    <w:rsid w:val="002659AD"/>
    <w:rsid w:val="002659D5"/>
    <w:rsid w:val="00265C39"/>
    <w:rsid w:val="00265C98"/>
    <w:rsid w:val="00265D9B"/>
    <w:rsid w:val="00265E32"/>
    <w:rsid w:val="00265E79"/>
    <w:rsid w:val="00266283"/>
    <w:rsid w:val="0026678C"/>
    <w:rsid w:val="002667E3"/>
    <w:rsid w:val="002667F5"/>
    <w:rsid w:val="002668CC"/>
    <w:rsid w:val="00266989"/>
    <w:rsid w:val="00266B65"/>
    <w:rsid w:val="00266C86"/>
    <w:rsid w:val="00266F93"/>
    <w:rsid w:val="002671C8"/>
    <w:rsid w:val="00267271"/>
    <w:rsid w:val="002674CC"/>
    <w:rsid w:val="002678AC"/>
    <w:rsid w:val="002679EF"/>
    <w:rsid w:val="00267C75"/>
    <w:rsid w:val="00267C7F"/>
    <w:rsid w:val="00267F70"/>
    <w:rsid w:val="00270125"/>
    <w:rsid w:val="00270888"/>
    <w:rsid w:val="002708EA"/>
    <w:rsid w:val="002709EA"/>
    <w:rsid w:val="002710F1"/>
    <w:rsid w:val="002712EA"/>
    <w:rsid w:val="00271317"/>
    <w:rsid w:val="0027135F"/>
    <w:rsid w:val="0027152A"/>
    <w:rsid w:val="002715AE"/>
    <w:rsid w:val="002717F3"/>
    <w:rsid w:val="002718AB"/>
    <w:rsid w:val="002719BB"/>
    <w:rsid w:val="00271ABE"/>
    <w:rsid w:val="00271C1C"/>
    <w:rsid w:val="00271FBB"/>
    <w:rsid w:val="00272009"/>
    <w:rsid w:val="002720C4"/>
    <w:rsid w:val="00272352"/>
    <w:rsid w:val="0027247C"/>
    <w:rsid w:val="00272623"/>
    <w:rsid w:val="002727B2"/>
    <w:rsid w:val="00272953"/>
    <w:rsid w:val="00272C33"/>
    <w:rsid w:val="00272C43"/>
    <w:rsid w:val="00272FEC"/>
    <w:rsid w:val="00272FF5"/>
    <w:rsid w:val="0027307B"/>
    <w:rsid w:val="00273116"/>
    <w:rsid w:val="002731EC"/>
    <w:rsid w:val="002739BC"/>
    <w:rsid w:val="00273A0A"/>
    <w:rsid w:val="00273DCC"/>
    <w:rsid w:val="002741F8"/>
    <w:rsid w:val="0027441C"/>
    <w:rsid w:val="00274424"/>
    <w:rsid w:val="002745F5"/>
    <w:rsid w:val="00274647"/>
    <w:rsid w:val="00274850"/>
    <w:rsid w:val="0027486E"/>
    <w:rsid w:val="002749E7"/>
    <w:rsid w:val="0027534C"/>
    <w:rsid w:val="002757DC"/>
    <w:rsid w:val="0027598C"/>
    <w:rsid w:val="00275AA3"/>
    <w:rsid w:val="00275B1F"/>
    <w:rsid w:val="00275DA1"/>
    <w:rsid w:val="00275E4E"/>
    <w:rsid w:val="00275F03"/>
    <w:rsid w:val="002765CA"/>
    <w:rsid w:val="00276728"/>
    <w:rsid w:val="00276C20"/>
    <w:rsid w:val="00276DD4"/>
    <w:rsid w:val="00276F04"/>
    <w:rsid w:val="00276FA6"/>
    <w:rsid w:val="00277211"/>
    <w:rsid w:val="00277226"/>
    <w:rsid w:val="002774F0"/>
    <w:rsid w:val="00277671"/>
    <w:rsid w:val="002778D9"/>
    <w:rsid w:val="0027791F"/>
    <w:rsid w:val="002779A2"/>
    <w:rsid w:val="002779C2"/>
    <w:rsid w:val="00277A97"/>
    <w:rsid w:val="00277BCF"/>
    <w:rsid w:val="00277DC5"/>
    <w:rsid w:val="00277E87"/>
    <w:rsid w:val="00277EA1"/>
    <w:rsid w:val="002800BD"/>
    <w:rsid w:val="002800D6"/>
    <w:rsid w:val="002804B0"/>
    <w:rsid w:val="00280713"/>
    <w:rsid w:val="0028074C"/>
    <w:rsid w:val="002808F7"/>
    <w:rsid w:val="0028094B"/>
    <w:rsid w:val="002809F1"/>
    <w:rsid w:val="00280B44"/>
    <w:rsid w:val="00280D04"/>
    <w:rsid w:val="0028100C"/>
    <w:rsid w:val="002811D7"/>
    <w:rsid w:val="002813BF"/>
    <w:rsid w:val="00281669"/>
    <w:rsid w:val="00281FB0"/>
    <w:rsid w:val="00282084"/>
    <w:rsid w:val="00282087"/>
    <w:rsid w:val="002822C8"/>
    <w:rsid w:val="00282555"/>
    <w:rsid w:val="002827EB"/>
    <w:rsid w:val="00282831"/>
    <w:rsid w:val="00282C9C"/>
    <w:rsid w:val="00282D71"/>
    <w:rsid w:val="00282FD6"/>
    <w:rsid w:val="002834CB"/>
    <w:rsid w:val="002838FA"/>
    <w:rsid w:val="00283F23"/>
    <w:rsid w:val="00284122"/>
    <w:rsid w:val="002847CD"/>
    <w:rsid w:val="002847EF"/>
    <w:rsid w:val="0028514C"/>
    <w:rsid w:val="0028547E"/>
    <w:rsid w:val="00285734"/>
    <w:rsid w:val="0028579B"/>
    <w:rsid w:val="002857AD"/>
    <w:rsid w:val="002857C3"/>
    <w:rsid w:val="0028585A"/>
    <w:rsid w:val="00285A78"/>
    <w:rsid w:val="00285E78"/>
    <w:rsid w:val="0028610E"/>
    <w:rsid w:val="00286118"/>
    <w:rsid w:val="00286352"/>
    <w:rsid w:val="002867BE"/>
    <w:rsid w:val="00286806"/>
    <w:rsid w:val="00286810"/>
    <w:rsid w:val="00286F6B"/>
    <w:rsid w:val="00286FBF"/>
    <w:rsid w:val="002871F5"/>
    <w:rsid w:val="0028727C"/>
    <w:rsid w:val="002872C9"/>
    <w:rsid w:val="002875FD"/>
    <w:rsid w:val="0028771D"/>
    <w:rsid w:val="00287736"/>
    <w:rsid w:val="0028792B"/>
    <w:rsid w:val="00287974"/>
    <w:rsid w:val="00287CCA"/>
    <w:rsid w:val="00287D3C"/>
    <w:rsid w:val="00287F9A"/>
    <w:rsid w:val="0029009C"/>
    <w:rsid w:val="002903C2"/>
    <w:rsid w:val="002903C8"/>
    <w:rsid w:val="002904E9"/>
    <w:rsid w:val="00290BEF"/>
    <w:rsid w:val="00291222"/>
    <w:rsid w:val="00291277"/>
    <w:rsid w:val="0029147C"/>
    <w:rsid w:val="002914A0"/>
    <w:rsid w:val="00291571"/>
    <w:rsid w:val="002919A8"/>
    <w:rsid w:val="00291EB6"/>
    <w:rsid w:val="00292706"/>
    <w:rsid w:val="0029272D"/>
    <w:rsid w:val="00292FF9"/>
    <w:rsid w:val="002930B0"/>
    <w:rsid w:val="0029322B"/>
    <w:rsid w:val="00293619"/>
    <w:rsid w:val="00293688"/>
    <w:rsid w:val="0029371F"/>
    <w:rsid w:val="00293877"/>
    <w:rsid w:val="00293878"/>
    <w:rsid w:val="00293A01"/>
    <w:rsid w:val="00293BA0"/>
    <w:rsid w:val="00293F51"/>
    <w:rsid w:val="00294334"/>
    <w:rsid w:val="00294594"/>
    <w:rsid w:val="00294675"/>
    <w:rsid w:val="0029483A"/>
    <w:rsid w:val="002948AE"/>
    <w:rsid w:val="002949C7"/>
    <w:rsid w:val="00294CAF"/>
    <w:rsid w:val="00294E12"/>
    <w:rsid w:val="00294EFE"/>
    <w:rsid w:val="00294F8A"/>
    <w:rsid w:val="00295179"/>
    <w:rsid w:val="002952B9"/>
    <w:rsid w:val="002952FC"/>
    <w:rsid w:val="0029543A"/>
    <w:rsid w:val="002954C0"/>
    <w:rsid w:val="0029560A"/>
    <w:rsid w:val="00295702"/>
    <w:rsid w:val="00295752"/>
    <w:rsid w:val="0029599A"/>
    <w:rsid w:val="00295B29"/>
    <w:rsid w:val="00295B51"/>
    <w:rsid w:val="00295BE5"/>
    <w:rsid w:val="00295C8D"/>
    <w:rsid w:val="00295E6E"/>
    <w:rsid w:val="00296267"/>
    <w:rsid w:val="0029662D"/>
    <w:rsid w:val="00296AB8"/>
    <w:rsid w:val="00296E88"/>
    <w:rsid w:val="0029700D"/>
    <w:rsid w:val="002972A0"/>
    <w:rsid w:val="0029741F"/>
    <w:rsid w:val="00297663"/>
    <w:rsid w:val="00297CC3"/>
    <w:rsid w:val="00297D5F"/>
    <w:rsid w:val="002A02E6"/>
    <w:rsid w:val="002A02ED"/>
    <w:rsid w:val="002A0724"/>
    <w:rsid w:val="002A0810"/>
    <w:rsid w:val="002A0901"/>
    <w:rsid w:val="002A0C13"/>
    <w:rsid w:val="002A0C9C"/>
    <w:rsid w:val="002A1830"/>
    <w:rsid w:val="002A1831"/>
    <w:rsid w:val="002A18D8"/>
    <w:rsid w:val="002A1B08"/>
    <w:rsid w:val="002A1F06"/>
    <w:rsid w:val="002A2266"/>
    <w:rsid w:val="002A2316"/>
    <w:rsid w:val="002A239E"/>
    <w:rsid w:val="002A2868"/>
    <w:rsid w:val="002A2DC6"/>
    <w:rsid w:val="002A3156"/>
    <w:rsid w:val="002A3197"/>
    <w:rsid w:val="002A3345"/>
    <w:rsid w:val="002A3370"/>
    <w:rsid w:val="002A3386"/>
    <w:rsid w:val="002A34D9"/>
    <w:rsid w:val="002A37B9"/>
    <w:rsid w:val="002A38CC"/>
    <w:rsid w:val="002A3AB0"/>
    <w:rsid w:val="002A3E4F"/>
    <w:rsid w:val="002A3ECD"/>
    <w:rsid w:val="002A3F84"/>
    <w:rsid w:val="002A3FF9"/>
    <w:rsid w:val="002A41F4"/>
    <w:rsid w:val="002A44AE"/>
    <w:rsid w:val="002A46F0"/>
    <w:rsid w:val="002A4823"/>
    <w:rsid w:val="002A4A68"/>
    <w:rsid w:val="002A4AF0"/>
    <w:rsid w:val="002A500A"/>
    <w:rsid w:val="002A53F7"/>
    <w:rsid w:val="002A553E"/>
    <w:rsid w:val="002A56DB"/>
    <w:rsid w:val="002A58EE"/>
    <w:rsid w:val="002A5BC7"/>
    <w:rsid w:val="002A5C3E"/>
    <w:rsid w:val="002A60D0"/>
    <w:rsid w:val="002A6138"/>
    <w:rsid w:val="002A6280"/>
    <w:rsid w:val="002A630B"/>
    <w:rsid w:val="002A63A7"/>
    <w:rsid w:val="002A64BC"/>
    <w:rsid w:val="002A683C"/>
    <w:rsid w:val="002A6AC8"/>
    <w:rsid w:val="002A6CD1"/>
    <w:rsid w:val="002A6D04"/>
    <w:rsid w:val="002A6ED2"/>
    <w:rsid w:val="002A70F5"/>
    <w:rsid w:val="002A72B2"/>
    <w:rsid w:val="002A7483"/>
    <w:rsid w:val="002A753F"/>
    <w:rsid w:val="002A7777"/>
    <w:rsid w:val="002A7B38"/>
    <w:rsid w:val="002B005B"/>
    <w:rsid w:val="002B009A"/>
    <w:rsid w:val="002B02C1"/>
    <w:rsid w:val="002B07B6"/>
    <w:rsid w:val="002B0A71"/>
    <w:rsid w:val="002B0A99"/>
    <w:rsid w:val="002B0DBC"/>
    <w:rsid w:val="002B0E22"/>
    <w:rsid w:val="002B0FC9"/>
    <w:rsid w:val="002B10FA"/>
    <w:rsid w:val="002B1252"/>
    <w:rsid w:val="002B127B"/>
    <w:rsid w:val="002B193D"/>
    <w:rsid w:val="002B1B4B"/>
    <w:rsid w:val="002B1B88"/>
    <w:rsid w:val="002B1BC0"/>
    <w:rsid w:val="002B1F8D"/>
    <w:rsid w:val="002B2049"/>
    <w:rsid w:val="002B2191"/>
    <w:rsid w:val="002B245D"/>
    <w:rsid w:val="002B25A0"/>
    <w:rsid w:val="002B25D3"/>
    <w:rsid w:val="002B26D5"/>
    <w:rsid w:val="002B2755"/>
    <w:rsid w:val="002B2CA4"/>
    <w:rsid w:val="002B2DDF"/>
    <w:rsid w:val="002B2E78"/>
    <w:rsid w:val="002B2ECE"/>
    <w:rsid w:val="002B2F25"/>
    <w:rsid w:val="002B3573"/>
    <w:rsid w:val="002B3604"/>
    <w:rsid w:val="002B3A23"/>
    <w:rsid w:val="002B41A6"/>
    <w:rsid w:val="002B4210"/>
    <w:rsid w:val="002B441E"/>
    <w:rsid w:val="002B45BE"/>
    <w:rsid w:val="002B4678"/>
    <w:rsid w:val="002B46F5"/>
    <w:rsid w:val="002B4736"/>
    <w:rsid w:val="002B4773"/>
    <w:rsid w:val="002B4BF4"/>
    <w:rsid w:val="002B4CB6"/>
    <w:rsid w:val="002B4DEE"/>
    <w:rsid w:val="002B4F44"/>
    <w:rsid w:val="002B4FF9"/>
    <w:rsid w:val="002B5192"/>
    <w:rsid w:val="002B51FB"/>
    <w:rsid w:val="002B55EB"/>
    <w:rsid w:val="002B5730"/>
    <w:rsid w:val="002B57E8"/>
    <w:rsid w:val="002B593F"/>
    <w:rsid w:val="002B5B4C"/>
    <w:rsid w:val="002B5B7D"/>
    <w:rsid w:val="002B5DF5"/>
    <w:rsid w:val="002B6252"/>
    <w:rsid w:val="002B6319"/>
    <w:rsid w:val="002B634B"/>
    <w:rsid w:val="002B6467"/>
    <w:rsid w:val="002B6692"/>
    <w:rsid w:val="002B66E1"/>
    <w:rsid w:val="002B6792"/>
    <w:rsid w:val="002B6A3C"/>
    <w:rsid w:val="002B6AA9"/>
    <w:rsid w:val="002B6AF6"/>
    <w:rsid w:val="002B6C9A"/>
    <w:rsid w:val="002B6EFD"/>
    <w:rsid w:val="002B6F5F"/>
    <w:rsid w:val="002B722D"/>
    <w:rsid w:val="002B7383"/>
    <w:rsid w:val="002B74A8"/>
    <w:rsid w:val="002B74DB"/>
    <w:rsid w:val="002B7824"/>
    <w:rsid w:val="002B79D8"/>
    <w:rsid w:val="002B7C13"/>
    <w:rsid w:val="002B7D92"/>
    <w:rsid w:val="002C009E"/>
    <w:rsid w:val="002C0435"/>
    <w:rsid w:val="002C07BB"/>
    <w:rsid w:val="002C081A"/>
    <w:rsid w:val="002C0A56"/>
    <w:rsid w:val="002C0BBD"/>
    <w:rsid w:val="002C0C7C"/>
    <w:rsid w:val="002C0D4C"/>
    <w:rsid w:val="002C0E3F"/>
    <w:rsid w:val="002C115A"/>
    <w:rsid w:val="002C13A3"/>
    <w:rsid w:val="002C13F7"/>
    <w:rsid w:val="002C1BED"/>
    <w:rsid w:val="002C2120"/>
    <w:rsid w:val="002C2178"/>
    <w:rsid w:val="002C21D1"/>
    <w:rsid w:val="002C2361"/>
    <w:rsid w:val="002C242E"/>
    <w:rsid w:val="002C245D"/>
    <w:rsid w:val="002C2746"/>
    <w:rsid w:val="002C28FF"/>
    <w:rsid w:val="002C29F2"/>
    <w:rsid w:val="002C2A9D"/>
    <w:rsid w:val="002C2CA5"/>
    <w:rsid w:val="002C2CCF"/>
    <w:rsid w:val="002C2F54"/>
    <w:rsid w:val="002C2FA5"/>
    <w:rsid w:val="002C30C0"/>
    <w:rsid w:val="002C321C"/>
    <w:rsid w:val="002C3505"/>
    <w:rsid w:val="002C380B"/>
    <w:rsid w:val="002C3843"/>
    <w:rsid w:val="002C3936"/>
    <w:rsid w:val="002C3B0F"/>
    <w:rsid w:val="002C3BCC"/>
    <w:rsid w:val="002C3CD4"/>
    <w:rsid w:val="002C3FE0"/>
    <w:rsid w:val="002C4163"/>
    <w:rsid w:val="002C4221"/>
    <w:rsid w:val="002C49A6"/>
    <w:rsid w:val="002C4B69"/>
    <w:rsid w:val="002C4F9F"/>
    <w:rsid w:val="002C51EA"/>
    <w:rsid w:val="002C5742"/>
    <w:rsid w:val="002C591B"/>
    <w:rsid w:val="002C5A19"/>
    <w:rsid w:val="002C5B15"/>
    <w:rsid w:val="002C5CC2"/>
    <w:rsid w:val="002C5F18"/>
    <w:rsid w:val="002C6403"/>
    <w:rsid w:val="002C67A8"/>
    <w:rsid w:val="002C68B9"/>
    <w:rsid w:val="002C6B8C"/>
    <w:rsid w:val="002C6F6A"/>
    <w:rsid w:val="002C7034"/>
    <w:rsid w:val="002C7108"/>
    <w:rsid w:val="002C7462"/>
    <w:rsid w:val="002C7571"/>
    <w:rsid w:val="002C7778"/>
    <w:rsid w:val="002C7A0B"/>
    <w:rsid w:val="002C7C2F"/>
    <w:rsid w:val="002C7F95"/>
    <w:rsid w:val="002D0774"/>
    <w:rsid w:val="002D07FA"/>
    <w:rsid w:val="002D0895"/>
    <w:rsid w:val="002D0E9E"/>
    <w:rsid w:val="002D11E0"/>
    <w:rsid w:val="002D1474"/>
    <w:rsid w:val="002D16BE"/>
    <w:rsid w:val="002D1BB8"/>
    <w:rsid w:val="002D1C15"/>
    <w:rsid w:val="002D1C46"/>
    <w:rsid w:val="002D1CEC"/>
    <w:rsid w:val="002D1D5D"/>
    <w:rsid w:val="002D1EA0"/>
    <w:rsid w:val="002D1EE4"/>
    <w:rsid w:val="002D2023"/>
    <w:rsid w:val="002D21C9"/>
    <w:rsid w:val="002D2293"/>
    <w:rsid w:val="002D2566"/>
    <w:rsid w:val="002D2703"/>
    <w:rsid w:val="002D340C"/>
    <w:rsid w:val="002D36B4"/>
    <w:rsid w:val="002D372D"/>
    <w:rsid w:val="002D388D"/>
    <w:rsid w:val="002D39C1"/>
    <w:rsid w:val="002D3A0F"/>
    <w:rsid w:val="002D3C39"/>
    <w:rsid w:val="002D40A5"/>
    <w:rsid w:val="002D40FE"/>
    <w:rsid w:val="002D431A"/>
    <w:rsid w:val="002D440E"/>
    <w:rsid w:val="002D447A"/>
    <w:rsid w:val="002D454C"/>
    <w:rsid w:val="002D4737"/>
    <w:rsid w:val="002D48B8"/>
    <w:rsid w:val="002D48C9"/>
    <w:rsid w:val="002D4A46"/>
    <w:rsid w:val="002D4D84"/>
    <w:rsid w:val="002D4EC9"/>
    <w:rsid w:val="002D5082"/>
    <w:rsid w:val="002D5275"/>
    <w:rsid w:val="002D535D"/>
    <w:rsid w:val="002D5391"/>
    <w:rsid w:val="002D54E9"/>
    <w:rsid w:val="002D556F"/>
    <w:rsid w:val="002D55ED"/>
    <w:rsid w:val="002D5754"/>
    <w:rsid w:val="002D5817"/>
    <w:rsid w:val="002D584C"/>
    <w:rsid w:val="002D59B6"/>
    <w:rsid w:val="002D5FAC"/>
    <w:rsid w:val="002D6081"/>
    <w:rsid w:val="002D6152"/>
    <w:rsid w:val="002D621F"/>
    <w:rsid w:val="002D64B5"/>
    <w:rsid w:val="002D6816"/>
    <w:rsid w:val="002D688B"/>
    <w:rsid w:val="002D6893"/>
    <w:rsid w:val="002D68CB"/>
    <w:rsid w:val="002D7054"/>
    <w:rsid w:val="002D7218"/>
    <w:rsid w:val="002D7937"/>
    <w:rsid w:val="002D7961"/>
    <w:rsid w:val="002D7A03"/>
    <w:rsid w:val="002D7AA4"/>
    <w:rsid w:val="002D7AD1"/>
    <w:rsid w:val="002D7BDB"/>
    <w:rsid w:val="002D7C40"/>
    <w:rsid w:val="002D7E03"/>
    <w:rsid w:val="002E0000"/>
    <w:rsid w:val="002E000E"/>
    <w:rsid w:val="002E0801"/>
    <w:rsid w:val="002E0A66"/>
    <w:rsid w:val="002E0C98"/>
    <w:rsid w:val="002E0F87"/>
    <w:rsid w:val="002E0FF6"/>
    <w:rsid w:val="002E10B3"/>
    <w:rsid w:val="002E1174"/>
    <w:rsid w:val="002E1297"/>
    <w:rsid w:val="002E14EB"/>
    <w:rsid w:val="002E153E"/>
    <w:rsid w:val="002E17B4"/>
    <w:rsid w:val="002E1ABB"/>
    <w:rsid w:val="002E1B01"/>
    <w:rsid w:val="002E2384"/>
    <w:rsid w:val="002E239F"/>
    <w:rsid w:val="002E2414"/>
    <w:rsid w:val="002E2507"/>
    <w:rsid w:val="002E25A1"/>
    <w:rsid w:val="002E28E3"/>
    <w:rsid w:val="002E2AB6"/>
    <w:rsid w:val="002E2BAB"/>
    <w:rsid w:val="002E2D13"/>
    <w:rsid w:val="002E2E6A"/>
    <w:rsid w:val="002E3283"/>
    <w:rsid w:val="002E3636"/>
    <w:rsid w:val="002E376F"/>
    <w:rsid w:val="002E3C43"/>
    <w:rsid w:val="002E3DA9"/>
    <w:rsid w:val="002E3F6F"/>
    <w:rsid w:val="002E4313"/>
    <w:rsid w:val="002E43F4"/>
    <w:rsid w:val="002E46A6"/>
    <w:rsid w:val="002E46EF"/>
    <w:rsid w:val="002E48A0"/>
    <w:rsid w:val="002E4F21"/>
    <w:rsid w:val="002E53BE"/>
    <w:rsid w:val="002E5656"/>
    <w:rsid w:val="002E5765"/>
    <w:rsid w:val="002E5951"/>
    <w:rsid w:val="002E59EA"/>
    <w:rsid w:val="002E5B54"/>
    <w:rsid w:val="002E5C70"/>
    <w:rsid w:val="002E5DBF"/>
    <w:rsid w:val="002E5F36"/>
    <w:rsid w:val="002E5F84"/>
    <w:rsid w:val="002E5FEC"/>
    <w:rsid w:val="002E6025"/>
    <w:rsid w:val="002E6430"/>
    <w:rsid w:val="002E67A2"/>
    <w:rsid w:val="002E6AE6"/>
    <w:rsid w:val="002E6C3F"/>
    <w:rsid w:val="002E6D36"/>
    <w:rsid w:val="002E6FE9"/>
    <w:rsid w:val="002E7307"/>
    <w:rsid w:val="002E73F8"/>
    <w:rsid w:val="002E7479"/>
    <w:rsid w:val="002E76D2"/>
    <w:rsid w:val="002E78DB"/>
    <w:rsid w:val="002E78DD"/>
    <w:rsid w:val="002E7A03"/>
    <w:rsid w:val="002E7CAC"/>
    <w:rsid w:val="002E7E35"/>
    <w:rsid w:val="002E7F9D"/>
    <w:rsid w:val="002F001A"/>
    <w:rsid w:val="002F0160"/>
    <w:rsid w:val="002F01C2"/>
    <w:rsid w:val="002F025C"/>
    <w:rsid w:val="002F0340"/>
    <w:rsid w:val="002F0A53"/>
    <w:rsid w:val="002F0A9A"/>
    <w:rsid w:val="002F0C8A"/>
    <w:rsid w:val="002F0DE4"/>
    <w:rsid w:val="002F0F8E"/>
    <w:rsid w:val="002F10AB"/>
    <w:rsid w:val="002F125B"/>
    <w:rsid w:val="002F1306"/>
    <w:rsid w:val="002F1389"/>
    <w:rsid w:val="002F1655"/>
    <w:rsid w:val="002F17E1"/>
    <w:rsid w:val="002F18E6"/>
    <w:rsid w:val="002F1ACD"/>
    <w:rsid w:val="002F1B79"/>
    <w:rsid w:val="002F1B97"/>
    <w:rsid w:val="002F1F95"/>
    <w:rsid w:val="002F1FC5"/>
    <w:rsid w:val="002F20D1"/>
    <w:rsid w:val="002F20D5"/>
    <w:rsid w:val="002F219F"/>
    <w:rsid w:val="002F245B"/>
    <w:rsid w:val="002F2498"/>
    <w:rsid w:val="002F278A"/>
    <w:rsid w:val="002F27DA"/>
    <w:rsid w:val="002F287D"/>
    <w:rsid w:val="002F28DA"/>
    <w:rsid w:val="002F2E3A"/>
    <w:rsid w:val="002F304F"/>
    <w:rsid w:val="002F326A"/>
    <w:rsid w:val="002F376C"/>
    <w:rsid w:val="002F3810"/>
    <w:rsid w:val="002F3E03"/>
    <w:rsid w:val="002F3F0F"/>
    <w:rsid w:val="002F3F7A"/>
    <w:rsid w:val="002F4136"/>
    <w:rsid w:val="002F426F"/>
    <w:rsid w:val="002F440B"/>
    <w:rsid w:val="002F4441"/>
    <w:rsid w:val="002F45D6"/>
    <w:rsid w:val="002F461C"/>
    <w:rsid w:val="002F4722"/>
    <w:rsid w:val="002F474B"/>
    <w:rsid w:val="002F4809"/>
    <w:rsid w:val="002F49E1"/>
    <w:rsid w:val="002F4F48"/>
    <w:rsid w:val="002F5349"/>
    <w:rsid w:val="002F549E"/>
    <w:rsid w:val="002F5687"/>
    <w:rsid w:val="002F584D"/>
    <w:rsid w:val="002F597D"/>
    <w:rsid w:val="002F599B"/>
    <w:rsid w:val="002F59A0"/>
    <w:rsid w:val="002F5A28"/>
    <w:rsid w:val="002F5B0B"/>
    <w:rsid w:val="002F5DB9"/>
    <w:rsid w:val="002F6007"/>
    <w:rsid w:val="002F6090"/>
    <w:rsid w:val="002F6109"/>
    <w:rsid w:val="002F619F"/>
    <w:rsid w:val="002F641C"/>
    <w:rsid w:val="002F6552"/>
    <w:rsid w:val="002F65AB"/>
    <w:rsid w:val="002F6721"/>
    <w:rsid w:val="002F69BC"/>
    <w:rsid w:val="002F6B3E"/>
    <w:rsid w:val="002F6D28"/>
    <w:rsid w:val="002F6E63"/>
    <w:rsid w:val="002F70E5"/>
    <w:rsid w:val="002F73F0"/>
    <w:rsid w:val="002F7460"/>
    <w:rsid w:val="002F7490"/>
    <w:rsid w:val="002F7B12"/>
    <w:rsid w:val="002F7BD9"/>
    <w:rsid w:val="003000D6"/>
    <w:rsid w:val="00300278"/>
    <w:rsid w:val="0030051F"/>
    <w:rsid w:val="00300872"/>
    <w:rsid w:val="00300B48"/>
    <w:rsid w:val="00300BDA"/>
    <w:rsid w:val="00300D48"/>
    <w:rsid w:val="00300DAE"/>
    <w:rsid w:val="00300EF8"/>
    <w:rsid w:val="0030107B"/>
    <w:rsid w:val="00301266"/>
    <w:rsid w:val="003015A7"/>
    <w:rsid w:val="0030160A"/>
    <w:rsid w:val="0030179A"/>
    <w:rsid w:val="00301930"/>
    <w:rsid w:val="00301C71"/>
    <w:rsid w:val="00301F2B"/>
    <w:rsid w:val="003022FA"/>
    <w:rsid w:val="003023A9"/>
    <w:rsid w:val="00302459"/>
    <w:rsid w:val="00302513"/>
    <w:rsid w:val="003027F7"/>
    <w:rsid w:val="00302E27"/>
    <w:rsid w:val="00303031"/>
    <w:rsid w:val="0030340B"/>
    <w:rsid w:val="0030344E"/>
    <w:rsid w:val="0030355A"/>
    <w:rsid w:val="0030385A"/>
    <w:rsid w:val="00303885"/>
    <w:rsid w:val="00303D77"/>
    <w:rsid w:val="00303E79"/>
    <w:rsid w:val="00303F30"/>
    <w:rsid w:val="00303F6B"/>
    <w:rsid w:val="00304042"/>
    <w:rsid w:val="00304270"/>
    <w:rsid w:val="003044F1"/>
    <w:rsid w:val="00304552"/>
    <w:rsid w:val="0030495E"/>
    <w:rsid w:val="00304D6F"/>
    <w:rsid w:val="003051A0"/>
    <w:rsid w:val="003053E5"/>
    <w:rsid w:val="0030555D"/>
    <w:rsid w:val="003057F3"/>
    <w:rsid w:val="00305AFA"/>
    <w:rsid w:val="00305B66"/>
    <w:rsid w:val="00305D5E"/>
    <w:rsid w:val="00305F6D"/>
    <w:rsid w:val="003063C0"/>
    <w:rsid w:val="003069BD"/>
    <w:rsid w:val="003069F9"/>
    <w:rsid w:val="00306D11"/>
    <w:rsid w:val="00306E2D"/>
    <w:rsid w:val="00306E85"/>
    <w:rsid w:val="00307121"/>
    <w:rsid w:val="003073A5"/>
    <w:rsid w:val="0030749F"/>
    <w:rsid w:val="0030766A"/>
    <w:rsid w:val="003079A0"/>
    <w:rsid w:val="00307B49"/>
    <w:rsid w:val="00307F19"/>
    <w:rsid w:val="003103B8"/>
    <w:rsid w:val="00310400"/>
    <w:rsid w:val="0031095C"/>
    <w:rsid w:val="00310975"/>
    <w:rsid w:val="00310DE6"/>
    <w:rsid w:val="00311189"/>
    <w:rsid w:val="0031141D"/>
    <w:rsid w:val="003116C8"/>
    <w:rsid w:val="00311A3A"/>
    <w:rsid w:val="00311AAE"/>
    <w:rsid w:val="00312170"/>
    <w:rsid w:val="00312344"/>
    <w:rsid w:val="00312580"/>
    <w:rsid w:val="003125A6"/>
    <w:rsid w:val="00312BF0"/>
    <w:rsid w:val="00312EA1"/>
    <w:rsid w:val="00312FE5"/>
    <w:rsid w:val="00313505"/>
    <w:rsid w:val="00313544"/>
    <w:rsid w:val="00313745"/>
    <w:rsid w:val="00313907"/>
    <w:rsid w:val="0031395D"/>
    <w:rsid w:val="003139C8"/>
    <w:rsid w:val="00313C62"/>
    <w:rsid w:val="00313D7D"/>
    <w:rsid w:val="0031495F"/>
    <w:rsid w:val="00314A20"/>
    <w:rsid w:val="00314BDF"/>
    <w:rsid w:val="0031500E"/>
    <w:rsid w:val="00315031"/>
    <w:rsid w:val="00315110"/>
    <w:rsid w:val="00315178"/>
    <w:rsid w:val="0031589B"/>
    <w:rsid w:val="00315AA2"/>
    <w:rsid w:val="00315B05"/>
    <w:rsid w:val="00315D16"/>
    <w:rsid w:val="00316424"/>
    <w:rsid w:val="0031664A"/>
    <w:rsid w:val="00316668"/>
    <w:rsid w:val="0031685E"/>
    <w:rsid w:val="00316ADE"/>
    <w:rsid w:val="00316C2B"/>
    <w:rsid w:val="003170C4"/>
    <w:rsid w:val="003174D8"/>
    <w:rsid w:val="0031769B"/>
    <w:rsid w:val="0031788D"/>
    <w:rsid w:val="00317B5C"/>
    <w:rsid w:val="00317C6F"/>
    <w:rsid w:val="00317CC0"/>
    <w:rsid w:val="00317F93"/>
    <w:rsid w:val="00320331"/>
    <w:rsid w:val="00320339"/>
    <w:rsid w:val="00320371"/>
    <w:rsid w:val="003203F5"/>
    <w:rsid w:val="003205A0"/>
    <w:rsid w:val="00320753"/>
    <w:rsid w:val="00320832"/>
    <w:rsid w:val="00320846"/>
    <w:rsid w:val="0032097D"/>
    <w:rsid w:val="00320E62"/>
    <w:rsid w:val="00320E76"/>
    <w:rsid w:val="00320F62"/>
    <w:rsid w:val="00320FCE"/>
    <w:rsid w:val="00320FD0"/>
    <w:rsid w:val="00321775"/>
    <w:rsid w:val="0032180F"/>
    <w:rsid w:val="00321AA4"/>
    <w:rsid w:val="00321B4A"/>
    <w:rsid w:val="00321D3E"/>
    <w:rsid w:val="00322108"/>
    <w:rsid w:val="00322274"/>
    <w:rsid w:val="0032229C"/>
    <w:rsid w:val="003224A5"/>
    <w:rsid w:val="0032250B"/>
    <w:rsid w:val="00322615"/>
    <w:rsid w:val="00322700"/>
    <w:rsid w:val="003227EA"/>
    <w:rsid w:val="00322A81"/>
    <w:rsid w:val="00322C51"/>
    <w:rsid w:val="00322C65"/>
    <w:rsid w:val="00322E56"/>
    <w:rsid w:val="0032347E"/>
    <w:rsid w:val="00323540"/>
    <w:rsid w:val="003236E1"/>
    <w:rsid w:val="00323A29"/>
    <w:rsid w:val="00323C56"/>
    <w:rsid w:val="00324242"/>
    <w:rsid w:val="00324293"/>
    <w:rsid w:val="0032452B"/>
    <w:rsid w:val="00324610"/>
    <w:rsid w:val="00324685"/>
    <w:rsid w:val="00324781"/>
    <w:rsid w:val="00324801"/>
    <w:rsid w:val="00324E88"/>
    <w:rsid w:val="0032507F"/>
    <w:rsid w:val="00325705"/>
    <w:rsid w:val="003257A1"/>
    <w:rsid w:val="00325941"/>
    <w:rsid w:val="00325A21"/>
    <w:rsid w:val="00325CBC"/>
    <w:rsid w:val="00325ED3"/>
    <w:rsid w:val="00326366"/>
    <w:rsid w:val="0032650D"/>
    <w:rsid w:val="003265CB"/>
    <w:rsid w:val="00326A00"/>
    <w:rsid w:val="00326B92"/>
    <w:rsid w:val="0032701F"/>
    <w:rsid w:val="00327108"/>
    <w:rsid w:val="00327190"/>
    <w:rsid w:val="0032725D"/>
    <w:rsid w:val="003272D2"/>
    <w:rsid w:val="00327614"/>
    <w:rsid w:val="003276DA"/>
    <w:rsid w:val="00327924"/>
    <w:rsid w:val="003279A3"/>
    <w:rsid w:val="003279F3"/>
    <w:rsid w:val="00327BE4"/>
    <w:rsid w:val="00327CBF"/>
    <w:rsid w:val="00327E59"/>
    <w:rsid w:val="00330185"/>
    <w:rsid w:val="0033026F"/>
    <w:rsid w:val="0033035B"/>
    <w:rsid w:val="00330545"/>
    <w:rsid w:val="0033069A"/>
    <w:rsid w:val="0033092C"/>
    <w:rsid w:val="00330D26"/>
    <w:rsid w:val="003310C3"/>
    <w:rsid w:val="003310D0"/>
    <w:rsid w:val="00331175"/>
    <w:rsid w:val="003311F1"/>
    <w:rsid w:val="00331264"/>
    <w:rsid w:val="003314D9"/>
    <w:rsid w:val="003316BD"/>
    <w:rsid w:val="00331B37"/>
    <w:rsid w:val="00331F38"/>
    <w:rsid w:val="00332092"/>
    <w:rsid w:val="003324A4"/>
    <w:rsid w:val="00332524"/>
    <w:rsid w:val="00332930"/>
    <w:rsid w:val="00332DF2"/>
    <w:rsid w:val="00332F0A"/>
    <w:rsid w:val="00332F1B"/>
    <w:rsid w:val="00333209"/>
    <w:rsid w:val="0033360D"/>
    <w:rsid w:val="003336FA"/>
    <w:rsid w:val="0033382F"/>
    <w:rsid w:val="00333850"/>
    <w:rsid w:val="00333868"/>
    <w:rsid w:val="0033389C"/>
    <w:rsid w:val="003339B3"/>
    <w:rsid w:val="00333A91"/>
    <w:rsid w:val="00333AE9"/>
    <w:rsid w:val="00334006"/>
    <w:rsid w:val="003341AA"/>
    <w:rsid w:val="003341D1"/>
    <w:rsid w:val="00334257"/>
    <w:rsid w:val="00334606"/>
    <w:rsid w:val="00334627"/>
    <w:rsid w:val="00334845"/>
    <w:rsid w:val="003349DD"/>
    <w:rsid w:val="00334A8B"/>
    <w:rsid w:val="00334AF0"/>
    <w:rsid w:val="00334CD6"/>
    <w:rsid w:val="00334FA5"/>
    <w:rsid w:val="00335146"/>
    <w:rsid w:val="00335368"/>
    <w:rsid w:val="00335375"/>
    <w:rsid w:val="0033547E"/>
    <w:rsid w:val="00335685"/>
    <w:rsid w:val="00336034"/>
    <w:rsid w:val="0033619F"/>
    <w:rsid w:val="00336385"/>
    <w:rsid w:val="00336470"/>
    <w:rsid w:val="00336538"/>
    <w:rsid w:val="003365B6"/>
    <w:rsid w:val="00336FF0"/>
    <w:rsid w:val="00337210"/>
    <w:rsid w:val="003376A4"/>
    <w:rsid w:val="003378FE"/>
    <w:rsid w:val="00337AC9"/>
    <w:rsid w:val="00337BB3"/>
    <w:rsid w:val="00337DC5"/>
    <w:rsid w:val="00337E55"/>
    <w:rsid w:val="00337EC6"/>
    <w:rsid w:val="00337FD3"/>
    <w:rsid w:val="0034023F"/>
    <w:rsid w:val="00340319"/>
    <w:rsid w:val="00340595"/>
    <w:rsid w:val="00340C23"/>
    <w:rsid w:val="003413C0"/>
    <w:rsid w:val="003415FE"/>
    <w:rsid w:val="00341911"/>
    <w:rsid w:val="00341961"/>
    <w:rsid w:val="00341A7A"/>
    <w:rsid w:val="00341BF9"/>
    <w:rsid w:val="00341E29"/>
    <w:rsid w:val="0034212D"/>
    <w:rsid w:val="003422EE"/>
    <w:rsid w:val="003426D7"/>
    <w:rsid w:val="00342F64"/>
    <w:rsid w:val="00343228"/>
    <w:rsid w:val="003434E8"/>
    <w:rsid w:val="00343603"/>
    <w:rsid w:val="00343649"/>
    <w:rsid w:val="003436EB"/>
    <w:rsid w:val="00343911"/>
    <w:rsid w:val="003439D9"/>
    <w:rsid w:val="0034453B"/>
    <w:rsid w:val="00344566"/>
    <w:rsid w:val="003446B1"/>
    <w:rsid w:val="0034494B"/>
    <w:rsid w:val="00344A0E"/>
    <w:rsid w:val="00344D4D"/>
    <w:rsid w:val="00344DF0"/>
    <w:rsid w:val="00344FAA"/>
    <w:rsid w:val="00344FAF"/>
    <w:rsid w:val="003450FD"/>
    <w:rsid w:val="003453DE"/>
    <w:rsid w:val="003454C8"/>
    <w:rsid w:val="003455C4"/>
    <w:rsid w:val="00345819"/>
    <w:rsid w:val="00345957"/>
    <w:rsid w:val="00345AE8"/>
    <w:rsid w:val="00345D2D"/>
    <w:rsid w:val="00345ED8"/>
    <w:rsid w:val="0034607C"/>
    <w:rsid w:val="003460AF"/>
    <w:rsid w:val="00346125"/>
    <w:rsid w:val="00346258"/>
    <w:rsid w:val="003463B1"/>
    <w:rsid w:val="003467BB"/>
    <w:rsid w:val="00346AB9"/>
    <w:rsid w:val="00346C20"/>
    <w:rsid w:val="003472FB"/>
    <w:rsid w:val="003474EA"/>
    <w:rsid w:val="00347581"/>
    <w:rsid w:val="003475BB"/>
    <w:rsid w:val="0034775C"/>
    <w:rsid w:val="0034782C"/>
    <w:rsid w:val="00347940"/>
    <w:rsid w:val="00347A6C"/>
    <w:rsid w:val="00347D74"/>
    <w:rsid w:val="00347DC1"/>
    <w:rsid w:val="00350132"/>
    <w:rsid w:val="00350200"/>
    <w:rsid w:val="00350224"/>
    <w:rsid w:val="00350351"/>
    <w:rsid w:val="003504B0"/>
    <w:rsid w:val="00350863"/>
    <w:rsid w:val="0035095D"/>
    <w:rsid w:val="00350BDB"/>
    <w:rsid w:val="00350C80"/>
    <w:rsid w:val="00350D3B"/>
    <w:rsid w:val="00351123"/>
    <w:rsid w:val="003511D3"/>
    <w:rsid w:val="0035141E"/>
    <w:rsid w:val="00351688"/>
    <w:rsid w:val="00351E59"/>
    <w:rsid w:val="00351F2F"/>
    <w:rsid w:val="003521F4"/>
    <w:rsid w:val="00352424"/>
    <w:rsid w:val="003524CC"/>
    <w:rsid w:val="00352506"/>
    <w:rsid w:val="00352656"/>
    <w:rsid w:val="00352776"/>
    <w:rsid w:val="00352A3C"/>
    <w:rsid w:val="00352B65"/>
    <w:rsid w:val="00352C6A"/>
    <w:rsid w:val="00352F54"/>
    <w:rsid w:val="0035316D"/>
    <w:rsid w:val="003534FB"/>
    <w:rsid w:val="00353545"/>
    <w:rsid w:val="0035358F"/>
    <w:rsid w:val="003536FB"/>
    <w:rsid w:val="0035371E"/>
    <w:rsid w:val="00353ABD"/>
    <w:rsid w:val="00353B14"/>
    <w:rsid w:val="00353D11"/>
    <w:rsid w:val="00353E0B"/>
    <w:rsid w:val="00353FD9"/>
    <w:rsid w:val="003542BC"/>
    <w:rsid w:val="003544E2"/>
    <w:rsid w:val="0035471E"/>
    <w:rsid w:val="003547BC"/>
    <w:rsid w:val="00354859"/>
    <w:rsid w:val="003548C1"/>
    <w:rsid w:val="003548DA"/>
    <w:rsid w:val="00354AA9"/>
    <w:rsid w:val="00354AF8"/>
    <w:rsid w:val="00354BDA"/>
    <w:rsid w:val="00354E97"/>
    <w:rsid w:val="003550A0"/>
    <w:rsid w:val="00355386"/>
    <w:rsid w:val="003557EC"/>
    <w:rsid w:val="00355986"/>
    <w:rsid w:val="003559E2"/>
    <w:rsid w:val="00355C50"/>
    <w:rsid w:val="003560A5"/>
    <w:rsid w:val="0035627B"/>
    <w:rsid w:val="00356349"/>
    <w:rsid w:val="003564F3"/>
    <w:rsid w:val="00356765"/>
    <w:rsid w:val="00356804"/>
    <w:rsid w:val="003569CF"/>
    <w:rsid w:val="003569D0"/>
    <w:rsid w:val="00356AC9"/>
    <w:rsid w:val="00356C73"/>
    <w:rsid w:val="003570FA"/>
    <w:rsid w:val="003574F6"/>
    <w:rsid w:val="003575AF"/>
    <w:rsid w:val="0035781A"/>
    <w:rsid w:val="00357AFB"/>
    <w:rsid w:val="00357E27"/>
    <w:rsid w:val="00357E5B"/>
    <w:rsid w:val="00357F1D"/>
    <w:rsid w:val="00357F76"/>
    <w:rsid w:val="00360053"/>
    <w:rsid w:val="0036087E"/>
    <w:rsid w:val="0036098A"/>
    <w:rsid w:val="00360E81"/>
    <w:rsid w:val="00360F57"/>
    <w:rsid w:val="0036105D"/>
    <w:rsid w:val="003610E7"/>
    <w:rsid w:val="00361206"/>
    <w:rsid w:val="00361240"/>
    <w:rsid w:val="003612A6"/>
    <w:rsid w:val="003614A3"/>
    <w:rsid w:val="00361806"/>
    <w:rsid w:val="00361808"/>
    <w:rsid w:val="00361D25"/>
    <w:rsid w:val="00361DBF"/>
    <w:rsid w:val="00361E6B"/>
    <w:rsid w:val="00362083"/>
    <w:rsid w:val="0036215A"/>
    <w:rsid w:val="003623DD"/>
    <w:rsid w:val="00362455"/>
    <w:rsid w:val="00362760"/>
    <w:rsid w:val="00362865"/>
    <w:rsid w:val="0036291E"/>
    <w:rsid w:val="00362941"/>
    <w:rsid w:val="00362C0B"/>
    <w:rsid w:val="00362D37"/>
    <w:rsid w:val="00362DCA"/>
    <w:rsid w:val="00362EFE"/>
    <w:rsid w:val="003634BD"/>
    <w:rsid w:val="00363C30"/>
    <w:rsid w:val="003640C1"/>
    <w:rsid w:val="00364111"/>
    <w:rsid w:val="003642C3"/>
    <w:rsid w:val="003643C9"/>
    <w:rsid w:val="0036444F"/>
    <w:rsid w:val="0036445B"/>
    <w:rsid w:val="0036454C"/>
    <w:rsid w:val="003645DF"/>
    <w:rsid w:val="00364602"/>
    <w:rsid w:val="00364755"/>
    <w:rsid w:val="0036480D"/>
    <w:rsid w:val="00364DB1"/>
    <w:rsid w:val="003652A4"/>
    <w:rsid w:val="003652C4"/>
    <w:rsid w:val="00365318"/>
    <w:rsid w:val="00365414"/>
    <w:rsid w:val="003656AD"/>
    <w:rsid w:val="003658E3"/>
    <w:rsid w:val="003659BD"/>
    <w:rsid w:val="00365C3C"/>
    <w:rsid w:val="00365CB9"/>
    <w:rsid w:val="00365D93"/>
    <w:rsid w:val="0036614A"/>
    <w:rsid w:val="0036618B"/>
    <w:rsid w:val="00366192"/>
    <w:rsid w:val="00366248"/>
    <w:rsid w:val="003662B9"/>
    <w:rsid w:val="003669D2"/>
    <w:rsid w:val="00366A1F"/>
    <w:rsid w:val="00366C29"/>
    <w:rsid w:val="003670ED"/>
    <w:rsid w:val="00367301"/>
    <w:rsid w:val="003676DD"/>
    <w:rsid w:val="003677B6"/>
    <w:rsid w:val="003677F6"/>
    <w:rsid w:val="00367AC1"/>
    <w:rsid w:val="00367BCE"/>
    <w:rsid w:val="00367C1A"/>
    <w:rsid w:val="00367E11"/>
    <w:rsid w:val="00367EFB"/>
    <w:rsid w:val="00367FA4"/>
    <w:rsid w:val="00370238"/>
    <w:rsid w:val="00370335"/>
    <w:rsid w:val="00370793"/>
    <w:rsid w:val="00370A1B"/>
    <w:rsid w:val="00370E6B"/>
    <w:rsid w:val="0037145F"/>
    <w:rsid w:val="0037194E"/>
    <w:rsid w:val="00371B83"/>
    <w:rsid w:val="00371BC0"/>
    <w:rsid w:val="00371E08"/>
    <w:rsid w:val="00371E1B"/>
    <w:rsid w:val="00371F3A"/>
    <w:rsid w:val="00372049"/>
    <w:rsid w:val="0037213F"/>
    <w:rsid w:val="003725F2"/>
    <w:rsid w:val="0037279D"/>
    <w:rsid w:val="003728C2"/>
    <w:rsid w:val="003729D7"/>
    <w:rsid w:val="00372C67"/>
    <w:rsid w:val="00372E0C"/>
    <w:rsid w:val="00372EED"/>
    <w:rsid w:val="00372F50"/>
    <w:rsid w:val="00373098"/>
    <w:rsid w:val="003730E2"/>
    <w:rsid w:val="003733D6"/>
    <w:rsid w:val="0037350C"/>
    <w:rsid w:val="003735A6"/>
    <w:rsid w:val="003739B1"/>
    <w:rsid w:val="00373A03"/>
    <w:rsid w:val="00373B1D"/>
    <w:rsid w:val="00373F15"/>
    <w:rsid w:val="00374524"/>
    <w:rsid w:val="00374576"/>
    <w:rsid w:val="00374663"/>
    <w:rsid w:val="00374A65"/>
    <w:rsid w:val="00374D3B"/>
    <w:rsid w:val="00374D98"/>
    <w:rsid w:val="00374E48"/>
    <w:rsid w:val="00374EF9"/>
    <w:rsid w:val="00375008"/>
    <w:rsid w:val="00375035"/>
    <w:rsid w:val="003751D0"/>
    <w:rsid w:val="003751EA"/>
    <w:rsid w:val="003752E3"/>
    <w:rsid w:val="00375713"/>
    <w:rsid w:val="00375A28"/>
    <w:rsid w:val="00375AA9"/>
    <w:rsid w:val="00375F43"/>
    <w:rsid w:val="00376448"/>
    <w:rsid w:val="00376864"/>
    <w:rsid w:val="00376A21"/>
    <w:rsid w:val="00376A35"/>
    <w:rsid w:val="00376BA2"/>
    <w:rsid w:val="00376C91"/>
    <w:rsid w:val="00376C9A"/>
    <w:rsid w:val="00376EC5"/>
    <w:rsid w:val="00377031"/>
    <w:rsid w:val="00377177"/>
    <w:rsid w:val="003771D3"/>
    <w:rsid w:val="0037775F"/>
    <w:rsid w:val="00377878"/>
    <w:rsid w:val="00377ADF"/>
    <w:rsid w:val="00377D07"/>
    <w:rsid w:val="00377E0E"/>
    <w:rsid w:val="00377F2E"/>
    <w:rsid w:val="003800DB"/>
    <w:rsid w:val="00380996"/>
    <w:rsid w:val="003809A5"/>
    <w:rsid w:val="00380A2F"/>
    <w:rsid w:val="00380A82"/>
    <w:rsid w:val="00380CB0"/>
    <w:rsid w:val="00380E93"/>
    <w:rsid w:val="00380F37"/>
    <w:rsid w:val="0038112F"/>
    <w:rsid w:val="00381210"/>
    <w:rsid w:val="00381258"/>
    <w:rsid w:val="0038138C"/>
    <w:rsid w:val="0038155B"/>
    <w:rsid w:val="00381563"/>
    <w:rsid w:val="00381609"/>
    <w:rsid w:val="003816E3"/>
    <w:rsid w:val="00381735"/>
    <w:rsid w:val="003817F6"/>
    <w:rsid w:val="0038198D"/>
    <w:rsid w:val="00381BC5"/>
    <w:rsid w:val="00381FAE"/>
    <w:rsid w:val="0038234F"/>
    <w:rsid w:val="0038256B"/>
    <w:rsid w:val="0038297A"/>
    <w:rsid w:val="00382E5F"/>
    <w:rsid w:val="0038316D"/>
    <w:rsid w:val="003831C0"/>
    <w:rsid w:val="003833EC"/>
    <w:rsid w:val="003835CE"/>
    <w:rsid w:val="00383607"/>
    <w:rsid w:val="00383784"/>
    <w:rsid w:val="00383902"/>
    <w:rsid w:val="00383978"/>
    <w:rsid w:val="003839B1"/>
    <w:rsid w:val="00383CE0"/>
    <w:rsid w:val="00383EAE"/>
    <w:rsid w:val="00384014"/>
    <w:rsid w:val="003840C5"/>
    <w:rsid w:val="003841CA"/>
    <w:rsid w:val="00384205"/>
    <w:rsid w:val="00384255"/>
    <w:rsid w:val="0038489A"/>
    <w:rsid w:val="00384922"/>
    <w:rsid w:val="00384986"/>
    <w:rsid w:val="00384B0E"/>
    <w:rsid w:val="00384CC5"/>
    <w:rsid w:val="00384F8B"/>
    <w:rsid w:val="00385437"/>
    <w:rsid w:val="003856A6"/>
    <w:rsid w:val="0038577D"/>
    <w:rsid w:val="003857B7"/>
    <w:rsid w:val="00385885"/>
    <w:rsid w:val="00385955"/>
    <w:rsid w:val="00385A41"/>
    <w:rsid w:val="00385CE1"/>
    <w:rsid w:val="00385EAA"/>
    <w:rsid w:val="00385F96"/>
    <w:rsid w:val="00386119"/>
    <w:rsid w:val="00386617"/>
    <w:rsid w:val="003867A4"/>
    <w:rsid w:val="003868A9"/>
    <w:rsid w:val="003869B6"/>
    <w:rsid w:val="00386A14"/>
    <w:rsid w:val="00386A4B"/>
    <w:rsid w:val="00386A52"/>
    <w:rsid w:val="00386EC2"/>
    <w:rsid w:val="00386F3A"/>
    <w:rsid w:val="00386FCA"/>
    <w:rsid w:val="003871D3"/>
    <w:rsid w:val="00387590"/>
    <w:rsid w:val="0038778C"/>
    <w:rsid w:val="00387A64"/>
    <w:rsid w:val="00387BD1"/>
    <w:rsid w:val="00387BD2"/>
    <w:rsid w:val="003900A2"/>
    <w:rsid w:val="0039067E"/>
    <w:rsid w:val="00391145"/>
    <w:rsid w:val="003911CB"/>
    <w:rsid w:val="00391254"/>
    <w:rsid w:val="003913B5"/>
    <w:rsid w:val="003915EA"/>
    <w:rsid w:val="0039160B"/>
    <w:rsid w:val="0039191F"/>
    <w:rsid w:val="00391AF8"/>
    <w:rsid w:val="00391DA0"/>
    <w:rsid w:val="00391EE9"/>
    <w:rsid w:val="00392015"/>
    <w:rsid w:val="0039209F"/>
    <w:rsid w:val="0039214C"/>
    <w:rsid w:val="0039236A"/>
    <w:rsid w:val="00392429"/>
    <w:rsid w:val="00392441"/>
    <w:rsid w:val="0039246C"/>
    <w:rsid w:val="00392550"/>
    <w:rsid w:val="00392591"/>
    <w:rsid w:val="00392768"/>
    <w:rsid w:val="00392B70"/>
    <w:rsid w:val="00392C60"/>
    <w:rsid w:val="00392CE4"/>
    <w:rsid w:val="00392DCF"/>
    <w:rsid w:val="003934A1"/>
    <w:rsid w:val="003934AB"/>
    <w:rsid w:val="0039353A"/>
    <w:rsid w:val="0039357D"/>
    <w:rsid w:val="00393899"/>
    <w:rsid w:val="003938FB"/>
    <w:rsid w:val="00394056"/>
    <w:rsid w:val="00394123"/>
    <w:rsid w:val="00394788"/>
    <w:rsid w:val="00394DC6"/>
    <w:rsid w:val="00394DCD"/>
    <w:rsid w:val="00394F8C"/>
    <w:rsid w:val="00394FB5"/>
    <w:rsid w:val="003950CB"/>
    <w:rsid w:val="00395190"/>
    <w:rsid w:val="00395195"/>
    <w:rsid w:val="00395233"/>
    <w:rsid w:val="00395386"/>
    <w:rsid w:val="00395668"/>
    <w:rsid w:val="00395D19"/>
    <w:rsid w:val="00395F1E"/>
    <w:rsid w:val="00395FD1"/>
    <w:rsid w:val="00396192"/>
    <w:rsid w:val="003965FB"/>
    <w:rsid w:val="0039677E"/>
    <w:rsid w:val="00396C42"/>
    <w:rsid w:val="00396C52"/>
    <w:rsid w:val="00396C61"/>
    <w:rsid w:val="00396EDD"/>
    <w:rsid w:val="00397237"/>
    <w:rsid w:val="00397337"/>
    <w:rsid w:val="00397568"/>
    <w:rsid w:val="003975F7"/>
    <w:rsid w:val="0039768E"/>
    <w:rsid w:val="00397767"/>
    <w:rsid w:val="00397E3F"/>
    <w:rsid w:val="00397E65"/>
    <w:rsid w:val="00397F66"/>
    <w:rsid w:val="003A000F"/>
    <w:rsid w:val="003A0051"/>
    <w:rsid w:val="003A01B6"/>
    <w:rsid w:val="003A03F0"/>
    <w:rsid w:val="003A0512"/>
    <w:rsid w:val="003A095F"/>
    <w:rsid w:val="003A0EA0"/>
    <w:rsid w:val="003A12E0"/>
    <w:rsid w:val="003A1398"/>
    <w:rsid w:val="003A1554"/>
    <w:rsid w:val="003A190E"/>
    <w:rsid w:val="003A1C76"/>
    <w:rsid w:val="003A1EDA"/>
    <w:rsid w:val="003A2132"/>
    <w:rsid w:val="003A214E"/>
    <w:rsid w:val="003A21C8"/>
    <w:rsid w:val="003A2209"/>
    <w:rsid w:val="003A2368"/>
    <w:rsid w:val="003A2406"/>
    <w:rsid w:val="003A24CB"/>
    <w:rsid w:val="003A28AF"/>
    <w:rsid w:val="003A2B49"/>
    <w:rsid w:val="003A2D91"/>
    <w:rsid w:val="003A2F4E"/>
    <w:rsid w:val="003A33EE"/>
    <w:rsid w:val="003A3932"/>
    <w:rsid w:val="003A3BF0"/>
    <w:rsid w:val="003A3C41"/>
    <w:rsid w:val="003A3EAB"/>
    <w:rsid w:val="003A4297"/>
    <w:rsid w:val="003A44AF"/>
    <w:rsid w:val="003A45A0"/>
    <w:rsid w:val="003A4960"/>
    <w:rsid w:val="003A4B6C"/>
    <w:rsid w:val="003A4EF2"/>
    <w:rsid w:val="003A4F5B"/>
    <w:rsid w:val="003A4FAC"/>
    <w:rsid w:val="003A516D"/>
    <w:rsid w:val="003A5396"/>
    <w:rsid w:val="003A574A"/>
    <w:rsid w:val="003A579E"/>
    <w:rsid w:val="003A58A7"/>
    <w:rsid w:val="003A5AAC"/>
    <w:rsid w:val="003A5C53"/>
    <w:rsid w:val="003A6327"/>
    <w:rsid w:val="003A6917"/>
    <w:rsid w:val="003A6A09"/>
    <w:rsid w:val="003A6B49"/>
    <w:rsid w:val="003A6D96"/>
    <w:rsid w:val="003A6DFA"/>
    <w:rsid w:val="003A7175"/>
    <w:rsid w:val="003A7880"/>
    <w:rsid w:val="003A7ACD"/>
    <w:rsid w:val="003A7B80"/>
    <w:rsid w:val="003A7BD0"/>
    <w:rsid w:val="003A7DD6"/>
    <w:rsid w:val="003B00B2"/>
    <w:rsid w:val="003B04F8"/>
    <w:rsid w:val="003B0A05"/>
    <w:rsid w:val="003B0A40"/>
    <w:rsid w:val="003B0A7E"/>
    <w:rsid w:val="003B0BF9"/>
    <w:rsid w:val="003B0EAF"/>
    <w:rsid w:val="003B0ED4"/>
    <w:rsid w:val="003B12F1"/>
    <w:rsid w:val="003B1378"/>
    <w:rsid w:val="003B14D3"/>
    <w:rsid w:val="003B15DB"/>
    <w:rsid w:val="003B17D1"/>
    <w:rsid w:val="003B1969"/>
    <w:rsid w:val="003B1974"/>
    <w:rsid w:val="003B19BC"/>
    <w:rsid w:val="003B1A44"/>
    <w:rsid w:val="003B1D46"/>
    <w:rsid w:val="003B1E2F"/>
    <w:rsid w:val="003B208F"/>
    <w:rsid w:val="003B215C"/>
    <w:rsid w:val="003B22DD"/>
    <w:rsid w:val="003B276B"/>
    <w:rsid w:val="003B2BF5"/>
    <w:rsid w:val="003B2CC2"/>
    <w:rsid w:val="003B2F76"/>
    <w:rsid w:val="003B30FD"/>
    <w:rsid w:val="003B3119"/>
    <w:rsid w:val="003B32A4"/>
    <w:rsid w:val="003B34BB"/>
    <w:rsid w:val="003B3CCB"/>
    <w:rsid w:val="003B418B"/>
    <w:rsid w:val="003B4360"/>
    <w:rsid w:val="003B45B6"/>
    <w:rsid w:val="003B4602"/>
    <w:rsid w:val="003B4694"/>
    <w:rsid w:val="003B4919"/>
    <w:rsid w:val="003B5252"/>
    <w:rsid w:val="003B530B"/>
    <w:rsid w:val="003B5426"/>
    <w:rsid w:val="003B557F"/>
    <w:rsid w:val="003B5A18"/>
    <w:rsid w:val="003B5A82"/>
    <w:rsid w:val="003B5C22"/>
    <w:rsid w:val="003B60F2"/>
    <w:rsid w:val="003B621E"/>
    <w:rsid w:val="003B6361"/>
    <w:rsid w:val="003B65FF"/>
    <w:rsid w:val="003B669B"/>
    <w:rsid w:val="003B6882"/>
    <w:rsid w:val="003B6C45"/>
    <w:rsid w:val="003B6CDC"/>
    <w:rsid w:val="003B6F68"/>
    <w:rsid w:val="003B721C"/>
    <w:rsid w:val="003B7418"/>
    <w:rsid w:val="003B746D"/>
    <w:rsid w:val="003B76CE"/>
    <w:rsid w:val="003B7824"/>
    <w:rsid w:val="003B7CC9"/>
    <w:rsid w:val="003B7FFE"/>
    <w:rsid w:val="003C032A"/>
    <w:rsid w:val="003C04FF"/>
    <w:rsid w:val="003C085A"/>
    <w:rsid w:val="003C0A68"/>
    <w:rsid w:val="003C0AFA"/>
    <w:rsid w:val="003C0BC4"/>
    <w:rsid w:val="003C0D13"/>
    <w:rsid w:val="003C0FDF"/>
    <w:rsid w:val="003C1064"/>
    <w:rsid w:val="003C1135"/>
    <w:rsid w:val="003C17B1"/>
    <w:rsid w:val="003C191D"/>
    <w:rsid w:val="003C1B9C"/>
    <w:rsid w:val="003C1BB5"/>
    <w:rsid w:val="003C1D1B"/>
    <w:rsid w:val="003C1F1A"/>
    <w:rsid w:val="003C2101"/>
    <w:rsid w:val="003C21C6"/>
    <w:rsid w:val="003C27E1"/>
    <w:rsid w:val="003C2824"/>
    <w:rsid w:val="003C286F"/>
    <w:rsid w:val="003C2996"/>
    <w:rsid w:val="003C2B74"/>
    <w:rsid w:val="003C2BEC"/>
    <w:rsid w:val="003C2C0F"/>
    <w:rsid w:val="003C2CA3"/>
    <w:rsid w:val="003C2DFC"/>
    <w:rsid w:val="003C2EBA"/>
    <w:rsid w:val="003C3098"/>
    <w:rsid w:val="003C309D"/>
    <w:rsid w:val="003C30C2"/>
    <w:rsid w:val="003C36D3"/>
    <w:rsid w:val="003C38E7"/>
    <w:rsid w:val="003C3D80"/>
    <w:rsid w:val="003C3E22"/>
    <w:rsid w:val="003C4275"/>
    <w:rsid w:val="003C4483"/>
    <w:rsid w:val="003C4837"/>
    <w:rsid w:val="003C4D26"/>
    <w:rsid w:val="003C52B4"/>
    <w:rsid w:val="003C53EC"/>
    <w:rsid w:val="003C5838"/>
    <w:rsid w:val="003C5904"/>
    <w:rsid w:val="003C5931"/>
    <w:rsid w:val="003C59D4"/>
    <w:rsid w:val="003C5A21"/>
    <w:rsid w:val="003C5BBC"/>
    <w:rsid w:val="003C5E82"/>
    <w:rsid w:val="003C60C1"/>
    <w:rsid w:val="003C6A33"/>
    <w:rsid w:val="003C6A78"/>
    <w:rsid w:val="003C6B83"/>
    <w:rsid w:val="003C6D3B"/>
    <w:rsid w:val="003C6EA5"/>
    <w:rsid w:val="003C6F2E"/>
    <w:rsid w:val="003C7043"/>
    <w:rsid w:val="003C73B2"/>
    <w:rsid w:val="003C7570"/>
    <w:rsid w:val="003C772C"/>
    <w:rsid w:val="003C7AF7"/>
    <w:rsid w:val="003C7D03"/>
    <w:rsid w:val="003C7D91"/>
    <w:rsid w:val="003C7E21"/>
    <w:rsid w:val="003C7E4B"/>
    <w:rsid w:val="003D02C9"/>
    <w:rsid w:val="003D03CA"/>
    <w:rsid w:val="003D051F"/>
    <w:rsid w:val="003D054B"/>
    <w:rsid w:val="003D07F0"/>
    <w:rsid w:val="003D08A0"/>
    <w:rsid w:val="003D0C11"/>
    <w:rsid w:val="003D0CED"/>
    <w:rsid w:val="003D0DD3"/>
    <w:rsid w:val="003D1125"/>
    <w:rsid w:val="003D114E"/>
    <w:rsid w:val="003D1595"/>
    <w:rsid w:val="003D18D1"/>
    <w:rsid w:val="003D18EB"/>
    <w:rsid w:val="003D19D7"/>
    <w:rsid w:val="003D2045"/>
    <w:rsid w:val="003D219A"/>
    <w:rsid w:val="003D248B"/>
    <w:rsid w:val="003D2491"/>
    <w:rsid w:val="003D29AF"/>
    <w:rsid w:val="003D3381"/>
    <w:rsid w:val="003D3656"/>
    <w:rsid w:val="003D3788"/>
    <w:rsid w:val="003D3995"/>
    <w:rsid w:val="003D39B1"/>
    <w:rsid w:val="003D3A29"/>
    <w:rsid w:val="003D3D95"/>
    <w:rsid w:val="003D3EE6"/>
    <w:rsid w:val="003D4224"/>
    <w:rsid w:val="003D422D"/>
    <w:rsid w:val="003D45EF"/>
    <w:rsid w:val="003D4A83"/>
    <w:rsid w:val="003D4B51"/>
    <w:rsid w:val="003D4DDB"/>
    <w:rsid w:val="003D5102"/>
    <w:rsid w:val="003D52A3"/>
    <w:rsid w:val="003D551A"/>
    <w:rsid w:val="003D5727"/>
    <w:rsid w:val="003D5805"/>
    <w:rsid w:val="003D5AB4"/>
    <w:rsid w:val="003D5B46"/>
    <w:rsid w:val="003D5E51"/>
    <w:rsid w:val="003D609E"/>
    <w:rsid w:val="003D6157"/>
    <w:rsid w:val="003D67DF"/>
    <w:rsid w:val="003D6948"/>
    <w:rsid w:val="003D6CBA"/>
    <w:rsid w:val="003D6E24"/>
    <w:rsid w:val="003D6FB1"/>
    <w:rsid w:val="003D6FD8"/>
    <w:rsid w:val="003D716C"/>
    <w:rsid w:val="003D7308"/>
    <w:rsid w:val="003D7799"/>
    <w:rsid w:val="003D7AE3"/>
    <w:rsid w:val="003D7D06"/>
    <w:rsid w:val="003E0125"/>
    <w:rsid w:val="003E02D3"/>
    <w:rsid w:val="003E02D7"/>
    <w:rsid w:val="003E0348"/>
    <w:rsid w:val="003E05B6"/>
    <w:rsid w:val="003E05F7"/>
    <w:rsid w:val="003E064A"/>
    <w:rsid w:val="003E072C"/>
    <w:rsid w:val="003E0CBC"/>
    <w:rsid w:val="003E0DDE"/>
    <w:rsid w:val="003E0EE1"/>
    <w:rsid w:val="003E121C"/>
    <w:rsid w:val="003E127D"/>
    <w:rsid w:val="003E148A"/>
    <w:rsid w:val="003E1690"/>
    <w:rsid w:val="003E1741"/>
    <w:rsid w:val="003E1809"/>
    <w:rsid w:val="003E18AA"/>
    <w:rsid w:val="003E1922"/>
    <w:rsid w:val="003E1CA4"/>
    <w:rsid w:val="003E1CBD"/>
    <w:rsid w:val="003E1E35"/>
    <w:rsid w:val="003E2035"/>
    <w:rsid w:val="003E21C9"/>
    <w:rsid w:val="003E265B"/>
    <w:rsid w:val="003E27F9"/>
    <w:rsid w:val="003E288F"/>
    <w:rsid w:val="003E2B5E"/>
    <w:rsid w:val="003E2E7D"/>
    <w:rsid w:val="003E3101"/>
    <w:rsid w:val="003E33BC"/>
    <w:rsid w:val="003E38EC"/>
    <w:rsid w:val="003E3CBD"/>
    <w:rsid w:val="003E3E61"/>
    <w:rsid w:val="003E4196"/>
    <w:rsid w:val="003E43B0"/>
    <w:rsid w:val="003E44E5"/>
    <w:rsid w:val="003E45F8"/>
    <w:rsid w:val="003E463E"/>
    <w:rsid w:val="003E48C7"/>
    <w:rsid w:val="003E4990"/>
    <w:rsid w:val="003E4A75"/>
    <w:rsid w:val="003E4AEC"/>
    <w:rsid w:val="003E4C88"/>
    <w:rsid w:val="003E4F55"/>
    <w:rsid w:val="003E4F64"/>
    <w:rsid w:val="003E4FF9"/>
    <w:rsid w:val="003E52B5"/>
    <w:rsid w:val="003E549A"/>
    <w:rsid w:val="003E55F5"/>
    <w:rsid w:val="003E55F9"/>
    <w:rsid w:val="003E592E"/>
    <w:rsid w:val="003E5A45"/>
    <w:rsid w:val="003E6039"/>
    <w:rsid w:val="003E626E"/>
    <w:rsid w:val="003E6286"/>
    <w:rsid w:val="003E63B4"/>
    <w:rsid w:val="003E658A"/>
    <w:rsid w:val="003E690E"/>
    <w:rsid w:val="003E6AAE"/>
    <w:rsid w:val="003E6FE6"/>
    <w:rsid w:val="003E7074"/>
    <w:rsid w:val="003E723A"/>
    <w:rsid w:val="003E72A1"/>
    <w:rsid w:val="003E735D"/>
    <w:rsid w:val="003E7400"/>
    <w:rsid w:val="003E7815"/>
    <w:rsid w:val="003E7FDE"/>
    <w:rsid w:val="003F05D6"/>
    <w:rsid w:val="003F0763"/>
    <w:rsid w:val="003F0825"/>
    <w:rsid w:val="003F0AA4"/>
    <w:rsid w:val="003F0C5C"/>
    <w:rsid w:val="003F0CA2"/>
    <w:rsid w:val="003F11D7"/>
    <w:rsid w:val="003F12DC"/>
    <w:rsid w:val="003F168E"/>
    <w:rsid w:val="003F16A4"/>
    <w:rsid w:val="003F16FA"/>
    <w:rsid w:val="003F1940"/>
    <w:rsid w:val="003F19FA"/>
    <w:rsid w:val="003F1BD5"/>
    <w:rsid w:val="003F1CFF"/>
    <w:rsid w:val="003F1F05"/>
    <w:rsid w:val="003F1F2C"/>
    <w:rsid w:val="003F2046"/>
    <w:rsid w:val="003F236B"/>
    <w:rsid w:val="003F26B2"/>
    <w:rsid w:val="003F28E0"/>
    <w:rsid w:val="003F2B69"/>
    <w:rsid w:val="003F2B6A"/>
    <w:rsid w:val="003F2EC5"/>
    <w:rsid w:val="003F2F75"/>
    <w:rsid w:val="003F3244"/>
    <w:rsid w:val="003F335B"/>
    <w:rsid w:val="003F33FB"/>
    <w:rsid w:val="003F340F"/>
    <w:rsid w:val="003F3640"/>
    <w:rsid w:val="003F36A4"/>
    <w:rsid w:val="003F36CD"/>
    <w:rsid w:val="003F3C23"/>
    <w:rsid w:val="003F3CA7"/>
    <w:rsid w:val="003F3F6A"/>
    <w:rsid w:val="003F44F2"/>
    <w:rsid w:val="003F4ADB"/>
    <w:rsid w:val="003F503D"/>
    <w:rsid w:val="003F5154"/>
    <w:rsid w:val="003F51A0"/>
    <w:rsid w:val="003F5F4A"/>
    <w:rsid w:val="003F6771"/>
    <w:rsid w:val="003F69D8"/>
    <w:rsid w:val="003F69FC"/>
    <w:rsid w:val="003F6C94"/>
    <w:rsid w:val="003F7039"/>
    <w:rsid w:val="003F7443"/>
    <w:rsid w:val="003F7517"/>
    <w:rsid w:val="003F76DB"/>
    <w:rsid w:val="003F7830"/>
    <w:rsid w:val="003F7856"/>
    <w:rsid w:val="003F7946"/>
    <w:rsid w:val="003F7A85"/>
    <w:rsid w:val="003F7AB6"/>
    <w:rsid w:val="003F7AD2"/>
    <w:rsid w:val="004000D2"/>
    <w:rsid w:val="004001A0"/>
    <w:rsid w:val="00400299"/>
    <w:rsid w:val="004006ED"/>
    <w:rsid w:val="0040088B"/>
    <w:rsid w:val="004009DF"/>
    <w:rsid w:val="00400B51"/>
    <w:rsid w:val="00400D60"/>
    <w:rsid w:val="00400EDD"/>
    <w:rsid w:val="00401008"/>
    <w:rsid w:val="00401197"/>
    <w:rsid w:val="0040173B"/>
    <w:rsid w:val="00401768"/>
    <w:rsid w:val="00401816"/>
    <w:rsid w:val="0040193A"/>
    <w:rsid w:val="00401A4D"/>
    <w:rsid w:val="00401C14"/>
    <w:rsid w:val="00401CB6"/>
    <w:rsid w:val="00402230"/>
    <w:rsid w:val="00402314"/>
    <w:rsid w:val="004029B7"/>
    <w:rsid w:val="00402D8D"/>
    <w:rsid w:val="004031D4"/>
    <w:rsid w:val="00403262"/>
    <w:rsid w:val="004032E5"/>
    <w:rsid w:val="00403321"/>
    <w:rsid w:val="0040348D"/>
    <w:rsid w:val="004034DF"/>
    <w:rsid w:val="004035B3"/>
    <w:rsid w:val="0040365B"/>
    <w:rsid w:val="004036D8"/>
    <w:rsid w:val="0040371F"/>
    <w:rsid w:val="00403818"/>
    <w:rsid w:val="00403E61"/>
    <w:rsid w:val="00403FA3"/>
    <w:rsid w:val="00404014"/>
    <w:rsid w:val="00404155"/>
    <w:rsid w:val="004041E3"/>
    <w:rsid w:val="0040421B"/>
    <w:rsid w:val="004042CB"/>
    <w:rsid w:val="004044CD"/>
    <w:rsid w:val="00404B53"/>
    <w:rsid w:val="00404FCE"/>
    <w:rsid w:val="0040513E"/>
    <w:rsid w:val="00405144"/>
    <w:rsid w:val="00405941"/>
    <w:rsid w:val="004059B9"/>
    <w:rsid w:val="004059ED"/>
    <w:rsid w:val="00405AA3"/>
    <w:rsid w:val="00405AB7"/>
    <w:rsid w:val="00405B10"/>
    <w:rsid w:val="00405B7A"/>
    <w:rsid w:val="00405C67"/>
    <w:rsid w:val="00405EC7"/>
    <w:rsid w:val="0040641D"/>
    <w:rsid w:val="00406EED"/>
    <w:rsid w:val="00407336"/>
    <w:rsid w:val="0040741B"/>
    <w:rsid w:val="00407447"/>
    <w:rsid w:val="0040750E"/>
    <w:rsid w:val="004075E0"/>
    <w:rsid w:val="00407A2E"/>
    <w:rsid w:val="00407B36"/>
    <w:rsid w:val="00407D36"/>
    <w:rsid w:val="00407E2F"/>
    <w:rsid w:val="00407E5A"/>
    <w:rsid w:val="00410051"/>
    <w:rsid w:val="004102D4"/>
    <w:rsid w:val="004102E9"/>
    <w:rsid w:val="00410716"/>
    <w:rsid w:val="004108BE"/>
    <w:rsid w:val="004109B1"/>
    <w:rsid w:val="00410B87"/>
    <w:rsid w:val="00410C45"/>
    <w:rsid w:val="00410D4E"/>
    <w:rsid w:val="00410D65"/>
    <w:rsid w:val="00410DBD"/>
    <w:rsid w:val="00410F89"/>
    <w:rsid w:val="0041102D"/>
    <w:rsid w:val="004110BD"/>
    <w:rsid w:val="004111CA"/>
    <w:rsid w:val="004115F9"/>
    <w:rsid w:val="00411600"/>
    <w:rsid w:val="0041169D"/>
    <w:rsid w:val="00411711"/>
    <w:rsid w:val="00411B30"/>
    <w:rsid w:val="00411B7C"/>
    <w:rsid w:val="00411FEF"/>
    <w:rsid w:val="00412009"/>
    <w:rsid w:val="004120D0"/>
    <w:rsid w:val="00412203"/>
    <w:rsid w:val="004122C1"/>
    <w:rsid w:val="00412613"/>
    <w:rsid w:val="00412755"/>
    <w:rsid w:val="00412A3D"/>
    <w:rsid w:val="00412C9A"/>
    <w:rsid w:val="00412E26"/>
    <w:rsid w:val="00412EC0"/>
    <w:rsid w:val="00412F33"/>
    <w:rsid w:val="00412F9B"/>
    <w:rsid w:val="00413153"/>
    <w:rsid w:val="00413367"/>
    <w:rsid w:val="00413371"/>
    <w:rsid w:val="00413556"/>
    <w:rsid w:val="004135BA"/>
    <w:rsid w:val="00413775"/>
    <w:rsid w:val="004137D9"/>
    <w:rsid w:val="00413978"/>
    <w:rsid w:val="00413A74"/>
    <w:rsid w:val="00413FED"/>
    <w:rsid w:val="00414042"/>
    <w:rsid w:val="0041415F"/>
    <w:rsid w:val="0041434F"/>
    <w:rsid w:val="0041479F"/>
    <w:rsid w:val="00414A33"/>
    <w:rsid w:val="00414A5C"/>
    <w:rsid w:val="00414B0E"/>
    <w:rsid w:val="004152B8"/>
    <w:rsid w:val="00415374"/>
    <w:rsid w:val="0041543E"/>
    <w:rsid w:val="00415F3B"/>
    <w:rsid w:val="00416251"/>
    <w:rsid w:val="0041627E"/>
    <w:rsid w:val="004162FE"/>
    <w:rsid w:val="004163D3"/>
    <w:rsid w:val="00416460"/>
    <w:rsid w:val="00416725"/>
    <w:rsid w:val="00416E46"/>
    <w:rsid w:val="00416F65"/>
    <w:rsid w:val="004173B5"/>
    <w:rsid w:val="004175AB"/>
    <w:rsid w:val="004175E8"/>
    <w:rsid w:val="0041762A"/>
    <w:rsid w:val="004206EA"/>
    <w:rsid w:val="0042070F"/>
    <w:rsid w:val="0042082F"/>
    <w:rsid w:val="004209D2"/>
    <w:rsid w:val="00420A96"/>
    <w:rsid w:val="00420C53"/>
    <w:rsid w:val="00420F48"/>
    <w:rsid w:val="00420FE0"/>
    <w:rsid w:val="0042105B"/>
    <w:rsid w:val="004210EE"/>
    <w:rsid w:val="00421263"/>
    <w:rsid w:val="004219A6"/>
    <w:rsid w:val="00421A36"/>
    <w:rsid w:val="00421CA6"/>
    <w:rsid w:val="00421DD4"/>
    <w:rsid w:val="00421E2D"/>
    <w:rsid w:val="00421F3E"/>
    <w:rsid w:val="00421F67"/>
    <w:rsid w:val="0042200C"/>
    <w:rsid w:val="0042206A"/>
    <w:rsid w:val="00422491"/>
    <w:rsid w:val="0042261B"/>
    <w:rsid w:val="00422792"/>
    <w:rsid w:val="00422813"/>
    <w:rsid w:val="00422B4D"/>
    <w:rsid w:val="00422DA5"/>
    <w:rsid w:val="00422E96"/>
    <w:rsid w:val="00422EB4"/>
    <w:rsid w:val="004232E4"/>
    <w:rsid w:val="00423691"/>
    <w:rsid w:val="00423735"/>
    <w:rsid w:val="00423A14"/>
    <w:rsid w:val="00423AA9"/>
    <w:rsid w:val="00423B2F"/>
    <w:rsid w:val="00423CD1"/>
    <w:rsid w:val="0042415B"/>
    <w:rsid w:val="0042436A"/>
    <w:rsid w:val="004243D3"/>
    <w:rsid w:val="00424502"/>
    <w:rsid w:val="00424599"/>
    <w:rsid w:val="004249ED"/>
    <w:rsid w:val="00424B0A"/>
    <w:rsid w:val="00424CF3"/>
    <w:rsid w:val="00424CFA"/>
    <w:rsid w:val="00424D3D"/>
    <w:rsid w:val="00424E3B"/>
    <w:rsid w:val="00424FF2"/>
    <w:rsid w:val="00425085"/>
    <w:rsid w:val="00425454"/>
    <w:rsid w:val="0042595C"/>
    <w:rsid w:val="00425AA9"/>
    <w:rsid w:val="00425ABA"/>
    <w:rsid w:val="00425AFF"/>
    <w:rsid w:val="00425D7E"/>
    <w:rsid w:val="00425F1B"/>
    <w:rsid w:val="00426676"/>
    <w:rsid w:val="004266E6"/>
    <w:rsid w:val="00426A16"/>
    <w:rsid w:val="00426F22"/>
    <w:rsid w:val="00427022"/>
    <w:rsid w:val="0042708C"/>
    <w:rsid w:val="004270C1"/>
    <w:rsid w:val="0042731F"/>
    <w:rsid w:val="00427445"/>
    <w:rsid w:val="004277D7"/>
    <w:rsid w:val="004278C8"/>
    <w:rsid w:val="0042799E"/>
    <w:rsid w:val="004279A0"/>
    <w:rsid w:val="00427B96"/>
    <w:rsid w:val="00427F18"/>
    <w:rsid w:val="0043006E"/>
    <w:rsid w:val="0043008C"/>
    <w:rsid w:val="00430257"/>
    <w:rsid w:val="00430286"/>
    <w:rsid w:val="0043036A"/>
    <w:rsid w:val="0043036F"/>
    <w:rsid w:val="004305D3"/>
    <w:rsid w:val="00430A1E"/>
    <w:rsid w:val="00430D31"/>
    <w:rsid w:val="004313A6"/>
    <w:rsid w:val="00431622"/>
    <w:rsid w:val="0043176F"/>
    <w:rsid w:val="00431797"/>
    <w:rsid w:val="0043194E"/>
    <w:rsid w:val="00431D3E"/>
    <w:rsid w:val="00431EEB"/>
    <w:rsid w:val="0043201D"/>
    <w:rsid w:val="004323EF"/>
    <w:rsid w:val="0043253E"/>
    <w:rsid w:val="0043259C"/>
    <w:rsid w:val="00432690"/>
    <w:rsid w:val="0043272B"/>
    <w:rsid w:val="004327A1"/>
    <w:rsid w:val="00432BD4"/>
    <w:rsid w:val="00432D54"/>
    <w:rsid w:val="00432DB6"/>
    <w:rsid w:val="004332AB"/>
    <w:rsid w:val="004332EE"/>
    <w:rsid w:val="004333C4"/>
    <w:rsid w:val="004334E9"/>
    <w:rsid w:val="004335CA"/>
    <w:rsid w:val="00433743"/>
    <w:rsid w:val="0043380E"/>
    <w:rsid w:val="00433861"/>
    <w:rsid w:val="00433CBE"/>
    <w:rsid w:val="00433DCE"/>
    <w:rsid w:val="00433E23"/>
    <w:rsid w:val="00433F41"/>
    <w:rsid w:val="0043409B"/>
    <w:rsid w:val="004343ED"/>
    <w:rsid w:val="00434641"/>
    <w:rsid w:val="00434760"/>
    <w:rsid w:val="0043482C"/>
    <w:rsid w:val="00434834"/>
    <w:rsid w:val="00434D33"/>
    <w:rsid w:val="00434DB3"/>
    <w:rsid w:val="00434E9D"/>
    <w:rsid w:val="00434EF2"/>
    <w:rsid w:val="004352FE"/>
    <w:rsid w:val="00435906"/>
    <w:rsid w:val="0043590B"/>
    <w:rsid w:val="00435A7D"/>
    <w:rsid w:val="00435BD6"/>
    <w:rsid w:val="00435BFA"/>
    <w:rsid w:val="00435DB7"/>
    <w:rsid w:val="00435EAE"/>
    <w:rsid w:val="00435EF7"/>
    <w:rsid w:val="00435FA6"/>
    <w:rsid w:val="00436104"/>
    <w:rsid w:val="0043610D"/>
    <w:rsid w:val="0043629A"/>
    <w:rsid w:val="00436541"/>
    <w:rsid w:val="0043665A"/>
    <w:rsid w:val="00436E8A"/>
    <w:rsid w:val="004370D8"/>
    <w:rsid w:val="0043722F"/>
    <w:rsid w:val="00437268"/>
    <w:rsid w:val="00437702"/>
    <w:rsid w:val="00437719"/>
    <w:rsid w:val="00437759"/>
    <w:rsid w:val="00437859"/>
    <w:rsid w:val="004378CC"/>
    <w:rsid w:val="004379A3"/>
    <w:rsid w:val="00437C9C"/>
    <w:rsid w:val="00437D62"/>
    <w:rsid w:val="00437F34"/>
    <w:rsid w:val="0044086E"/>
    <w:rsid w:val="00440915"/>
    <w:rsid w:val="00440954"/>
    <w:rsid w:val="00440992"/>
    <w:rsid w:val="00440C2D"/>
    <w:rsid w:val="00440E18"/>
    <w:rsid w:val="00441170"/>
    <w:rsid w:val="0044155C"/>
    <w:rsid w:val="004416BC"/>
    <w:rsid w:val="004417E6"/>
    <w:rsid w:val="00441823"/>
    <w:rsid w:val="004418DD"/>
    <w:rsid w:val="00441985"/>
    <w:rsid w:val="004419F1"/>
    <w:rsid w:val="00441AB1"/>
    <w:rsid w:val="00441E3F"/>
    <w:rsid w:val="00441ECB"/>
    <w:rsid w:val="00441EEE"/>
    <w:rsid w:val="00441F16"/>
    <w:rsid w:val="0044202D"/>
    <w:rsid w:val="004422F3"/>
    <w:rsid w:val="00442612"/>
    <w:rsid w:val="004427B6"/>
    <w:rsid w:val="00442815"/>
    <w:rsid w:val="004428EB"/>
    <w:rsid w:val="004429AE"/>
    <w:rsid w:val="00442AE2"/>
    <w:rsid w:val="00442D87"/>
    <w:rsid w:val="00442E15"/>
    <w:rsid w:val="00442E27"/>
    <w:rsid w:val="00443161"/>
    <w:rsid w:val="00443183"/>
    <w:rsid w:val="00443558"/>
    <w:rsid w:val="00443767"/>
    <w:rsid w:val="00443890"/>
    <w:rsid w:val="00443AEB"/>
    <w:rsid w:val="00443DF5"/>
    <w:rsid w:val="004441E2"/>
    <w:rsid w:val="00444679"/>
    <w:rsid w:val="00444A09"/>
    <w:rsid w:val="00444B47"/>
    <w:rsid w:val="00445068"/>
    <w:rsid w:val="004454AC"/>
    <w:rsid w:val="004456E0"/>
    <w:rsid w:val="00445914"/>
    <w:rsid w:val="00445C0D"/>
    <w:rsid w:val="00446069"/>
    <w:rsid w:val="00446315"/>
    <w:rsid w:val="0044656B"/>
    <w:rsid w:val="00446754"/>
    <w:rsid w:val="004467B6"/>
    <w:rsid w:val="004467D1"/>
    <w:rsid w:val="004468B8"/>
    <w:rsid w:val="00446B46"/>
    <w:rsid w:val="00446B80"/>
    <w:rsid w:val="00447044"/>
    <w:rsid w:val="004470D4"/>
    <w:rsid w:val="0044717B"/>
    <w:rsid w:val="004473B9"/>
    <w:rsid w:val="00447CE7"/>
    <w:rsid w:val="00447F8C"/>
    <w:rsid w:val="004503C8"/>
    <w:rsid w:val="004504C2"/>
    <w:rsid w:val="0045079B"/>
    <w:rsid w:val="0045092A"/>
    <w:rsid w:val="00450946"/>
    <w:rsid w:val="00450A37"/>
    <w:rsid w:val="00450D04"/>
    <w:rsid w:val="0045114F"/>
    <w:rsid w:val="00451158"/>
    <w:rsid w:val="004514B3"/>
    <w:rsid w:val="00451560"/>
    <w:rsid w:val="00451664"/>
    <w:rsid w:val="004517A8"/>
    <w:rsid w:val="0045194E"/>
    <w:rsid w:val="00451C53"/>
    <w:rsid w:val="00451D71"/>
    <w:rsid w:val="0045224E"/>
    <w:rsid w:val="00452AA9"/>
    <w:rsid w:val="00452C62"/>
    <w:rsid w:val="00452C90"/>
    <w:rsid w:val="0045321E"/>
    <w:rsid w:val="00453294"/>
    <w:rsid w:val="004533AD"/>
    <w:rsid w:val="00453916"/>
    <w:rsid w:val="004539D6"/>
    <w:rsid w:val="00453A21"/>
    <w:rsid w:val="00453C9C"/>
    <w:rsid w:val="0045402F"/>
    <w:rsid w:val="00454667"/>
    <w:rsid w:val="0045479C"/>
    <w:rsid w:val="004549B3"/>
    <w:rsid w:val="00454D81"/>
    <w:rsid w:val="00454E76"/>
    <w:rsid w:val="00454EC8"/>
    <w:rsid w:val="00454F83"/>
    <w:rsid w:val="00455171"/>
    <w:rsid w:val="0045539D"/>
    <w:rsid w:val="00455446"/>
    <w:rsid w:val="0045557F"/>
    <w:rsid w:val="00455600"/>
    <w:rsid w:val="00455782"/>
    <w:rsid w:val="00455792"/>
    <w:rsid w:val="0045589F"/>
    <w:rsid w:val="00455BD4"/>
    <w:rsid w:val="00455CDB"/>
    <w:rsid w:val="00455D4C"/>
    <w:rsid w:val="00456157"/>
    <w:rsid w:val="00456578"/>
    <w:rsid w:val="004565E8"/>
    <w:rsid w:val="00456A3A"/>
    <w:rsid w:val="00456F77"/>
    <w:rsid w:val="00456FCB"/>
    <w:rsid w:val="00457258"/>
    <w:rsid w:val="004573C0"/>
    <w:rsid w:val="0045772F"/>
    <w:rsid w:val="00457753"/>
    <w:rsid w:val="004579E8"/>
    <w:rsid w:val="00457CD6"/>
    <w:rsid w:val="00457E3F"/>
    <w:rsid w:val="0046031D"/>
    <w:rsid w:val="00460634"/>
    <w:rsid w:val="00460659"/>
    <w:rsid w:val="00460ACC"/>
    <w:rsid w:val="00460C7E"/>
    <w:rsid w:val="00460DA7"/>
    <w:rsid w:val="00460EE4"/>
    <w:rsid w:val="00460FA8"/>
    <w:rsid w:val="004610DA"/>
    <w:rsid w:val="0046120F"/>
    <w:rsid w:val="00461257"/>
    <w:rsid w:val="004612D8"/>
    <w:rsid w:val="004617AC"/>
    <w:rsid w:val="00461A86"/>
    <w:rsid w:val="00461AD0"/>
    <w:rsid w:val="00461B5D"/>
    <w:rsid w:val="00461B5E"/>
    <w:rsid w:val="00461BE0"/>
    <w:rsid w:val="0046228F"/>
    <w:rsid w:val="0046257E"/>
    <w:rsid w:val="004625FF"/>
    <w:rsid w:val="004627A3"/>
    <w:rsid w:val="00462809"/>
    <w:rsid w:val="00462C11"/>
    <w:rsid w:val="00462CBD"/>
    <w:rsid w:val="00462D20"/>
    <w:rsid w:val="00462F01"/>
    <w:rsid w:val="004631FF"/>
    <w:rsid w:val="004633FB"/>
    <w:rsid w:val="0046383C"/>
    <w:rsid w:val="004638AF"/>
    <w:rsid w:val="00463C0E"/>
    <w:rsid w:val="004644A6"/>
    <w:rsid w:val="00464514"/>
    <w:rsid w:val="00464960"/>
    <w:rsid w:val="00464AFD"/>
    <w:rsid w:val="00464DA2"/>
    <w:rsid w:val="00464F23"/>
    <w:rsid w:val="00464F34"/>
    <w:rsid w:val="00464FB6"/>
    <w:rsid w:val="0046502B"/>
    <w:rsid w:val="0046524E"/>
    <w:rsid w:val="00465295"/>
    <w:rsid w:val="0046554F"/>
    <w:rsid w:val="00465627"/>
    <w:rsid w:val="0046571E"/>
    <w:rsid w:val="00465771"/>
    <w:rsid w:val="004657E1"/>
    <w:rsid w:val="00465838"/>
    <w:rsid w:val="004658A3"/>
    <w:rsid w:val="004658D9"/>
    <w:rsid w:val="00465D6A"/>
    <w:rsid w:val="00465ED7"/>
    <w:rsid w:val="00465F11"/>
    <w:rsid w:val="0046610F"/>
    <w:rsid w:val="00466143"/>
    <w:rsid w:val="00466357"/>
    <w:rsid w:val="004663E2"/>
    <w:rsid w:val="004664DC"/>
    <w:rsid w:val="00466522"/>
    <w:rsid w:val="004668D4"/>
    <w:rsid w:val="00466A0C"/>
    <w:rsid w:val="00466B1B"/>
    <w:rsid w:val="00466E50"/>
    <w:rsid w:val="00466E94"/>
    <w:rsid w:val="00466EC5"/>
    <w:rsid w:val="00466F00"/>
    <w:rsid w:val="004670E0"/>
    <w:rsid w:val="00467118"/>
    <w:rsid w:val="004671CC"/>
    <w:rsid w:val="00467350"/>
    <w:rsid w:val="004674EA"/>
    <w:rsid w:val="0046753D"/>
    <w:rsid w:val="00467794"/>
    <w:rsid w:val="004678CB"/>
    <w:rsid w:val="0046791A"/>
    <w:rsid w:val="00467E7B"/>
    <w:rsid w:val="00467EC7"/>
    <w:rsid w:val="00467F63"/>
    <w:rsid w:val="00467FB4"/>
    <w:rsid w:val="00467FCC"/>
    <w:rsid w:val="0047011D"/>
    <w:rsid w:val="00470294"/>
    <w:rsid w:val="00470507"/>
    <w:rsid w:val="0047056D"/>
    <w:rsid w:val="00470695"/>
    <w:rsid w:val="00470AEC"/>
    <w:rsid w:val="00470CE0"/>
    <w:rsid w:val="00470E1B"/>
    <w:rsid w:val="00470E63"/>
    <w:rsid w:val="00470E69"/>
    <w:rsid w:val="00470FEE"/>
    <w:rsid w:val="0047138E"/>
    <w:rsid w:val="0047149C"/>
    <w:rsid w:val="004714A9"/>
    <w:rsid w:val="004716A6"/>
    <w:rsid w:val="004716ED"/>
    <w:rsid w:val="0047194C"/>
    <w:rsid w:val="00471E3E"/>
    <w:rsid w:val="00471EE0"/>
    <w:rsid w:val="00471F53"/>
    <w:rsid w:val="00472291"/>
    <w:rsid w:val="00472424"/>
    <w:rsid w:val="00472597"/>
    <w:rsid w:val="004726A5"/>
    <w:rsid w:val="004726E7"/>
    <w:rsid w:val="004728C0"/>
    <w:rsid w:val="00472905"/>
    <w:rsid w:val="00472A77"/>
    <w:rsid w:val="00472B35"/>
    <w:rsid w:val="00472C4C"/>
    <w:rsid w:val="00472CFD"/>
    <w:rsid w:val="00472EAD"/>
    <w:rsid w:val="00472FEC"/>
    <w:rsid w:val="004732BF"/>
    <w:rsid w:val="0047387D"/>
    <w:rsid w:val="004738CC"/>
    <w:rsid w:val="0047394A"/>
    <w:rsid w:val="00473A4F"/>
    <w:rsid w:val="00473AE5"/>
    <w:rsid w:val="00473B4A"/>
    <w:rsid w:val="00473DCB"/>
    <w:rsid w:val="004742EC"/>
    <w:rsid w:val="00474440"/>
    <w:rsid w:val="00474656"/>
    <w:rsid w:val="004749A9"/>
    <w:rsid w:val="00474A3E"/>
    <w:rsid w:val="00474C87"/>
    <w:rsid w:val="00475182"/>
    <w:rsid w:val="00475434"/>
    <w:rsid w:val="0047567B"/>
    <w:rsid w:val="00475CE2"/>
    <w:rsid w:val="00475D22"/>
    <w:rsid w:val="00476215"/>
    <w:rsid w:val="004764FA"/>
    <w:rsid w:val="00476562"/>
    <w:rsid w:val="004765E1"/>
    <w:rsid w:val="004766B6"/>
    <w:rsid w:val="00476707"/>
    <w:rsid w:val="00476AAA"/>
    <w:rsid w:val="00476E39"/>
    <w:rsid w:val="00476EA9"/>
    <w:rsid w:val="004771B6"/>
    <w:rsid w:val="0047720D"/>
    <w:rsid w:val="00477315"/>
    <w:rsid w:val="004774EB"/>
    <w:rsid w:val="00477A7D"/>
    <w:rsid w:val="00477E52"/>
    <w:rsid w:val="00477F67"/>
    <w:rsid w:val="00477FE5"/>
    <w:rsid w:val="004800C7"/>
    <w:rsid w:val="00480295"/>
    <w:rsid w:val="0048039D"/>
    <w:rsid w:val="00480478"/>
    <w:rsid w:val="004807B1"/>
    <w:rsid w:val="0048086E"/>
    <w:rsid w:val="0048090B"/>
    <w:rsid w:val="00480988"/>
    <w:rsid w:val="00480A7C"/>
    <w:rsid w:val="00480B86"/>
    <w:rsid w:val="00480E48"/>
    <w:rsid w:val="004810C7"/>
    <w:rsid w:val="00481145"/>
    <w:rsid w:val="004812FC"/>
    <w:rsid w:val="0048141C"/>
    <w:rsid w:val="004814C5"/>
    <w:rsid w:val="004814D9"/>
    <w:rsid w:val="0048187D"/>
    <w:rsid w:val="00481AB6"/>
    <w:rsid w:val="00481C4D"/>
    <w:rsid w:val="00481DE9"/>
    <w:rsid w:val="0048205E"/>
    <w:rsid w:val="00482069"/>
    <w:rsid w:val="0048207D"/>
    <w:rsid w:val="0048241D"/>
    <w:rsid w:val="00482475"/>
    <w:rsid w:val="00482E94"/>
    <w:rsid w:val="00482FB6"/>
    <w:rsid w:val="004830EC"/>
    <w:rsid w:val="004831EF"/>
    <w:rsid w:val="004834BE"/>
    <w:rsid w:val="0048383B"/>
    <w:rsid w:val="004839D6"/>
    <w:rsid w:val="004839EA"/>
    <w:rsid w:val="00483A13"/>
    <w:rsid w:val="00483E16"/>
    <w:rsid w:val="004840EB"/>
    <w:rsid w:val="0048420F"/>
    <w:rsid w:val="00484237"/>
    <w:rsid w:val="00484406"/>
    <w:rsid w:val="0048443A"/>
    <w:rsid w:val="0048459B"/>
    <w:rsid w:val="0048459E"/>
    <w:rsid w:val="0048495F"/>
    <w:rsid w:val="004849CB"/>
    <w:rsid w:val="00484A0A"/>
    <w:rsid w:val="00484A42"/>
    <w:rsid w:val="00484A4F"/>
    <w:rsid w:val="00484B58"/>
    <w:rsid w:val="00484BAE"/>
    <w:rsid w:val="00484D27"/>
    <w:rsid w:val="00484DA9"/>
    <w:rsid w:val="00484FC2"/>
    <w:rsid w:val="004850F8"/>
    <w:rsid w:val="0048513A"/>
    <w:rsid w:val="00485419"/>
    <w:rsid w:val="0048550E"/>
    <w:rsid w:val="00485703"/>
    <w:rsid w:val="004857FF"/>
    <w:rsid w:val="00485B71"/>
    <w:rsid w:val="00485ECE"/>
    <w:rsid w:val="00485FBD"/>
    <w:rsid w:val="00486156"/>
    <w:rsid w:val="00486223"/>
    <w:rsid w:val="00486454"/>
    <w:rsid w:val="0048647D"/>
    <w:rsid w:val="0048655C"/>
    <w:rsid w:val="0048667C"/>
    <w:rsid w:val="00486730"/>
    <w:rsid w:val="00486803"/>
    <w:rsid w:val="0048682F"/>
    <w:rsid w:val="0048684B"/>
    <w:rsid w:val="00486B70"/>
    <w:rsid w:val="00486EF8"/>
    <w:rsid w:val="0048710D"/>
    <w:rsid w:val="004872FC"/>
    <w:rsid w:val="00487504"/>
    <w:rsid w:val="00487550"/>
    <w:rsid w:val="00487976"/>
    <w:rsid w:val="004879F1"/>
    <w:rsid w:val="00487AAB"/>
    <w:rsid w:val="00487C00"/>
    <w:rsid w:val="00487C1E"/>
    <w:rsid w:val="00487DF7"/>
    <w:rsid w:val="00487E6B"/>
    <w:rsid w:val="0049008C"/>
    <w:rsid w:val="0049018C"/>
    <w:rsid w:val="004902E0"/>
    <w:rsid w:val="004904FF"/>
    <w:rsid w:val="0049057A"/>
    <w:rsid w:val="00490671"/>
    <w:rsid w:val="0049092E"/>
    <w:rsid w:val="00490D1E"/>
    <w:rsid w:val="00490DD4"/>
    <w:rsid w:val="00490FA7"/>
    <w:rsid w:val="004911BD"/>
    <w:rsid w:val="004912CE"/>
    <w:rsid w:val="004914EB"/>
    <w:rsid w:val="004915F2"/>
    <w:rsid w:val="004917C9"/>
    <w:rsid w:val="00491988"/>
    <w:rsid w:val="00491C24"/>
    <w:rsid w:val="004920F4"/>
    <w:rsid w:val="00492192"/>
    <w:rsid w:val="004921B8"/>
    <w:rsid w:val="00492693"/>
    <w:rsid w:val="004926C6"/>
    <w:rsid w:val="00492ABA"/>
    <w:rsid w:val="00492C20"/>
    <w:rsid w:val="00492C88"/>
    <w:rsid w:val="00492DE1"/>
    <w:rsid w:val="00492E17"/>
    <w:rsid w:val="00492E83"/>
    <w:rsid w:val="0049310D"/>
    <w:rsid w:val="00493233"/>
    <w:rsid w:val="00493494"/>
    <w:rsid w:val="0049397F"/>
    <w:rsid w:val="00493A8F"/>
    <w:rsid w:val="00493AFD"/>
    <w:rsid w:val="00493CAC"/>
    <w:rsid w:val="00493D08"/>
    <w:rsid w:val="00493E54"/>
    <w:rsid w:val="00493EA6"/>
    <w:rsid w:val="00493EEA"/>
    <w:rsid w:val="00494043"/>
    <w:rsid w:val="004942C5"/>
    <w:rsid w:val="0049443D"/>
    <w:rsid w:val="004945A8"/>
    <w:rsid w:val="0049468B"/>
    <w:rsid w:val="004947A6"/>
    <w:rsid w:val="00494C68"/>
    <w:rsid w:val="00494D8D"/>
    <w:rsid w:val="0049506A"/>
    <w:rsid w:val="004950D9"/>
    <w:rsid w:val="004951FB"/>
    <w:rsid w:val="00495216"/>
    <w:rsid w:val="00495C3E"/>
    <w:rsid w:val="00496155"/>
    <w:rsid w:val="00496406"/>
    <w:rsid w:val="004964A4"/>
    <w:rsid w:val="0049650C"/>
    <w:rsid w:val="004967BA"/>
    <w:rsid w:val="0049698B"/>
    <w:rsid w:val="00496ABC"/>
    <w:rsid w:val="00496C74"/>
    <w:rsid w:val="00496D24"/>
    <w:rsid w:val="00496F0F"/>
    <w:rsid w:val="00496F8D"/>
    <w:rsid w:val="004970A7"/>
    <w:rsid w:val="004970E4"/>
    <w:rsid w:val="00497115"/>
    <w:rsid w:val="00497657"/>
    <w:rsid w:val="004979A4"/>
    <w:rsid w:val="004979F8"/>
    <w:rsid w:val="00497B90"/>
    <w:rsid w:val="00497D2B"/>
    <w:rsid w:val="004A08B2"/>
    <w:rsid w:val="004A0946"/>
    <w:rsid w:val="004A0950"/>
    <w:rsid w:val="004A097E"/>
    <w:rsid w:val="004A0CA3"/>
    <w:rsid w:val="004A0FAB"/>
    <w:rsid w:val="004A11D7"/>
    <w:rsid w:val="004A127F"/>
    <w:rsid w:val="004A152C"/>
    <w:rsid w:val="004A17D1"/>
    <w:rsid w:val="004A18AF"/>
    <w:rsid w:val="004A1925"/>
    <w:rsid w:val="004A1D48"/>
    <w:rsid w:val="004A1E9C"/>
    <w:rsid w:val="004A1EBF"/>
    <w:rsid w:val="004A1FC4"/>
    <w:rsid w:val="004A20F1"/>
    <w:rsid w:val="004A24E2"/>
    <w:rsid w:val="004A2653"/>
    <w:rsid w:val="004A2925"/>
    <w:rsid w:val="004A3070"/>
    <w:rsid w:val="004A318F"/>
    <w:rsid w:val="004A3339"/>
    <w:rsid w:val="004A33F3"/>
    <w:rsid w:val="004A3681"/>
    <w:rsid w:val="004A37AE"/>
    <w:rsid w:val="004A38F8"/>
    <w:rsid w:val="004A3BD1"/>
    <w:rsid w:val="004A401E"/>
    <w:rsid w:val="004A4097"/>
    <w:rsid w:val="004A40BB"/>
    <w:rsid w:val="004A40D4"/>
    <w:rsid w:val="004A4255"/>
    <w:rsid w:val="004A42B7"/>
    <w:rsid w:val="004A4388"/>
    <w:rsid w:val="004A442F"/>
    <w:rsid w:val="004A469D"/>
    <w:rsid w:val="004A4732"/>
    <w:rsid w:val="004A47F2"/>
    <w:rsid w:val="004A4A5F"/>
    <w:rsid w:val="004A4A65"/>
    <w:rsid w:val="004A4CFF"/>
    <w:rsid w:val="004A4DF6"/>
    <w:rsid w:val="004A4EAA"/>
    <w:rsid w:val="004A4FE8"/>
    <w:rsid w:val="004A5075"/>
    <w:rsid w:val="004A5114"/>
    <w:rsid w:val="004A51EB"/>
    <w:rsid w:val="004A52D7"/>
    <w:rsid w:val="004A53DB"/>
    <w:rsid w:val="004A55B1"/>
    <w:rsid w:val="004A55FD"/>
    <w:rsid w:val="004A5B35"/>
    <w:rsid w:val="004A6007"/>
    <w:rsid w:val="004A6522"/>
    <w:rsid w:val="004A6618"/>
    <w:rsid w:val="004A668D"/>
    <w:rsid w:val="004A6700"/>
    <w:rsid w:val="004A6865"/>
    <w:rsid w:val="004A69DB"/>
    <w:rsid w:val="004A6A51"/>
    <w:rsid w:val="004A6AA9"/>
    <w:rsid w:val="004A6C75"/>
    <w:rsid w:val="004A6CF0"/>
    <w:rsid w:val="004A6E05"/>
    <w:rsid w:val="004A6E5F"/>
    <w:rsid w:val="004A6F8F"/>
    <w:rsid w:val="004A7007"/>
    <w:rsid w:val="004A7058"/>
    <w:rsid w:val="004A73CC"/>
    <w:rsid w:val="004A78E4"/>
    <w:rsid w:val="004A7A54"/>
    <w:rsid w:val="004A7F40"/>
    <w:rsid w:val="004B0411"/>
    <w:rsid w:val="004B04A5"/>
    <w:rsid w:val="004B081C"/>
    <w:rsid w:val="004B088C"/>
    <w:rsid w:val="004B0A53"/>
    <w:rsid w:val="004B0B34"/>
    <w:rsid w:val="004B0D0F"/>
    <w:rsid w:val="004B0F53"/>
    <w:rsid w:val="004B11CC"/>
    <w:rsid w:val="004B126B"/>
    <w:rsid w:val="004B12B9"/>
    <w:rsid w:val="004B1319"/>
    <w:rsid w:val="004B1380"/>
    <w:rsid w:val="004B1399"/>
    <w:rsid w:val="004B14A1"/>
    <w:rsid w:val="004B1622"/>
    <w:rsid w:val="004B17E0"/>
    <w:rsid w:val="004B193B"/>
    <w:rsid w:val="004B1F32"/>
    <w:rsid w:val="004B1F5A"/>
    <w:rsid w:val="004B221A"/>
    <w:rsid w:val="004B2411"/>
    <w:rsid w:val="004B2762"/>
    <w:rsid w:val="004B27B9"/>
    <w:rsid w:val="004B2A59"/>
    <w:rsid w:val="004B321B"/>
    <w:rsid w:val="004B3290"/>
    <w:rsid w:val="004B32AE"/>
    <w:rsid w:val="004B3323"/>
    <w:rsid w:val="004B353E"/>
    <w:rsid w:val="004B372E"/>
    <w:rsid w:val="004B3984"/>
    <w:rsid w:val="004B39C6"/>
    <w:rsid w:val="004B3BF5"/>
    <w:rsid w:val="004B3D04"/>
    <w:rsid w:val="004B3FF6"/>
    <w:rsid w:val="004B4023"/>
    <w:rsid w:val="004B44A9"/>
    <w:rsid w:val="004B4559"/>
    <w:rsid w:val="004B471C"/>
    <w:rsid w:val="004B4DAD"/>
    <w:rsid w:val="004B4E90"/>
    <w:rsid w:val="004B509D"/>
    <w:rsid w:val="004B5845"/>
    <w:rsid w:val="004B5A7F"/>
    <w:rsid w:val="004B5BC5"/>
    <w:rsid w:val="004B5CE7"/>
    <w:rsid w:val="004B617C"/>
    <w:rsid w:val="004B6386"/>
    <w:rsid w:val="004B63A9"/>
    <w:rsid w:val="004B68BF"/>
    <w:rsid w:val="004B6B8A"/>
    <w:rsid w:val="004B6D20"/>
    <w:rsid w:val="004B6D4F"/>
    <w:rsid w:val="004B6FB2"/>
    <w:rsid w:val="004B70B9"/>
    <w:rsid w:val="004B736A"/>
    <w:rsid w:val="004B75DD"/>
    <w:rsid w:val="004B776C"/>
    <w:rsid w:val="004B78A6"/>
    <w:rsid w:val="004B7903"/>
    <w:rsid w:val="004B7B40"/>
    <w:rsid w:val="004B7C4B"/>
    <w:rsid w:val="004B7CA4"/>
    <w:rsid w:val="004B7E94"/>
    <w:rsid w:val="004C0161"/>
    <w:rsid w:val="004C01D7"/>
    <w:rsid w:val="004C02EE"/>
    <w:rsid w:val="004C0512"/>
    <w:rsid w:val="004C08E9"/>
    <w:rsid w:val="004C09F6"/>
    <w:rsid w:val="004C0A5A"/>
    <w:rsid w:val="004C0C2B"/>
    <w:rsid w:val="004C0EB9"/>
    <w:rsid w:val="004C1204"/>
    <w:rsid w:val="004C13A1"/>
    <w:rsid w:val="004C17F0"/>
    <w:rsid w:val="004C1B22"/>
    <w:rsid w:val="004C1C2B"/>
    <w:rsid w:val="004C1C48"/>
    <w:rsid w:val="004C1D52"/>
    <w:rsid w:val="004C22CB"/>
    <w:rsid w:val="004C2307"/>
    <w:rsid w:val="004C25BA"/>
    <w:rsid w:val="004C266C"/>
    <w:rsid w:val="004C2691"/>
    <w:rsid w:val="004C27B6"/>
    <w:rsid w:val="004C28BB"/>
    <w:rsid w:val="004C29A1"/>
    <w:rsid w:val="004C2D9C"/>
    <w:rsid w:val="004C305E"/>
    <w:rsid w:val="004C3577"/>
    <w:rsid w:val="004C38E1"/>
    <w:rsid w:val="004C3944"/>
    <w:rsid w:val="004C3B1C"/>
    <w:rsid w:val="004C3B3F"/>
    <w:rsid w:val="004C3EA3"/>
    <w:rsid w:val="004C3EA7"/>
    <w:rsid w:val="004C3F9D"/>
    <w:rsid w:val="004C41C7"/>
    <w:rsid w:val="004C45AC"/>
    <w:rsid w:val="004C45DC"/>
    <w:rsid w:val="004C46B8"/>
    <w:rsid w:val="004C49A8"/>
    <w:rsid w:val="004C49DD"/>
    <w:rsid w:val="004C4C66"/>
    <w:rsid w:val="004C4D0B"/>
    <w:rsid w:val="004C4DE9"/>
    <w:rsid w:val="004C4E29"/>
    <w:rsid w:val="004C4E69"/>
    <w:rsid w:val="004C4F7C"/>
    <w:rsid w:val="004C5197"/>
    <w:rsid w:val="004C546A"/>
    <w:rsid w:val="004C5544"/>
    <w:rsid w:val="004C5622"/>
    <w:rsid w:val="004C597D"/>
    <w:rsid w:val="004C5AEB"/>
    <w:rsid w:val="004C5CC1"/>
    <w:rsid w:val="004C5FA3"/>
    <w:rsid w:val="004C60CC"/>
    <w:rsid w:val="004C621A"/>
    <w:rsid w:val="004C6549"/>
    <w:rsid w:val="004C6813"/>
    <w:rsid w:val="004C685E"/>
    <w:rsid w:val="004C69C6"/>
    <w:rsid w:val="004C6B41"/>
    <w:rsid w:val="004C6D34"/>
    <w:rsid w:val="004C6E0D"/>
    <w:rsid w:val="004C6FA6"/>
    <w:rsid w:val="004C7099"/>
    <w:rsid w:val="004C71AD"/>
    <w:rsid w:val="004C72CA"/>
    <w:rsid w:val="004C72D2"/>
    <w:rsid w:val="004C73AD"/>
    <w:rsid w:val="004C7804"/>
    <w:rsid w:val="004C786E"/>
    <w:rsid w:val="004C7D8D"/>
    <w:rsid w:val="004D0092"/>
    <w:rsid w:val="004D059B"/>
    <w:rsid w:val="004D095C"/>
    <w:rsid w:val="004D0AE0"/>
    <w:rsid w:val="004D0D9D"/>
    <w:rsid w:val="004D0F61"/>
    <w:rsid w:val="004D0F83"/>
    <w:rsid w:val="004D110D"/>
    <w:rsid w:val="004D118B"/>
    <w:rsid w:val="004D15CA"/>
    <w:rsid w:val="004D16C1"/>
    <w:rsid w:val="004D177D"/>
    <w:rsid w:val="004D17CF"/>
    <w:rsid w:val="004D1A40"/>
    <w:rsid w:val="004D1AF6"/>
    <w:rsid w:val="004D1B92"/>
    <w:rsid w:val="004D1FF3"/>
    <w:rsid w:val="004D242C"/>
    <w:rsid w:val="004D24E1"/>
    <w:rsid w:val="004D2588"/>
    <w:rsid w:val="004D2AC7"/>
    <w:rsid w:val="004D2BB7"/>
    <w:rsid w:val="004D30B0"/>
    <w:rsid w:val="004D3120"/>
    <w:rsid w:val="004D32B1"/>
    <w:rsid w:val="004D32FE"/>
    <w:rsid w:val="004D33B4"/>
    <w:rsid w:val="004D376A"/>
    <w:rsid w:val="004D396B"/>
    <w:rsid w:val="004D3B70"/>
    <w:rsid w:val="004D3C81"/>
    <w:rsid w:val="004D3F86"/>
    <w:rsid w:val="004D406B"/>
    <w:rsid w:val="004D409A"/>
    <w:rsid w:val="004D41F4"/>
    <w:rsid w:val="004D43A7"/>
    <w:rsid w:val="004D43BB"/>
    <w:rsid w:val="004D47B8"/>
    <w:rsid w:val="004D4858"/>
    <w:rsid w:val="004D493F"/>
    <w:rsid w:val="004D4950"/>
    <w:rsid w:val="004D4D1E"/>
    <w:rsid w:val="004D4EC8"/>
    <w:rsid w:val="004D4FD6"/>
    <w:rsid w:val="004D5018"/>
    <w:rsid w:val="004D5076"/>
    <w:rsid w:val="004D515B"/>
    <w:rsid w:val="004D51D6"/>
    <w:rsid w:val="004D531A"/>
    <w:rsid w:val="004D53FE"/>
    <w:rsid w:val="004D5CC8"/>
    <w:rsid w:val="004D5FBE"/>
    <w:rsid w:val="004D607A"/>
    <w:rsid w:val="004D611A"/>
    <w:rsid w:val="004D6324"/>
    <w:rsid w:val="004D638A"/>
    <w:rsid w:val="004D6528"/>
    <w:rsid w:val="004D6817"/>
    <w:rsid w:val="004D6CC6"/>
    <w:rsid w:val="004D6CDF"/>
    <w:rsid w:val="004D6DC7"/>
    <w:rsid w:val="004D6EC7"/>
    <w:rsid w:val="004D6FD9"/>
    <w:rsid w:val="004D7005"/>
    <w:rsid w:val="004D766B"/>
    <w:rsid w:val="004D7926"/>
    <w:rsid w:val="004D797D"/>
    <w:rsid w:val="004D7A2F"/>
    <w:rsid w:val="004D7ACD"/>
    <w:rsid w:val="004D7C40"/>
    <w:rsid w:val="004D7E88"/>
    <w:rsid w:val="004D7EC0"/>
    <w:rsid w:val="004E01EA"/>
    <w:rsid w:val="004E0319"/>
    <w:rsid w:val="004E0531"/>
    <w:rsid w:val="004E05F0"/>
    <w:rsid w:val="004E0A41"/>
    <w:rsid w:val="004E0B02"/>
    <w:rsid w:val="004E0C45"/>
    <w:rsid w:val="004E0CC2"/>
    <w:rsid w:val="004E0E3F"/>
    <w:rsid w:val="004E1183"/>
    <w:rsid w:val="004E11E3"/>
    <w:rsid w:val="004E14BB"/>
    <w:rsid w:val="004E165F"/>
    <w:rsid w:val="004E1DC2"/>
    <w:rsid w:val="004E1EBF"/>
    <w:rsid w:val="004E2117"/>
    <w:rsid w:val="004E21D6"/>
    <w:rsid w:val="004E238A"/>
    <w:rsid w:val="004E23E9"/>
    <w:rsid w:val="004E24D3"/>
    <w:rsid w:val="004E2569"/>
    <w:rsid w:val="004E25A9"/>
    <w:rsid w:val="004E274F"/>
    <w:rsid w:val="004E29EB"/>
    <w:rsid w:val="004E2B23"/>
    <w:rsid w:val="004E2CE5"/>
    <w:rsid w:val="004E301B"/>
    <w:rsid w:val="004E3436"/>
    <w:rsid w:val="004E37B5"/>
    <w:rsid w:val="004E37C7"/>
    <w:rsid w:val="004E3958"/>
    <w:rsid w:val="004E3A33"/>
    <w:rsid w:val="004E3AEF"/>
    <w:rsid w:val="004E4174"/>
    <w:rsid w:val="004E42DE"/>
    <w:rsid w:val="004E42EA"/>
    <w:rsid w:val="004E43E6"/>
    <w:rsid w:val="004E4540"/>
    <w:rsid w:val="004E462F"/>
    <w:rsid w:val="004E46D1"/>
    <w:rsid w:val="004E49D8"/>
    <w:rsid w:val="004E4AC8"/>
    <w:rsid w:val="004E4E82"/>
    <w:rsid w:val="004E4F61"/>
    <w:rsid w:val="004E54DC"/>
    <w:rsid w:val="004E5554"/>
    <w:rsid w:val="004E562B"/>
    <w:rsid w:val="004E582D"/>
    <w:rsid w:val="004E59CB"/>
    <w:rsid w:val="004E5CAF"/>
    <w:rsid w:val="004E5CB3"/>
    <w:rsid w:val="004E5F05"/>
    <w:rsid w:val="004E6201"/>
    <w:rsid w:val="004E6255"/>
    <w:rsid w:val="004E6934"/>
    <w:rsid w:val="004E6A92"/>
    <w:rsid w:val="004E6AED"/>
    <w:rsid w:val="004E6F64"/>
    <w:rsid w:val="004E70B7"/>
    <w:rsid w:val="004E761C"/>
    <w:rsid w:val="004E780A"/>
    <w:rsid w:val="004E78B0"/>
    <w:rsid w:val="004E7C8B"/>
    <w:rsid w:val="004E7CC3"/>
    <w:rsid w:val="004F00DD"/>
    <w:rsid w:val="004F0178"/>
    <w:rsid w:val="004F0363"/>
    <w:rsid w:val="004F03B8"/>
    <w:rsid w:val="004F048E"/>
    <w:rsid w:val="004F04B9"/>
    <w:rsid w:val="004F0A3F"/>
    <w:rsid w:val="004F0D3E"/>
    <w:rsid w:val="004F0F37"/>
    <w:rsid w:val="004F116D"/>
    <w:rsid w:val="004F11C3"/>
    <w:rsid w:val="004F12B8"/>
    <w:rsid w:val="004F1333"/>
    <w:rsid w:val="004F148A"/>
    <w:rsid w:val="004F15B4"/>
    <w:rsid w:val="004F161C"/>
    <w:rsid w:val="004F178E"/>
    <w:rsid w:val="004F18C8"/>
    <w:rsid w:val="004F192A"/>
    <w:rsid w:val="004F1F62"/>
    <w:rsid w:val="004F2254"/>
    <w:rsid w:val="004F22B5"/>
    <w:rsid w:val="004F22CF"/>
    <w:rsid w:val="004F2381"/>
    <w:rsid w:val="004F2481"/>
    <w:rsid w:val="004F2882"/>
    <w:rsid w:val="004F28DD"/>
    <w:rsid w:val="004F298C"/>
    <w:rsid w:val="004F2B5B"/>
    <w:rsid w:val="004F2DF1"/>
    <w:rsid w:val="004F2E7C"/>
    <w:rsid w:val="004F312E"/>
    <w:rsid w:val="004F3395"/>
    <w:rsid w:val="004F398D"/>
    <w:rsid w:val="004F3B08"/>
    <w:rsid w:val="004F400A"/>
    <w:rsid w:val="004F412F"/>
    <w:rsid w:val="004F4214"/>
    <w:rsid w:val="004F4589"/>
    <w:rsid w:val="004F4A6A"/>
    <w:rsid w:val="004F4AF8"/>
    <w:rsid w:val="004F4B7D"/>
    <w:rsid w:val="004F4D33"/>
    <w:rsid w:val="004F4DF6"/>
    <w:rsid w:val="004F5063"/>
    <w:rsid w:val="004F5127"/>
    <w:rsid w:val="004F5642"/>
    <w:rsid w:val="004F5668"/>
    <w:rsid w:val="004F5792"/>
    <w:rsid w:val="004F5A40"/>
    <w:rsid w:val="004F5BE0"/>
    <w:rsid w:val="004F5D16"/>
    <w:rsid w:val="004F5F8E"/>
    <w:rsid w:val="004F613D"/>
    <w:rsid w:val="004F61EE"/>
    <w:rsid w:val="004F6403"/>
    <w:rsid w:val="004F650E"/>
    <w:rsid w:val="004F6A44"/>
    <w:rsid w:val="004F6FAA"/>
    <w:rsid w:val="004F7163"/>
    <w:rsid w:val="004F71AE"/>
    <w:rsid w:val="004F7262"/>
    <w:rsid w:val="004F7380"/>
    <w:rsid w:val="004F78BC"/>
    <w:rsid w:val="004F7B4E"/>
    <w:rsid w:val="004F7C99"/>
    <w:rsid w:val="004F7CFD"/>
    <w:rsid w:val="004F7E13"/>
    <w:rsid w:val="004F7F15"/>
    <w:rsid w:val="00500133"/>
    <w:rsid w:val="00500271"/>
    <w:rsid w:val="005003AE"/>
    <w:rsid w:val="00500733"/>
    <w:rsid w:val="0050076F"/>
    <w:rsid w:val="00500A85"/>
    <w:rsid w:val="00500AF0"/>
    <w:rsid w:val="00500CF3"/>
    <w:rsid w:val="00500F22"/>
    <w:rsid w:val="005010C6"/>
    <w:rsid w:val="005013C8"/>
    <w:rsid w:val="00501596"/>
    <w:rsid w:val="005015AC"/>
    <w:rsid w:val="00501B05"/>
    <w:rsid w:val="00501F1D"/>
    <w:rsid w:val="00502525"/>
    <w:rsid w:val="00502571"/>
    <w:rsid w:val="0050274A"/>
    <w:rsid w:val="005027A6"/>
    <w:rsid w:val="005027BB"/>
    <w:rsid w:val="005028AC"/>
    <w:rsid w:val="00502C75"/>
    <w:rsid w:val="00502D19"/>
    <w:rsid w:val="0050301A"/>
    <w:rsid w:val="00503023"/>
    <w:rsid w:val="00503201"/>
    <w:rsid w:val="00503414"/>
    <w:rsid w:val="00503561"/>
    <w:rsid w:val="00503DA4"/>
    <w:rsid w:val="00503E91"/>
    <w:rsid w:val="005041AD"/>
    <w:rsid w:val="005043A0"/>
    <w:rsid w:val="00504421"/>
    <w:rsid w:val="005048F4"/>
    <w:rsid w:val="00504A1D"/>
    <w:rsid w:val="00504A9C"/>
    <w:rsid w:val="00504BCD"/>
    <w:rsid w:val="00505072"/>
    <w:rsid w:val="00505105"/>
    <w:rsid w:val="005053C7"/>
    <w:rsid w:val="00505A5E"/>
    <w:rsid w:val="00505B45"/>
    <w:rsid w:val="00505E43"/>
    <w:rsid w:val="00505E87"/>
    <w:rsid w:val="00505EE8"/>
    <w:rsid w:val="00506345"/>
    <w:rsid w:val="005065C5"/>
    <w:rsid w:val="005069EB"/>
    <w:rsid w:val="00506BCA"/>
    <w:rsid w:val="00506C00"/>
    <w:rsid w:val="00506C84"/>
    <w:rsid w:val="00506D69"/>
    <w:rsid w:val="00506E05"/>
    <w:rsid w:val="005071B7"/>
    <w:rsid w:val="005075E9"/>
    <w:rsid w:val="00507886"/>
    <w:rsid w:val="00507922"/>
    <w:rsid w:val="00507C0C"/>
    <w:rsid w:val="00507CA6"/>
    <w:rsid w:val="00507CD6"/>
    <w:rsid w:val="00510389"/>
    <w:rsid w:val="00510773"/>
    <w:rsid w:val="005109BC"/>
    <w:rsid w:val="00510AD9"/>
    <w:rsid w:val="00510C11"/>
    <w:rsid w:val="00510C21"/>
    <w:rsid w:val="00510C49"/>
    <w:rsid w:val="00510F65"/>
    <w:rsid w:val="0051117B"/>
    <w:rsid w:val="00511454"/>
    <w:rsid w:val="00511685"/>
    <w:rsid w:val="005116D6"/>
    <w:rsid w:val="00511996"/>
    <w:rsid w:val="00511EDB"/>
    <w:rsid w:val="005120EB"/>
    <w:rsid w:val="00512130"/>
    <w:rsid w:val="0051217D"/>
    <w:rsid w:val="00512370"/>
    <w:rsid w:val="0051240D"/>
    <w:rsid w:val="0051276F"/>
    <w:rsid w:val="005129DC"/>
    <w:rsid w:val="00512B69"/>
    <w:rsid w:val="00512B76"/>
    <w:rsid w:val="00512CA3"/>
    <w:rsid w:val="005130C5"/>
    <w:rsid w:val="0051332D"/>
    <w:rsid w:val="0051366E"/>
    <w:rsid w:val="0051376B"/>
    <w:rsid w:val="005137B7"/>
    <w:rsid w:val="005139ED"/>
    <w:rsid w:val="00513B51"/>
    <w:rsid w:val="00513C04"/>
    <w:rsid w:val="00513C6A"/>
    <w:rsid w:val="00513CE5"/>
    <w:rsid w:val="00514607"/>
    <w:rsid w:val="005148A9"/>
    <w:rsid w:val="005148BE"/>
    <w:rsid w:val="00514B41"/>
    <w:rsid w:val="00514B94"/>
    <w:rsid w:val="00514CBB"/>
    <w:rsid w:val="00515084"/>
    <w:rsid w:val="005151BB"/>
    <w:rsid w:val="0051564E"/>
    <w:rsid w:val="00515BFE"/>
    <w:rsid w:val="00515F46"/>
    <w:rsid w:val="0051611D"/>
    <w:rsid w:val="005161B0"/>
    <w:rsid w:val="005161D3"/>
    <w:rsid w:val="00516600"/>
    <w:rsid w:val="005166A0"/>
    <w:rsid w:val="005168BF"/>
    <w:rsid w:val="005171B5"/>
    <w:rsid w:val="0051746D"/>
    <w:rsid w:val="005175D0"/>
    <w:rsid w:val="005176C5"/>
    <w:rsid w:val="00517B3A"/>
    <w:rsid w:val="00517BBB"/>
    <w:rsid w:val="00517EF1"/>
    <w:rsid w:val="005202C6"/>
    <w:rsid w:val="005203BB"/>
    <w:rsid w:val="005207EC"/>
    <w:rsid w:val="00520B75"/>
    <w:rsid w:val="00520D8A"/>
    <w:rsid w:val="00521175"/>
    <w:rsid w:val="005212C2"/>
    <w:rsid w:val="005212CF"/>
    <w:rsid w:val="0052130F"/>
    <w:rsid w:val="005213AF"/>
    <w:rsid w:val="005216B9"/>
    <w:rsid w:val="00521776"/>
    <w:rsid w:val="00521788"/>
    <w:rsid w:val="005219F9"/>
    <w:rsid w:val="00521A78"/>
    <w:rsid w:val="00521D36"/>
    <w:rsid w:val="00521D70"/>
    <w:rsid w:val="005221D1"/>
    <w:rsid w:val="005222F0"/>
    <w:rsid w:val="00522322"/>
    <w:rsid w:val="00522444"/>
    <w:rsid w:val="0052267E"/>
    <w:rsid w:val="00522A7D"/>
    <w:rsid w:val="00522C8F"/>
    <w:rsid w:val="00522D60"/>
    <w:rsid w:val="00522D64"/>
    <w:rsid w:val="00522E5A"/>
    <w:rsid w:val="00522FD7"/>
    <w:rsid w:val="00523305"/>
    <w:rsid w:val="005234FB"/>
    <w:rsid w:val="005236B6"/>
    <w:rsid w:val="00523A70"/>
    <w:rsid w:val="00523A89"/>
    <w:rsid w:val="00523ED6"/>
    <w:rsid w:val="00524324"/>
    <w:rsid w:val="005243E6"/>
    <w:rsid w:val="0052483F"/>
    <w:rsid w:val="005248D5"/>
    <w:rsid w:val="00524BB8"/>
    <w:rsid w:val="00524BCF"/>
    <w:rsid w:val="00524D25"/>
    <w:rsid w:val="00525083"/>
    <w:rsid w:val="005257FB"/>
    <w:rsid w:val="00525F49"/>
    <w:rsid w:val="00526091"/>
    <w:rsid w:val="00526236"/>
    <w:rsid w:val="00526282"/>
    <w:rsid w:val="0052628C"/>
    <w:rsid w:val="005262FF"/>
    <w:rsid w:val="00526576"/>
    <w:rsid w:val="00526C3D"/>
    <w:rsid w:val="00526F79"/>
    <w:rsid w:val="0052755A"/>
    <w:rsid w:val="00527925"/>
    <w:rsid w:val="00530193"/>
    <w:rsid w:val="00530620"/>
    <w:rsid w:val="005307D0"/>
    <w:rsid w:val="00530B5A"/>
    <w:rsid w:val="00530D81"/>
    <w:rsid w:val="00530ECA"/>
    <w:rsid w:val="00530F49"/>
    <w:rsid w:val="00530F75"/>
    <w:rsid w:val="00531080"/>
    <w:rsid w:val="00531085"/>
    <w:rsid w:val="005310A3"/>
    <w:rsid w:val="00531264"/>
    <w:rsid w:val="00531A77"/>
    <w:rsid w:val="00531ADE"/>
    <w:rsid w:val="00531CE1"/>
    <w:rsid w:val="00531DBA"/>
    <w:rsid w:val="00531E5C"/>
    <w:rsid w:val="00532108"/>
    <w:rsid w:val="0053211E"/>
    <w:rsid w:val="005321D8"/>
    <w:rsid w:val="005322CE"/>
    <w:rsid w:val="005323F6"/>
    <w:rsid w:val="0053261A"/>
    <w:rsid w:val="00532698"/>
    <w:rsid w:val="00532899"/>
    <w:rsid w:val="00532A59"/>
    <w:rsid w:val="00532A72"/>
    <w:rsid w:val="00532A90"/>
    <w:rsid w:val="00532B4D"/>
    <w:rsid w:val="00532BC5"/>
    <w:rsid w:val="00532EEF"/>
    <w:rsid w:val="00532F5F"/>
    <w:rsid w:val="005330FD"/>
    <w:rsid w:val="00533764"/>
    <w:rsid w:val="00533871"/>
    <w:rsid w:val="00533952"/>
    <w:rsid w:val="005339F1"/>
    <w:rsid w:val="00533CEF"/>
    <w:rsid w:val="005344A4"/>
    <w:rsid w:val="00534827"/>
    <w:rsid w:val="0053487D"/>
    <w:rsid w:val="0053534B"/>
    <w:rsid w:val="0053538B"/>
    <w:rsid w:val="005354AB"/>
    <w:rsid w:val="00535741"/>
    <w:rsid w:val="00535B69"/>
    <w:rsid w:val="00535DD8"/>
    <w:rsid w:val="00535EB4"/>
    <w:rsid w:val="0053613E"/>
    <w:rsid w:val="005363F3"/>
    <w:rsid w:val="00536478"/>
    <w:rsid w:val="0053647E"/>
    <w:rsid w:val="005365B4"/>
    <w:rsid w:val="00536764"/>
    <w:rsid w:val="005367E1"/>
    <w:rsid w:val="005368B1"/>
    <w:rsid w:val="0053696E"/>
    <w:rsid w:val="00536E2D"/>
    <w:rsid w:val="00536F78"/>
    <w:rsid w:val="00536FFE"/>
    <w:rsid w:val="00537101"/>
    <w:rsid w:val="0053710C"/>
    <w:rsid w:val="0053714A"/>
    <w:rsid w:val="00537168"/>
    <w:rsid w:val="0053777C"/>
    <w:rsid w:val="0053784E"/>
    <w:rsid w:val="005378C4"/>
    <w:rsid w:val="005379A4"/>
    <w:rsid w:val="00537EF9"/>
    <w:rsid w:val="0054008A"/>
    <w:rsid w:val="00540313"/>
    <w:rsid w:val="00540538"/>
    <w:rsid w:val="00540A24"/>
    <w:rsid w:val="00540D36"/>
    <w:rsid w:val="00540D60"/>
    <w:rsid w:val="00540E08"/>
    <w:rsid w:val="0054117D"/>
    <w:rsid w:val="00541523"/>
    <w:rsid w:val="00541726"/>
    <w:rsid w:val="005418AC"/>
    <w:rsid w:val="00541CE9"/>
    <w:rsid w:val="00541DC4"/>
    <w:rsid w:val="00542209"/>
    <w:rsid w:val="005424B5"/>
    <w:rsid w:val="005427D8"/>
    <w:rsid w:val="00542D23"/>
    <w:rsid w:val="00542E5E"/>
    <w:rsid w:val="00542EC2"/>
    <w:rsid w:val="0054302A"/>
    <w:rsid w:val="005431C9"/>
    <w:rsid w:val="005433E4"/>
    <w:rsid w:val="00543558"/>
    <w:rsid w:val="00543857"/>
    <w:rsid w:val="00543892"/>
    <w:rsid w:val="0054396E"/>
    <w:rsid w:val="00543BDA"/>
    <w:rsid w:val="00543D3E"/>
    <w:rsid w:val="00543EC5"/>
    <w:rsid w:val="005440A1"/>
    <w:rsid w:val="00544151"/>
    <w:rsid w:val="00544177"/>
    <w:rsid w:val="0054433D"/>
    <w:rsid w:val="00544684"/>
    <w:rsid w:val="005448AB"/>
    <w:rsid w:val="00544A6C"/>
    <w:rsid w:val="00544A7F"/>
    <w:rsid w:val="00544D0F"/>
    <w:rsid w:val="00544D8C"/>
    <w:rsid w:val="00544E66"/>
    <w:rsid w:val="00544F92"/>
    <w:rsid w:val="00544FBE"/>
    <w:rsid w:val="0054559D"/>
    <w:rsid w:val="00545636"/>
    <w:rsid w:val="00545B20"/>
    <w:rsid w:val="00545FA0"/>
    <w:rsid w:val="0054603B"/>
    <w:rsid w:val="005461D0"/>
    <w:rsid w:val="005464CA"/>
    <w:rsid w:val="00546591"/>
    <w:rsid w:val="0054695C"/>
    <w:rsid w:val="00546C00"/>
    <w:rsid w:val="00546D1E"/>
    <w:rsid w:val="00546EF7"/>
    <w:rsid w:val="005471EB"/>
    <w:rsid w:val="005473C8"/>
    <w:rsid w:val="005475EF"/>
    <w:rsid w:val="005477A6"/>
    <w:rsid w:val="00547C21"/>
    <w:rsid w:val="0055005C"/>
    <w:rsid w:val="005507A9"/>
    <w:rsid w:val="005507B5"/>
    <w:rsid w:val="0055080C"/>
    <w:rsid w:val="00550928"/>
    <w:rsid w:val="00550A43"/>
    <w:rsid w:val="00550D13"/>
    <w:rsid w:val="005510D5"/>
    <w:rsid w:val="00551256"/>
    <w:rsid w:val="0055141E"/>
    <w:rsid w:val="0055154A"/>
    <w:rsid w:val="00551760"/>
    <w:rsid w:val="00551809"/>
    <w:rsid w:val="00551968"/>
    <w:rsid w:val="005519B3"/>
    <w:rsid w:val="00551AD3"/>
    <w:rsid w:val="00551EA6"/>
    <w:rsid w:val="00551F4D"/>
    <w:rsid w:val="0055209C"/>
    <w:rsid w:val="005522CD"/>
    <w:rsid w:val="005528A4"/>
    <w:rsid w:val="00552DCD"/>
    <w:rsid w:val="00552E88"/>
    <w:rsid w:val="00552EE6"/>
    <w:rsid w:val="00552F79"/>
    <w:rsid w:val="00552FD0"/>
    <w:rsid w:val="0055353B"/>
    <w:rsid w:val="00553630"/>
    <w:rsid w:val="005536A0"/>
    <w:rsid w:val="0055389D"/>
    <w:rsid w:val="00553AAB"/>
    <w:rsid w:val="00553BA0"/>
    <w:rsid w:val="00553BE5"/>
    <w:rsid w:val="00553F25"/>
    <w:rsid w:val="0055404B"/>
    <w:rsid w:val="00554141"/>
    <w:rsid w:val="0055424C"/>
    <w:rsid w:val="0055428D"/>
    <w:rsid w:val="0055456F"/>
    <w:rsid w:val="005547B1"/>
    <w:rsid w:val="00554A05"/>
    <w:rsid w:val="00554B79"/>
    <w:rsid w:val="00554BB0"/>
    <w:rsid w:val="00554CCE"/>
    <w:rsid w:val="00554D62"/>
    <w:rsid w:val="00554E37"/>
    <w:rsid w:val="00554EEA"/>
    <w:rsid w:val="00554FF6"/>
    <w:rsid w:val="005551C7"/>
    <w:rsid w:val="005551D9"/>
    <w:rsid w:val="0055541D"/>
    <w:rsid w:val="00555902"/>
    <w:rsid w:val="0055593A"/>
    <w:rsid w:val="00555B32"/>
    <w:rsid w:val="00555FD9"/>
    <w:rsid w:val="0055623D"/>
    <w:rsid w:val="00556493"/>
    <w:rsid w:val="005567BC"/>
    <w:rsid w:val="00556A6E"/>
    <w:rsid w:val="00556AE8"/>
    <w:rsid w:val="00556C62"/>
    <w:rsid w:val="00556CC2"/>
    <w:rsid w:val="00556F2B"/>
    <w:rsid w:val="00556F54"/>
    <w:rsid w:val="00557039"/>
    <w:rsid w:val="0055714D"/>
    <w:rsid w:val="005572A6"/>
    <w:rsid w:val="00557301"/>
    <w:rsid w:val="005579DD"/>
    <w:rsid w:val="00557C8A"/>
    <w:rsid w:val="00557CE7"/>
    <w:rsid w:val="00560073"/>
    <w:rsid w:val="005601D3"/>
    <w:rsid w:val="005605A7"/>
    <w:rsid w:val="00560712"/>
    <w:rsid w:val="00560806"/>
    <w:rsid w:val="00560A45"/>
    <w:rsid w:val="00560D51"/>
    <w:rsid w:val="00560D91"/>
    <w:rsid w:val="00560E9F"/>
    <w:rsid w:val="0056159C"/>
    <w:rsid w:val="0056186E"/>
    <w:rsid w:val="00561FDB"/>
    <w:rsid w:val="005621C4"/>
    <w:rsid w:val="005624A1"/>
    <w:rsid w:val="0056256E"/>
    <w:rsid w:val="005629A0"/>
    <w:rsid w:val="00562B31"/>
    <w:rsid w:val="00562EF2"/>
    <w:rsid w:val="005632A7"/>
    <w:rsid w:val="005633C5"/>
    <w:rsid w:val="005637B0"/>
    <w:rsid w:val="005639AB"/>
    <w:rsid w:val="00563D89"/>
    <w:rsid w:val="00563DCD"/>
    <w:rsid w:val="005641F5"/>
    <w:rsid w:val="0056438B"/>
    <w:rsid w:val="005645E7"/>
    <w:rsid w:val="00564659"/>
    <w:rsid w:val="00564859"/>
    <w:rsid w:val="00564959"/>
    <w:rsid w:val="00564A83"/>
    <w:rsid w:val="00564C06"/>
    <w:rsid w:val="00564E0C"/>
    <w:rsid w:val="00564F01"/>
    <w:rsid w:val="00564F16"/>
    <w:rsid w:val="00565182"/>
    <w:rsid w:val="00565517"/>
    <w:rsid w:val="0056558C"/>
    <w:rsid w:val="0056559F"/>
    <w:rsid w:val="00565890"/>
    <w:rsid w:val="005658C0"/>
    <w:rsid w:val="005659C5"/>
    <w:rsid w:val="005659D4"/>
    <w:rsid w:val="00565D98"/>
    <w:rsid w:val="00565E2F"/>
    <w:rsid w:val="00565F27"/>
    <w:rsid w:val="0056600D"/>
    <w:rsid w:val="0056605A"/>
    <w:rsid w:val="005662F2"/>
    <w:rsid w:val="0056635D"/>
    <w:rsid w:val="00566590"/>
    <w:rsid w:val="00566600"/>
    <w:rsid w:val="0056673C"/>
    <w:rsid w:val="005668AC"/>
    <w:rsid w:val="00566A21"/>
    <w:rsid w:val="00566DD1"/>
    <w:rsid w:val="00566E02"/>
    <w:rsid w:val="00566F05"/>
    <w:rsid w:val="0056728A"/>
    <w:rsid w:val="00567705"/>
    <w:rsid w:val="005678D8"/>
    <w:rsid w:val="00567B3D"/>
    <w:rsid w:val="00567B78"/>
    <w:rsid w:val="00567F40"/>
    <w:rsid w:val="00570123"/>
    <w:rsid w:val="00570151"/>
    <w:rsid w:val="005705C9"/>
    <w:rsid w:val="0057088D"/>
    <w:rsid w:val="00570D6C"/>
    <w:rsid w:val="00570D6E"/>
    <w:rsid w:val="00570F0D"/>
    <w:rsid w:val="00570FEE"/>
    <w:rsid w:val="0057115A"/>
    <w:rsid w:val="00571275"/>
    <w:rsid w:val="00571680"/>
    <w:rsid w:val="00571BC9"/>
    <w:rsid w:val="00571BE0"/>
    <w:rsid w:val="00572222"/>
    <w:rsid w:val="00572276"/>
    <w:rsid w:val="00572445"/>
    <w:rsid w:val="005725B9"/>
    <w:rsid w:val="0057267F"/>
    <w:rsid w:val="0057288C"/>
    <w:rsid w:val="00572B25"/>
    <w:rsid w:val="00572DB8"/>
    <w:rsid w:val="00572F50"/>
    <w:rsid w:val="00572F5E"/>
    <w:rsid w:val="0057313C"/>
    <w:rsid w:val="00573214"/>
    <w:rsid w:val="005734FB"/>
    <w:rsid w:val="0057355E"/>
    <w:rsid w:val="005738A6"/>
    <w:rsid w:val="00573D05"/>
    <w:rsid w:val="00573D23"/>
    <w:rsid w:val="00573DD6"/>
    <w:rsid w:val="00573F84"/>
    <w:rsid w:val="00574078"/>
    <w:rsid w:val="00574443"/>
    <w:rsid w:val="0057444E"/>
    <w:rsid w:val="005750E6"/>
    <w:rsid w:val="00575275"/>
    <w:rsid w:val="0057534A"/>
    <w:rsid w:val="0057549E"/>
    <w:rsid w:val="0057570C"/>
    <w:rsid w:val="005757B7"/>
    <w:rsid w:val="00575867"/>
    <w:rsid w:val="00575A3E"/>
    <w:rsid w:val="00575B9D"/>
    <w:rsid w:val="00575E40"/>
    <w:rsid w:val="00576039"/>
    <w:rsid w:val="00576069"/>
    <w:rsid w:val="00576344"/>
    <w:rsid w:val="0057685A"/>
    <w:rsid w:val="00576A40"/>
    <w:rsid w:val="00576A6A"/>
    <w:rsid w:val="00576B3F"/>
    <w:rsid w:val="00576C06"/>
    <w:rsid w:val="00576DAE"/>
    <w:rsid w:val="00576DF5"/>
    <w:rsid w:val="00576E08"/>
    <w:rsid w:val="00576E8F"/>
    <w:rsid w:val="00576F6D"/>
    <w:rsid w:val="00577229"/>
    <w:rsid w:val="0057724B"/>
    <w:rsid w:val="005776D2"/>
    <w:rsid w:val="00577A6C"/>
    <w:rsid w:val="00577ED1"/>
    <w:rsid w:val="00577EE7"/>
    <w:rsid w:val="005800F8"/>
    <w:rsid w:val="00580134"/>
    <w:rsid w:val="00580142"/>
    <w:rsid w:val="0058032E"/>
    <w:rsid w:val="0058043D"/>
    <w:rsid w:val="00580707"/>
    <w:rsid w:val="00580922"/>
    <w:rsid w:val="00580C8A"/>
    <w:rsid w:val="00580CA3"/>
    <w:rsid w:val="00580CC2"/>
    <w:rsid w:val="00580CFA"/>
    <w:rsid w:val="00581167"/>
    <w:rsid w:val="00581168"/>
    <w:rsid w:val="0058121E"/>
    <w:rsid w:val="00581570"/>
    <w:rsid w:val="0058161C"/>
    <w:rsid w:val="0058167F"/>
    <w:rsid w:val="0058194D"/>
    <w:rsid w:val="00581F05"/>
    <w:rsid w:val="00581F6B"/>
    <w:rsid w:val="00581FC2"/>
    <w:rsid w:val="0058206F"/>
    <w:rsid w:val="0058213F"/>
    <w:rsid w:val="005821F8"/>
    <w:rsid w:val="0058232F"/>
    <w:rsid w:val="0058271D"/>
    <w:rsid w:val="00582792"/>
    <w:rsid w:val="0058282A"/>
    <w:rsid w:val="00582BA1"/>
    <w:rsid w:val="00582DCA"/>
    <w:rsid w:val="00582E1F"/>
    <w:rsid w:val="00583321"/>
    <w:rsid w:val="00583429"/>
    <w:rsid w:val="005835E3"/>
    <w:rsid w:val="0058361B"/>
    <w:rsid w:val="005837A6"/>
    <w:rsid w:val="0058388D"/>
    <w:rsid w:val="005838FA"/>
    <w:rsid w:val="00583B0A"/>
    <w:rsid w:val="00583F2B"/>
    <w:rsid w:val="00584032"/>
    <w:rsid w:val="005841E8"/>
    <w:rsid w:val="00584350"/>
    <w:rsid w:val="00584817"/>
    <w:rsid w:val="00584969"/>
    <w:rsid w:val="0058498D"/>
    <w:rsid w:val="00584A3B"/>
    <w:rsid w:val="00584A94"/>
    <w:rsid w:val="00584BB7"/>
    <w:rsid w:val="00584E3A"/>
    <w:rsid w:val="00584EA0"/>
    <w:rsid w:val="00584ED3"/>
    <w:rsid w:val="00584EDD"/>
    <w:rsid w:val="00584EF3"/>
    <w:rsid w:val="005852FE"/>
    <w:rsid w:val="005853B6"/>
    <w:rsid w:val="0058544E"/>
    <w:rsid w:val="005856B5"/>
    <w:rsid w:val="0058581D"/>
    <w:rsid w:val="005858BA"/>
    <w:rsid w:val="00585992"/>
    <w:rsid w:val="005859A6"/>
    <w:rsid w:val="005859EA"/>
    <w:rsid w:val="00585C0C"/>
    <w:rsid w:val="00585DA4"/>
    <w:rsid w:val="00585E3C"/>
    <w:rsid w:val="00585FF1"/>
    <w:rsid w:val="0058613A"/>
    <w:rsid w:val="00586279"/>
    <w:rsid w:val="005862B4"/>
    <w:rsid w:val="00586779"/>
    <w:rsid w:val="00586895"/>
    <w:rsid w:val="00586990"/>
    <w:rsid w:val="00586AF9"/>
    <w:rsid w:val="00586B08"/>
    <w:rsid w:val="00586B81"/>
    <w:rsid w:val="00586E89"/>
    <w:rsid w:val="0058725A"/>
    <w:rsid w:val="0058737F"/>
    <w:rsid w:val="00587470"/>
    <w:rsid w:val="005877FD"/>
    <w:rsid w:val="0058796C"/>
    <w:rsid w:val="005879C9"/>
    <w:rsid w:val="00587B35"/>
    <w:rsid w:val="00587FB0"/>
    <w:rsid w:val="005901E6"/>
    <w:rsid w:val="00590452"/>
    <w:rsid w:val="005905EC"/>
    <w:rsid w:val="00590719"/>
    <w:rsid w:val="00590C1A"/>
    <w:rsid w:val="00590D78"/>
    <w:rsid w:val="00590FC6"/>
    <w:rsid w:val="0059144C"/>
    <w:rsid w:val="0059174C"/>
    <w:rsid w:val="0059176D"/>
    <w:rsid w:val="005918EF"/>
    <w:rsid w:val="00591A2B"/>
    <w:rsid w:val="00591AC8"/>
    <w:rsid w:val="00591C83"/>
    <w:rsid w:val="00591D71"/>
    <w:rsid w:val="00591E7F"/>
    <w:rsid w:val="00591EC8"/>
    <w:rsid w:val="00592019"/>
    <w:rsid w:val="005922FF"/>
    <w:rsid w:val="0059243B"/>
    <w:rsid w:val="0059278B"/>
    <w:rsid w:val="00592796"/>
    <w:rsid w:val="005928D4"/>
    <w:rsid w:val="0059304E"/>
    <w:rsid w:val="00593338"/>
    <w:rsid w:val="0059370F"/>
    <w:rsid w:val="00593968"/>
    <w:rsid w:val="00593B84"/>
    <w:rsid w:val="005940F9"/>
    <w:rsid w:val="00594282"/>
    <w:rsid w:val="00594292"/>
    <w:rsid w:val="005943B5"/>
    <w:rsid w:val="00594500"/>
    <w:rsid w:val="005946E9"/>
    <w:rsid w:val="00594902"/>
    <w:rsid w:val="00594994"/>
    <w:rsid w:val="00594AE6"/>
    <w:rsid w:val="00594CC5"/>
    <w:rsid w:val="00594E47"/>
    <w:rsid w:val="00595228"/>
    <w:rsid w:val="005954F8"/>
    <w:rsid w:val="00595516"/>
    <w:rsid w:val="005957AD"/>
    <w:rsid w:val="0059591E"/>
    <w:rsid w:val="0059592A"/>
    <w:rsid w:val="00595B12"/>
    <w:rsid w:val="00595E14"/>
    <w:rsid w:val="00595FCA"/>
    <w:rsid w:val="00596244"/>
    <w:rsid w:val="005962B9"/>
    <w:rsid w:val="005962F9"/>
    <w:rsid w:val="005965A1"/>
    <w:rsid w:val="005969F0"/>
    <w:rsid w:val="00596AFC"/>
    <w:rsid w:val="00596B6E"/>
    <w:rsid w:val="00596B9A"/>
    <w:rsid w:val="00596C89"/>
    <w:rsid w:val="00596CF2"/>
    <w:rsid w:val="00596D65"/>
    <w:rsid w:val="00596E0E"/>
    <w:rsid w:val="005970E5"/>
    <w:rsid w:val="0059730D"/>
    <w:rsid w:val="00597480"/>
    <w:rsid w:val="00597763"/>
    <w:rsid w:val="00597795"/>
    <w:rsid w:val="00597830"/>
    <w:rsid w:val="00597965"/>
    <w:rsid w:val="00597BF2"/>
    <w:rsid w:val="00597C6A"/>
    <w:rsid w:val="00597C70"/>
    <w:rsid w:val="00597E41"/>
    <w:rsid w:val="005A04EF"/>
    <w:rsid w:val="005A097F"/>
    <w:rsid w:val="005A0C54"/>
    <w:rsid w:val="005A0F27"/>
    <w:rsid w:val="005A1003"/>
    <w:rsid w:val="005A1370"/>
    <w:rsid w:val="005A15ED"/>
    <w:rsid w:val="005A1627"/>
    <w:rsid w:val="005A1659"/>
    <w:rsid w:val="005A1B6D"/>
    <w:rsid w:val="005A1C68"/>
    <w:rsid w:val="005A1C9C"/>
    <w:rsid w:val="005A1E45"/>
    <w:rsid w:val="005A1E64"/>
    <w:rsid w:val="005A1ED4"/>
    <w:rsid w:val="005A1F19"/>
    <w:rsid w:val="005A22CF"/>
    <w:rsid w:val="005A2389"/>
    <w:rsid w:val="005A28E0"/>
    <w:rsid w:val="005A2B97"/>
    <w:rsid w:val="005A2DCA"/>
    <w:rsid w:val="005A2F24"/>
    <w:rsid w:val="005A3181"/>
    <w:rsid w:val="005A332F"/>
    <w:rsid w:val="005A3497"/>
    <w:rsid w:val="005A3614"/>
    <w:rsid w:val="005A37AE"/>
    <w:rsid w:val="005A38B3"/>
    <w:rsid w:val="005A3C79"/>
    <w:rsid w:val="005A3EEE"/>
    <w:rsid w:val="005A3F93"/>
    <w:rsid w:val="005A40D3"/>
    <w:rsid w:val="005A4263"/>
    <w:rsid w:val="005A4355"/>
    <w:rsid w:val="005A4537"/>
    <w:rsid w:val="005A49BB"/>
    <w:rsid w:val="005A49DA"/>
    <w:rsid w:val="005A49EB"/>
    <w:rsid w:val="005A4A06"/>
    <w:rsid w:val="005A4B33"/>
    <w:rsid w:val="005A4D56"/>
    <w:rsid w:val="005A4D83"/>
    <w:rsid w:val="005A4D8E"/>
    <w:rsid w:val="005A4E94"/>
    <w:rsid w:val="005A4F1D"/>
    <w:rsid w:val="005A5070"/>
    <w:rsid w:val="005A512F"/>
    <w:rsid w:val="005A53AA"/>
    <w:rsid w:val="005A53E6"/>
    <w:rsid w:val="005A55A7"/>
    <w:rsid w:val="005A561D"/>
    <w:rsid w:val="005A5647"/>
    <w:rsid w:val="005A56C6"/>
    <w:rsid w:val="005A574E"/>
    <w:rsid w:val="005A5CFF"/>
    <w:rsid w:val="005A5D32"/>
    <w:rsid w:val="005A5DA7"/>
    <w:rsid w:val="005A5DD7"/>
    <w:rsid w:val="005A5ECC"/>
    <w:rsid w:val="005A5ED4"/>
    <w:rsid w:val="005A5ED9"/>
    <w:rsid w:val="005A6417"/>
    <w:rsid w:val="005A64E5"/>
    <w:rsid w:val="005A692B"/>
    <w:rsid w:val="005A6A80"/>
    <w:rsid w:val="005A6B1F"/>
    <w:rsid w:val="005A6EF3"/>
    <w:rsid w:val="005A6F70"/>
    <w:rsid w:val="005A7926"/>
    <w:rsid w:val="005A7A26"/>
    <w:rsid w:val="005A7CA5"/>
    <w:rsid w:val="005A7E07"/>
    <w:rsid w:val="005A7E5F"/>
    <w:rsid w:val="005B07E1"/>
    <w:rsid w:val="005B0B76"/>
    <w:rsid w:val="005B0BD0"/>
    <w:rsid w:val="005B1298"/>
    <w:rsid w:val="005B1A9C"/>
    <w:rsid w:val="005B1D27"/>
    <w:rsid w:val="005B1DEA"/>
    <w:rsid w:val="005B1E98"/>
    <w:rsid w:val="005B2415"/>
    <w:rsid w:val="005B2476"/>
    <w:rsid w:val="005B26C0"/>
    <w:rsid w:val="005B274B"/>
    <w:rsid w:val="005B2C4A"/>
    <w:rsid w:val="005B303C"/>
    <w:rsid w:val="005B325E"/>
    <w:rsid w:val="005B32CA"/>
    <w:rsid w:val="005B3338"/>
    <w:rsid w:val="005B3697"/>
    <w:rsid w:val="005B388A"/>
    <w:rsid w:val="005B392E"/>
    <w:rsid w:val="005B3A0B"/>
    <w:rsid w:val="005B3B7A"/>
    <w:rsid w:val="005B3D58"/>
    <w:rsid w:val="005B4048"/>
    <w:rsid w:val="005B40AC"/>
    <w:rsid w:val="005B40BA"/>
    <w:rsid w:val="005B40E5"/>
    <w:rsid w:val="005B4196"/>
    <w:rsid w:val="005B4199"/>
    <w:rsid w:val="005B45DE"/>
    <w:rsid w:val="005B463A"/>
    <w:rsid w:val="005B4746"/>
    <w:rsid w:val="005B4C3C"/>
    <w:rsid w:val="005B4D2E"/>
    <w:rsid w:val="005B5278"/>
    <w:rsid w:val="005B5731"/>
    <w:rsid w:val="005B57C4"/>
    <w:rsid w:val="005B5871"/>
    <w:rsid w:val="005B5F42"/>
    <w:rsid w:val="005B5FD7"/>
    <w:rsid w:val="005B61A7"/>
    <w:rsid w:val="005B61EB"/>
    <w:rsid w:val="005B636E"/>
    <w:rsid w:val="005B6668"/>
    <w:rsid w:val="005B6991"/>
    <w:rsid w:val="005B6B2D"/>
    <w:rsid w:val="005B6BBA"/>
    <w:rsid w:val="005B6EE4"/>
    <w:rsid w:val="005B72EA"/>
    <w:rsid w:val="005B769D"/>
    <w:rsid w:val="005B786D"/>
    <w:rsid w:val="005B7A70"/>
    <w:rsid w:val="005B7AC0"/>
    <w:rsid w:val="005B7BF9"/>
    <w:rsid w:val="005B7CB6"/>
    <w:rsid w:val="005B7D40"/>
    <w:rsid w:val="005C00BA"/>
    <w:rsid w:val="005C0204"/>
    <w:rsid w:val="005C05E9"/>
    <w:rsid w:val="005C0C17"/>
    <w:rsid w:val="005C0C18"/>
    <w:rsid w:val="005C153B"/>
    <w:rsid w:val="005C1707"/>
    <w:rsid w:val="005C1A6D"/>
    <w:rsid w:val="005C1A96"/>
    <w:rsid w:val="005C1ACC"/>
    <w:rsid w:val="005C1BC3"/>
    <w:rsid w:val="005C1E0B"/>
    <w:rsid w:val="005C1E7F"/>
    <w:rsid w:val="005C2053"/>
    <w:rsid w:val="005C2121"/>
    <w:rsid w:val="005C214F"/>
    <w:rsid w:val="005C2185"/>
    <w:rsid w:val="005C23EC"/>
    <w:rsid w:val="005C25A8"/>
    <w:rsid w:val="005C2662"/>
    <w:rsid w:val="005C2AB4"/>
    <w:rsid w:val="005C2AC0"/>
    <w:rsid w:val="005C2AF3"/>
    <w:rsid w:val="005C2D85"/>
    <w:rsid w:val="005C3056"/>
    <w:rsid w:val="005C3129"/>
    <w:rsid w:val="005C34FB"/>
    <w:rsid w:val="005C3521"/>
    <w:rsid w:val="005C365B"/>
    <w:rsid w:val="005C3722"/>
    <w:rsid w:val="005C377F"/>
    <w:rsid w:val="005C3A2D"/>
    <w:rsid w:val="005C3A38"/>
    <w:rsid w:val="005C3C5A"/>
    <w:rsid w:val="005C3EF1"/>
    <w:rsid w:val="005C3F76"/>
    <w:rsid w:val="005C406B"/>
    <w:rsid w:val="005C40F9"/>
    <w:rsid w:val="005C4133"/>
    <w:rsid w:val="005C4400"/>
    <w:rsid w:val="005C441F"/>
    <w:rsid w:val="005C444F"/>
    <w:rsid w:val="005C48E5"/>
    <w:rsid w:val="005C4AEC"/>
    <w:rsid w:val="005C4B2D"/>
    <w:rsid w:val="005C4C6D"/>
    <w:rsid w:val="005C4F43"/>
    <w:rsid w:val="005C5038"/>
    <w:rsid w:val="005C51B1"/>
    <w:rsid w:val="005C5285"/>
    <w:rsid w:val="005C549B"/>
    <w:rsid w:val="005C554C"/>
    <w:rsid w:val="005C5A23"/>
    <w:rsid w:val="005C5C4D"/>
    <w:rsid w:val="005C5DD9"/>
    <w:rsid w:val="005C5F8D"/>
    <w:rsid w:val="005C61E5"/>
    <w:rsid w:val="005C62A2"/>
    <w:rsid w:val="005C643D"/>
    <w:rsid w:val="005C65AD"/>
    <w:rsid w:val="005C6A23"/>
    <w:rsid w:val="005C6BAB"/>
    <w:rsid w:val="005C6DC9"/>
    <w:rsid w:val="005C6F29"/>
    <w:rsid w:val="005C6FAA"/>
    <w:rsid w:val="005C7012"/>
    <w:rsid w:val="005C706B"/>
    <w:rsid w:val="005C7087"/>
    <w:rsid w:val="005C7198"/>
    <w:rsid w:val="005C72B3"/>
    <w:rsid w:val="005C72E6"/>
    <w:rsid w:val="005C7697"/>
    <w:rsid w:val="005C76F4"/>
    <w:rsid w:val="005C7CEF"/>
    <w:rsid w:val="005C7D19"/>
    <w:rsid w:val="005D007B"/>
    <w:rsid w:val="005D00C8"/>
    <w:rsid w:val="005D039D"/>
    <w:rsid w:val="005D04F0"/>
    <w:rsid w:val="005D0AAB"/>
    <w:rsid w:val="005D0DEF"/>
    <w:rsid w:val="005D0EEB"/>
    <w:rsid w:val="005D1027"/>
    <w:rsid w:val="005D148E"/>
    <w:rsid w:val="005D1671"/>
    <w:rsid w:val="005D16CC"/>
    <w:rsid w:val="005D1757"/>
    <w:rsid w:val="005D18AC"/>
    <w:rsid w:val="005D1C8F"/>
    <w:rsid w:val="005D1D66"/>
    <w:rsid w:val="005D212C"/>
    <w:rsid w:val="005D2180"/>
    <w:rsid w:val="005D2250"/>
    <w:rsid w:val="005D2324"/>
    <w:rsid w:val="005D2388"/>
    <w:rsid w:val="005D23DA"/>
    <w:rsid w:val="005D2442"/>
    <w:rsid w:val="005D2666"/>
    <w:rsid w:val="005D2808"/>
    <w:rsid w:val="005D292B"/>
    <w:rsid w:val="005D2AA1"/>
    <w:rsid w:val="005D2B03"/>
    <w:rsid w:val="005D2D32"/>
    <w:rsid w:val="005D2D49"/>
    <w:rsid w:val="005D2E15"/>
    <w:rsid w:val="005D2F22"/>
    <w:rsid w:val="005D354A"/>
    <w:rsid w:val="005D35FF"/>
    <w:rsid w:val="005D3876"/>
    <w:rsid w:val="005D3CA0"/>
    <w:rsid w:val="005D3E0D"/>
    <w:rsid w:val="005D4004"/>
    <w:rsid w:val="005D4115"/>
    <w:rsid w:val="005D41AF"/>
    <w:rsid w:val="005D4978"/>
    <w:rsid w:val="005D4BB6"/>
    <w:rsid w:val="005D4C7C"/>
    <w:rsid w:val="005D4E53"/>
    <w:rsid w:val="005D4F0F"/>
    <w:rsid w:val="005D50ED"/>
    <w:rsid w:val="005D5265"/>
    <w:rsid w:val="005D5417"/>
    <w:rsid w:val="005D5439"/>
    <w:rsid w:val="005D557A"/>
    <w:rsid w:val="005D58DF"/>
    <w:rsid w:val="005D5BA9"/>
    <w:rsid w:val="005D5DDD"/>
    <w:rsid w:val="005D5E94"/>
    <w:rsid w:val="005D5EE4"/>
    <w:rsid w:val="005D6120"/>
    <w:rsid w:val="005D619F"/>
    <w:rsid w:val="005D6550"/>
    <w:rsid w:val="005D65EA"/>
    <w:rsid w:val="005D6712"/>
    <w:rsid w:val="005D688B"/>
    <w:rsid w:val="005D6B48"/>
    <w:rsid w:val="005D6BBC"/>
    <w:rsid w:val="005D6DE1"/>
    <w:rsid w:val="005D6F54"/>
    <w:rsid w:val="005D765B"/>
    <w:rsid w:val="005D78D2"/>
    <w:rsid w:val="005D7B23"/>
    <w:rsid w:val="005D7BEE"/>
    <w:rsid w:val="005D7EE9"/>
    <w:rsid w:val="005D7F08"/>
    <w:rsid w:val="005D7F31"/>
    <w:rsid w:val="005E06C2"/>
    <w:rsid w:val="005E06C8"/>
    <w:rsid w:val="005E0959"/>
    <w:rsid w:val="005E0A58"/>
    <w:rsid w:val="005E0C1A"/>
    <w:rsid w:val="005E122B"/>
    <w:rsid w:val="005E129D"/>
    <w:rsid w:val="005E16BA"/>
    <w:rsid w:val="005E1707"/>
    <w:rsid w:val="005E171E"/>
    <w:rsid w:val="005E1787"/>
    <w:rsid w:val="005E1861"/>
    <w:rsid w:val="005E190C"/>
    <w:rsid w:val="005E1A76"/>
    <w:rsid w:val="005E1CA4"/>
    <w:rsid w:val="005E1CD4"/>
    <w:rsid w:val="005E1D59"/>
    <w:rsid w:val="005E1D99"/>
    <w:rsid w:val="005E1DC9"/>
    <w:rsid w:val="005E1DD7"/>
    <w:rsid w:val="005E1F3C"/>
    <w:rsid w:val="005E2094"/>
    <w:rsid w:val="005E2293"/>
    <w:rsid w:val="005E24D2"/>
    <w:rsid w:val="005E2836"/>
    <w:rsid w:val="005E28CE"/>
    <w:rsid w:val="005E28DF"/>
    <w:rsid w:val="005E28E2"/>
    <w:rsid w:val="005E2D15"/>
    <w:rsid w:val="005E2D2B"/>
    <w:rsid w:val="005E2ECC"/>
    <w:rsid w:val="005E2FC1"/>
    <w:rsid w:val="005E2FED"/>
    <w:rsid w:val="005E30C9"/>
    <w:rsid w:val="005E335A"/>
    <w:rsid w:val="005E355A"/>
    <w:rsid w:val="005E38B2"/>
    <w:rsid w:val="005E3A4B"/>
    <w:rsid w:val="005E3C58"/>
    <w:rsid w:val="005E3D38"/>
    <w:rsid w:val="005E3F66"/>
    <w:rsid w:val="005E40C6"/>
    <w:rsid w:val="005E4210"/>
    <w:rsid w:val="005E4499"/>
    <w:rsid w:val="005E479C"/>
    <w:rsid w:val="005E47A1"/>
    <w:rsid w:val="005E4809"/>
    <w:rsid w:val="005E4B31"/>
    <w:rsid w:val="005E4B77"/>
    <w:rsid w:val="005E4BAF"/>
    <w:rsid w:val="005E4BB9"/>
    <w:rsid w:val="005E4C7C"/>
    <w:rsid w:val="005E4CE3"/>
    <w:rsid w:val="005E4D3A"/>
    <w:rsid w:val="005E4FC6"/>
    <w:rsid w:val="005E52CF"/>
    <w:rsid w:val="005E530A"/>
    <w:rsid w:val="005E55FB"/>
    <w:rsid w:val="005E579A"/>
    <w:rsid w:val="005E58C0"/>
    <w:rsid w:val="005E5A16"/>
    <w:rsid w:val="005E5AA5"/>
    <w:rsid w:val="005E5FFD"/>
    <w:rsid w:val="005E6091"/>
    <w:rsid w:val="005E623D"/>
    <w:rsid w:val="005E62A1"/>
    <w:rsid w:val="005E63C8"/>
    <w:rsid w:val="005E6567"/>
    <w:rsid w:val="005E6575"/>
    <w:rsid w:val="005E6927"/>
    <w:rsid w:val="005E70CB"/>
    <w:rsid w:val="005E725A"/>
    <w:rsid w:val="005E7534"/>
    <w:rsid w:val="005E7674"/>
    <w:rsid w:val="005E777A"/>
    <w:rsid w:val="005E7CF8"/>
    <w:rsid w:val="005E7D20"/>
    <w:rsid w:val="005F07D3"/>
    <w:rsid w:val="005F08D5"/>
    <w:rsid w:val="005F0976"/>
    <w:rsid w:val="005F0B0E"/>
    <w:rsid w:val="005F0C12"/>
    <w:rsid w:val="005F107A"/>
    <w:rsid w:val="005F1096"/>
    <w:rsid w:val="005F1312"/>
    <w:rsid w:val="005F150A"/>
    <w:rsid w:val="005F196F"/>
    <w:rsid w:val="005F1F35"/>
    <w:rsid w:val="005F1FB8"/>
    <w:rsid w:val="005F203B"/>
    <w:rsid w:val="005F2220"/>
    <w:rsid w:val="005F25C3"/>
    <w:rsid w:val="005F264F"/>
    <w:rsid w:val="005F298A"/>
    <w:rsid w:val="005F2AB0"/>
    <w:rsid w:val="005F2BC0"/>
    <w:rsid w:val="005F2C34"/>
    <w:rsid w:val="005F2D19"/>
    <w:rsid w:val="005F2E03"/>
    <w:rsid w:val="005F31B9"/>
    <w:rsid w:val="005F34C0"/>
    <w:rsid w:val="005F371F"/>
    <w:rsid w:val="005F38C4"/>
    <w:rsid w:val="005F39C1"/>
    <w:rsid w:val="005F3ACB"/>
    <w:rsid w:val="005F3BFE"/>
    <w:rsid w:val="005F3C2C"/>
    <w:rsid w:val="005F4150"/>
    <w:rsid w:val="005F42B2"/>
    <w:rsid w:val="005F43CA"/>
    <w:rsid w:val="005F443A"/>
    <w:rsid w:val="005F4606"/>
    <w:rsid w:val="005F4825"/>
    <w:rsid w:val="005F4904"/>
    <w:rsid w:val="005F50A4"/>
    <w:rsid w:val="005F514F"/>
    <w:rsid w:val="005F52C4"/>
    <w:rsid w:val="005F5386"/>
    <w:rsid w:val="005F559E"/>
    <w:rsid w:val="005F57EC"/>
    <w:rsid w:val="005F5970"/>
    <w:rsid w:val="005F5ACA"/>
    <w:rsid w:val="005F5D9D"/>
    <w:rsid w:val="005F5E31"/>
    <w:rsid w:val="005F5E44"/>
    <w:rsid w:val="005F5E7A"/>
    <w:rsid w:val="005F60F5"/>
    <w:rsid w:val="005F616F"/>
    <w:rsid w:val="005F646B"/>
    <w:rsid w:val="005F64B3"/>
    <w:rsid w:val="005F695F"/>
    <w:rsid w:val="005F6ADF"/>
    <w:rsid w:val="005F6E21"/>
    <w:rsid w:val="005F70C9"/>
    <w:rsid w:val="005F7122"/>
    <w:rsid w:val="005F734E"/>
    <w:rsid w:val="005F741C"/>
    <w:rsid w:val="005F7567"/>
    <w:rsid w:val="005F77BB"/>
    <w:rsid w:val="005F7F56"/>
    <w:rsid w:val="00600072"/>
    <w:rsid w:val="00600126"/>
    <w:rsid w:val="00600272"/>
    <w:rsid w:val="006003A6"/>
    <w:rsid w:val="00600459"/>
    <w:rsid w:val="0060070F"/>
    <w:rsid w:val="0060092E"/>
    <w:rsid w:val="00600B0E"/>
    <w:rsid w:val="00600B8E"/>
    <w:rsid w:val="00600C8B"/>
    <w:rsid w:val="00600C92"/>
    <w:rsid w:val="00600F18"/>
    <w:rsid w:val="00601074"/>
    <w:rsid w:val="00601180"/>
    <w:rsid w:val="006011BD"/>
    <w:rsid w:val="0060130F"/>
    <w:rsid w:val="00601391"/>
    <w:rsid w:val="00601560"/>
    <w:rsid w:val="006016D3"/>
    <w:rsid w:val="00601764"/>
    <w:rsid w:val="00601788"/>
    <w:rsid w:val="00601AD4"/>
    <w:rsid w:val="006023C9"/>
    <w:rsid w:val="0060245D"/>
    <w:rsid w:val="0060256D"/>
    <w:rsid w:val="00602C3A"/>
    <w:rsid w:val="00602E5D"/>
    <w:rsid w:val="00602E98"/>
    <w:rsid w:val="00602EBB"/>
    <w:rsid w:val="006031A6"/>
    <w:rsid w:val="006031AE"/>
    <w:rsid w:val="00603421"/>
    <w:rsid w:val="0060360B"/>
    <w:rsid w:val="006038E7"/>
    <w:rsid w:val="00603B3E"/>
    <w:rsid w:val="00603EE2"/>
    <w:rsid w:val="00603F6A"/>
    <w:rsid w:val="0060441D"/>
    <w:rsid w:val="00604772"/>
    <w:rsid w:val="00604D73"/>
    <w:rsid w:val="00605067"/>
    <w:rsid w:val="0060537E"/>
    <w:rsid w:val="006053DA"/>
    <w:rsid w:val="006054AE"/>
    <w:rsid w:val="0060551E"/>
    <w:rsid w:val="0060580E"/>
    <w:rsid w:val="00605B4D"/>
    <w:rsid w:val="00605D37"/>
    <w:rsid w:val="00606185"/>
    <w:rsid w:val="00606437"/>
    <w:rsid w:val="00606B91"/>
    <w:rsid w:val="00606FBE"/>
    <w:rsid w:val="00607351"/>
    <w:rsid w:val="006075A1"/>
    <w:rsid w:val="00607707"/>
    <w:rsid w:val="00607973"/>
    <w:rsid w:val="00607D4D"/>
    <w:rsid w:val="00607E90"/>
    <w:rsid w:val="00607F56"/>
    <w:rsid w:val="00607F72"/>
    <w:rsid w:val="00610024"/>
    <w:rsid w:val="00610179"/>
    <w:rsid w:val="006101EA"/>
    <w:rsid w:val="00610C32"/>
    <w:rsid w:val="00610EEB"/>
    <w:rsid w:val="006110EF"/>
    <w:rsid w:val="00611478"/>
    <w:rsid w:val="006114A6"/>
    <w:rsid w:val="00611549"/>
    <w:rsid w:val="00611595"/>
    <w:rsid w:val="00611621"/>
    <w:rsid w:val="006116E6"/>
    <w:rsid w:val="00611832"/>
    <w:rsid w:val="00611A13"/>
    <w:rsid w:val="00611A33"/>
    <w:rsid w:val="00611C46"/>
    <w:rsid w:val="00611E65"/>
    <w:rsid w:val="006121D6"/>
    <w:rsid w:val="00612357"/>
    <w:rsid w:val="00612506"/>
    <w:rsid w:val="0061285E"/>
    <w:rsid w:val="006128B6"/>
    <w:rsid w:val="00612C0F"/>
    <w:rsid w:val="00613009"/>
    <w:rsid w:val="00613090"/>
    <w:rsid w:val="00613252"/>
    <w:rsid w:val="0061329D"/>
    <w:rsid w:val="006133D8"/>
    <w:rsid w:val="0061355F"/>
    <w:rsid w:val="006136DF"/>
    <w:rsid w:val="006137DA"/>
    <w:rsid w:val="0061392C"/>
    <w:rsid w:val="00613943"/>
    <w:rsid w:val="00613A14"/>
    <w:rsid w:val="00613AB0"/>
    <w:rsid w:val="00613BA8"/>
    <w:rsid w:val="00613C4B"/>
    <w:rsid w:val="00613C67"/>
    <w:rsid w:val="00613C82"/>
    <w:rsid w:val="00613D82"/>
    <w:rsid w:val="00613E3D"/>
    <w:rsid w:val="0061405A"/>
    <w:rsid w:val="00614343"/>
    <w:rsid w:val="0061457E"/>
    <w:rsid w:val="006145AD"/>
    <w:rsid w:val="00614859"/>
    <w:rsid w:val="00614EBF"/>
    <w:rsid w:val="00614FC0"/>
    <w:rsid w:val="00614FDE"/>
    <w:rsid w:val="0061506F"/>
    <w:rsid w:val="006150DB"/>
    <w:rsid w:val="006151C2"/>
    <w:rsid w:val="006151DD"/>
    <w:rsid w:val="0061570A"/>
    <w:rsid w:val="00615857"/>
    <w:rsid w:val="006158A7"/>
    <w:rsid w:val="00615D3C"/>
    <w:rsid w:val="00615D89"/>
    <w:rsid w:val="00615DC2"/>
    <w:rsid w:val="00615E7C"/>
    <w:rsid w:val="00615E96"/>
    <w:rsid w:val="00615FAD"/>
    <w:rsid w:val="00616041"/>
    <w:rsid w:val="006160C3"/>
    <w:rsid w:val="006161DC"/>
    <w:rsid w:val="006166DB"/>
    <w:rsid w:val="00616CA4"/>
    <w:rsid w:val="00616D5F"/>
    <w:rsid w:val="00617291"/>
    <w:rsid w:val="0061750C"/>
    <w:rsid w:val="00617671"/>
    <w:rsid w:val="00617D95"/>
    <w:rsid w:val="00617EFD"/>
    <w:rsid w:val="00617F50"/>
    <w:rsid w:val="006200E4"/>
    <w:rsid w:val="00620183"/>
    <w:rsid w:val="00620579"/>
    <w:rsid w:val="006206D0"/>
    <w:rsid w:val="00620947"/>
    <w:rsid w:val="00620D55"/>
    <w:rsid w:val="00620D7B"/>
    <w:rsid w:val="00620F71"/>
    <w:rsid w:val="00621223"/>
    <w:rsid w:val="00621269"/>
    <w:rsid w:val="006212AF"/>
    <w:rsid w:val="00621542"/>
    <w:rsid w:val="00621A15"/>
    <w:rsid w:val="00621B23"/>
    <w:rsid w:val="00621C54"/>
    <w:rsid w:val="00621CE1"/>
    <w:rsid w:val="00621E0F"/>
    <w:rsid w:val="00622038"/>
    <w:rsid w:val="006222F7"/>
    <w:rsid w:val="00622452"/>
    <w:rsid w:val="006224F0"/>
    <w:rsid w:val="006226C3"/>
    <w:rsid w:val="0062287F"/>
    <w:rsid w:val="00622BB0"/>
    <w:rsid w:val="00622D1D"/>
    <w:rsid w:val="00622F59"/>
    <w:rsid w:val="00622FD6"/>
    <w:rsid w:val="00623586"/>
    <w:rsid w:val="006235B1"/>
    <w:rsid w:val="006236DA"/>
    <w:rsid w:val="00623EFD"/>
    <w:rsid w:val="006240A8"/>
    <w:rsid w:val="00624232"/>
    <w:rsid w:val="00624281"/>
    <w:rsid w:val="00624735"/>
    <w:rsid w:val="0062473B"/>
    <w:rsid w:val="006247E4"/>
    <w:rsid w:val="00624A88"/>
    <w:rsid w:val="00624D3F"/>
    <w:rsid w:val="006250CD"/>
    <w:rsid w:val="006252A7"/>
    <w:rsid w:val="006252DF"/>
    <w:rsid w:val="00625814"/>
    <w:rsid w:val="006259C9"/>
    <w:rsid w:val="00625CB7"/>
    <w:rsid w:val="00625DA6"/>
    <w:rsid w:val="00625EAC"/>
    <w:rsid w:val="00625F03"/>
    <w:rsid w:val="00626206"/>
    <w:rsid w:val="006263B1"/>
    <w:rsid w:val="006265A7"/>
    <w:rsid w:val="006265F2"/>
    <w:rsid w:val="00626716"/>
    <w:rsid w:val="0062671B"/>
    <w:rsid w:val="00626A33"/>
    <w:rsid w:val="00626DE1"/>
    <w:rsid w:val="00626F85"/>
    <w:rsid w:val="0062755B"/>
    <w:rsid w:val="00627601"/>
    <w:rsid w:val="0062768D"/>
    <w:rsid w:val="00627706"/>
    <w:rsid w:val="006277EE"/>
    <w:rsid w:val="00627913"/>
    <w:rsid w:val="00627AC7"/>
    <w:rsid w:val="00627C9C"/>
    <w:rsid w:val="00627FA1"/>
    <w:rsid w:val="00630129"/>
    <w:rsid w:val="006304EB"/>
    <w:rsid w:val="006306DD"/>
    <w:rsid w:val="00630946"/>
    <w:rsid w:val="00630C41"/>
    <w:rsid w:val="00630C94"/>
    <w:rsid w:val="00630CE9"/>
    <w:rsid w:val="00630E42"/>
    <w:rsid w:val="00631261"/>
    <w:rsid w:val="00631620"/>
    <w:rsid w:val="006317C2"/>
    <w:rsid w:val="006318AE"/>
    <w:rsid w:val="00631C1F"/>
    <w:rsid w:val="00631FE0"/>
    <w:rsid w:val="00632180"/>
    <w:rsid w:val="00632376"/>
    <w:rsid w:val="006327DE"/>
    <w:rsid w:val="00632B7D"/>
    <w:rsid w:val="00632C01"/>
    <w:rsid w:val="00632E70"/>
    <w:rsid w:val="006331B6"/>
    <w:rsid w:val="0063337C"/>
    <w:rsid w:val="0063340C"/>
    <w:rsid w:val="0063375B"/>
    <w:rsid w:val="006337D3"/>
    <w:rsid w:val="0063380F"/>
    <w:rsid w:val="00633A68"/>
    <w:rsid w:val="00633EBF"/>
    <w:rsid w:val="00633F63"/>
    <w:rsid w:val="00634594"/>
    <w:rsid w:val="006348A3"/>
    <w:rsid w:val="00634948"/>
    <w:rsid w:val="00634CC6"/>
    <w:rsid w:val="00634F50"/>
    <w:rsid w:val="00635893"/>
    <w:rsid w:val="0063591B"/>
    <w:rsid w:val="00635A66"/>
    <w:rsid w:val="00635B89"/>
    <w:rsid w:val="00635D36"/>
    <w:rsid w:val="00635F32"/>
    <w:rsid w:val="00636076"/>
    <w:rsid w:val="00636244"/>
    <w:rsid w:val="0063635A"/>
    <w:rsid w:val="0063638F"/>
    <w:rsid w:val="006364CC"/>
    <w:rsid w:val="00636595"/>
    <w:rsid w:val="006366C1"/>
    <w:rsid w:val="00636A34"/>
    <w:rsid w:val="00636B02"/>
    <w:rsid w:val="00636C69"/>
    <w:rsid w:val="00636EBF"/>
    <w:rsid w:val="00636FF5"/>
    <w:rsid w:val="00637123"/>
    <w:rsid w:val="00637344"/>
    <w:rsid w:val="006373ED"/>
    <w:rsid w:val="0063760B"/>
    <w:rsid w:val="00637759"/>
    <w:rsid w:val="00637C57"/>
    <w:rsid w:val="00637CAB"/>
    <w:rsid w:val="006400F3"/>
    <w:rsid w:val="0064029A"/>
    <w:rsid w:val="00640687"/>
    <w:rsid w:val="006407FD"/>
    <w:rsid w:val="006408A5"/>
    <w:rsid w:val="006409A1"/>
    <w:rsid w:val="0064145B"/>
    <w:rsid w:val="00641A9F"/>
    <w:rsid w:val="00641B0F"/>
    <w:rsid w:val="00641ECA"/>
    <w:rsid w:val="006420EF"/>
    <w:rsid w:val="00642125"/>
    <w:rsid w:val="006422D8"/>
    <w:rsid w:val="00642355"/>
    <w:rsid w:val="006423EF"/>
    <w:rsid w:val="006428AE"/>
    <w:rsid w:val="0064291A"/>
    <w:rsid w:val="00642963"/>
    <w:rsid w:val="00642BD1"/>
    <w:rsid w:val="00642D3D"/>
    <w:rsid w:val="00642D4F"/>
    <w:rsid w:val="00642E64"/>
    <w:rsid w:val="00642E8F"/>
    <w:rsid w:val="006430CD"/>
    <w:rsid w:val="006432B1"/>
    <w:rsid w:val="006433A2"/>
    <w:rsid w:val="00643720"/>
    <w:rsid w:val="00643738"/>
    <w:rsid w:val="00643792"/>
    <w:rsid w:val="006438E2"/>
    <w:rsid w:val="00643B06"/>
    <w:rsid w:val="00643B0A"/>
    <w:rsid w:val="00643F54"/>
    <w:rsid w:val="0064442F"/>
    <w:rsid w:val="00644997"/>
    <w:rsid w:val="00644CFA"/>
    <w:rsid w:val="006455CE"/>
    <w:rsid w:val="00645876"/>
    <w:rsid w:val="00645A65"/>
    <w:rsid w:val="00646080"/>
    <w:rsid w:val="006460AA"/>
    <w:rsid w:val="006461D1"/>
    <w:rsid w:val="00646252"/>
    <w:rsid w:val="006462EE"/>
    <w:rsid w:val="00646449"/>
    <w:rsid w:val="00646B27"/>
    <w:rsid w:val="0064702B"/>
    <w:rsid w:val="00647048"/>
    <w:rsid w:val="006470FE"/>
    <w:rsid w:val="0064710E"/>
    <w:rsid w:val="006473F1"/>
    <w:rsid w:val="00647438"/>
    <w:rsid w:val="006474D9"/>
    <w:rsid w:val="00647BCF"/>
    <w:rsid w:val="00647DB2"/>
    <w:rsid w:val="00650006"/>
    <w:rsid w:val="00650293"/>
    <w:rsid w:val="00650635"/>
    <w:rsid w:val="00650A3C"/>
    <w:rsid w:val="00650CB6"/>
    <w:rsid w:val="00650ED8"/>
    <w:rsid w:val="00650F97"/>
    <w:rsid w:val="00651358"/>
    <w:rsid w:val="0065139A"/>
    <w:rsid w:val="006513A8"/>
    <w:rsid w:val="0065193F"/>
    <w:rsid w:val="00651981"/>
    <w:rsid w:val="00651A0F"/>
    <w:rsid w:val="00651A2F"/>
    <w:rsid w:val="00651A50"/>
    <w:rsid w:val="00651D0F"/>
    <w:rsid w:val="00651D25"/>
    <w:rsid w:val="00652164"/>
    <w:rsid w:val="00652170"/>
    <w:rsid w:val="0065261A"/>
    <w:rsid w:val="006529F0"/>
    <w:rsid w:val="00653013"/>
    <w:rsid w:val="006530EA"/>
    <w:rsid w:val="00653120"/>
    <w:rsid w:val="00653143"/>
    <w:rsid w:val="00653410"/>
    <w:rsid w:val="00653416"/>
    <w:rsid w:val="00653465"/>
    <w:rsid w:val="006536CD"/>
    <w:rsid w:val="0065378C"/>
    <w:rsid w:val="00653BB8"/>
    <w:rsid w:val="00653C88"/>
    <w:rsid w:val="00654059"/>
    <w:rsid w:val="00654489"/>
    <w:rsid w:val="00654526"/>
    <w:rsid w:val="006547C9"/>
    <w:rsid w:val="0065485E"/>
    <w:rsid w:val="00654918"/>
    <w:rsid w:val="00654A0E"/>
    <w:rsid w:val="00654DBD"/>
    <w:rsid w:val="00654E8A"/>
    <w:rsid w:val="00654F3C"/>
    <w:rsid w:val="00654F46"/>
    <w:rsid w:val="00655129"/>
    <w:rsid w:val="006551B6"/>
    <w:rsid w:val="00655595"/>
    <w:rsid w:val="0065578E"/>
    <w:rsid w:val="00655A39"/>
    <w:rsid w:val="00655B3E"/>
    <w:rsid w:val="00655C47"/>
    <w:rsid w:val="00655C4F"/>
    <w:rsid w:val="00655C6D"/>
    <w:rsid w:val="00655CEC"/>
    <w:rsid w:val="006561CA"/>
    <w:rsid w:val="0065620A"/>
    <w:rsid w:val="00656262"/>
    <w:rsid w:val="00656269"/>
    <w:rsid w:val="006563EB"/>
    <w:rsid w:val="0065664D"/>
    <w:rsid w:val="00656654"/>
    <w:rsid w:val="00656BF7"/>
    <w:rsid w:val="00656E24"/>
    <w:rsid w:val="006570B5"/>
    <w:rsid w:val="0065734A"/>
    <w:rsid w:val="0065747A"/>
    <w:rsid w:val="006574C3"/>
    <w:rsid w:val="006574F7"/>
    <w:rsid w:val="00657725"/>
    <w:rsid w:val="006578A5"/>
    <w:rsid w:val="00657933"/>
    <w:rsid w:val="00657AF9"/>
    <w:rsid w:val="00657C00"/>
    <w:rsid w:val="00657EE9"/>
    <w:rsid w:val="00660189"/>
    <w:rsid w:val="0066052E"/>
    <w:rsid w:val="00660874"/>
    <w:rsid w:val="0066087B"/>
    <w:rsid w:val="00660A10"/>
    <w:rsid w:val="00660AD4"/>
    <w:rsid w:val="00660D1B"/>
    <w:rsid w:val="006612EB"/>
    <w:rsid w:val="00661588"/>
    <w:rsid w:val="006617BC"/>
    <w:rsid w:val="00661B64"/>
    <w:rsid w:val="00661E42"/>
    <w:rsid w:val="00661EFB"/>
    <w:rsid w:val="00661F57"/>
    <w:rsid w:val="00661FA1"/>
    <w:rsid w:val="00662900"/>
    <w:rsid w:val="00662D89"/>
    <w:rsid w:val="00662FFD"/>
    <w:rsid w:val="00663087"/>
    <w:rsid w:val="006630BD"/>
    <w:rsid w:val="00663189"/>
    <w:rsid w:val="006633FF"/>
    <w:rsid w:val="00663803"/>
    <w:rsid w:val="00663809"/>
    <w:rsid w:val="00663AEA"/>
    <w:rsid w:val="00663BEC"/>
    <w:rsid w:val="00663FF4"/>
    <w:rsid w:val="00664031"/>
    <w:rsid w:val="006642B6"/>
    <w:rsid w:val="00664557"/>
    <w:rsid w:val="00664D0C"/>
    <w:rsid w:val="006652D5"/>
    <w:rsid w:val="00665311"/>
    <w:rsid w:val="006655A0"/>
    <w:rsid w:val="00665ABC"/>
    <w:rsid w:val="00665CBF"/>
    <w:rsid w:val="00666215"/>
    <w:rsid w:val="006665FD"/>
    <w:rsid w:val="006667A3"/>
    <w:rsid w:val="00666F99"/>
    <w:rsid w:val="00666FD7"/>
    <w:rsid w:val="0066712A"/>
    <w:rsid w:val="0066759F"/>
    <w:rsid w:val="006677FB"/>
    <w:rsid w:val="00667D52"/>
    <w:rsid w:val="00667E82"/>
    <w:rsid w:val="00667E9D"/>
    <w:rsid w:val="00667ECD"/>
    <w:rsid w:val="00667FC7"/>
    <w:rsid w:val="00670107"/>
    <w:rsid w:val="006703A9"/>
    <w:rsid w:val="006703D6"/>
    <w:rsid w:val="00670900"/>
    <w:rsid w:val="00670D37"/>
    <w:rsid w:val="00670DFC"/>
    <w:rsid w:val="00671255"/>
    <w:rsid w:val="006712C7"/>
    <w:rsid w:val="0067167F"/>
    <w:rsid w:val="00671AC5"/>
    <w:rsid w:val="00671BBB"/>
    <w:rsid w:val="00671E23"/>
    <w:rsid w:val="00672039"/>
    <w:rsid w:val="00672218"/>
    <w:rsid w:val="0067270C"/>
    <w:rsid w:val="00672A04"/>
    <w:rsid w:val="00672DA2"/>
    <w:rsid w:val="00672EAA"/>
    <w:rsid w:val="00672EBE"/>
    <w:rsid w:val="00673049"/>
    <w:rsid w:val="00673161"/>
    <w:rsid w:val="0067330B"/>
    <w:rsid w:val="00673C68"/>
    <w:rsid w:val="0067432E"/>
    <w:rsid w:val="0067438E"/>
    <w:rsid w:val="00674A88"/>
    <w:rsid w:val="0067509F"/>
    <w:rsid w:val="00675144"/>
    <w:rsid w:val="00675794"/>
    <w:rsid w:val="00675901"/>
    <w:rsid w:val="00675A4E"/>
    <w:rsid w:val="00675AFA"/>
    <w:rsid w:val="00675F4A"/>
    <w:rsid w:val="0067603D"/>
    <w:rsid w:val="0067604E"/>
    <w:rsid w:val="00676117"/>
    <w:rsid w:val="00676387"/>
    <w:rsid w:val="00676426"/>
    <w:rsid w:val="006769DC"/>
    <w:rsid w:val="00676B7C"/>
    <w:rsid w:val="00676BD9"/>
    <w:rsid w:val="00676D49"/>
    <w:rsid w:val="00676D7F"/>
    <w:rsid w:val="00676EF4"/>
    <w:rsid w:val="0067733F"/>
    <w:rsid w:val="006773A3"/>
    <w:rsid w:val="00677452"/>
    <w:rsid w:val="00677907"/>
    <w:rsid w:val="0067791E"/>
    <w:rsid w:val="00677B3B"/>
    <w:rsid w:val="00680254"/>
    <w:rsid w:val="006803A3"/>
    <w:rsid w:val="006803BA"/>
    <w:rsid w:val="006803D3"/>
    <w:rsid w:val="006805EE"/>
    <w:rsid w:val="00680697"/>
    <w:rsid w:val="00680C93"/>
    <w:rsid w:val="00680F63"/>
    <w:rsid w:val="006813C8"/>
    <w:rsid w:val="00681509"/>
    <w:rsid w:val="00681B65"/>
    <w:rsid w:val="00681BD8"/>
    <w:rsid w:val="00681C45"/>
    <w:rsid w:val="00681CBB"/>
    <w:rsid w:val="00681DBE"/>
    <w:rsid w:val="00681F14"/>
    <w:rsid w:val="00682160"/>
    <w:rsid w:val="0068276A"/>
    <w:rsid w:val="00682803"/>
    <w:rsid w:val="00682A34"/>
    <w:rsid w:val="00682B99"/>
    <w:rsid w:val="00682BC7"/>
    <w:rsid w:val="00682F51"/>
    <w:rsid w:val="00683042"/>
    <w:rsid w:val="006832C0"/>
    <w:rsid w:val="0068333F"/>
    <w:rsid w:val="00683642"/>
    <w:rsid w:val="00683A49"/>
    <w:rsid w:val="00683B84"/>
    <w:rsid w:val="00684059"/>
    <w:rsid w:val="00684719"/>
    <w:rsid w:val="006847F7"/>
    <w:rsid w:val="00685039"/>
    <w:rsid w:val="0068504D"/>
    <w:rsid w:val="0068549E"/>
    <w:rsid w:val="0068576A"/>
    <w:rsid w:val="00685A89"/>
    <w:rsid w:val="00685CD6"/>
    <w:rsid w:val="00686029"/>
    <w:rsid w:val="006861FF"/>
    <w:rsid w:val="00686739"/>
    <w:rsid w:val="0068681E"/>
    <w:rsid w:val="0068685C"/>
    <w:rsid w:val="00687174"/>
    <w:rsid w:val="006871AF"/>
    <w:rsid w:val="006874F8"/>
    <w:rsid w:val="0068751C"/>
    <w:rsid w:val="00687739"/>
    <w:rsid w:val="00687EE9"/>
    <w:rsid w:val="0069060E"/>
    <w:rsid w:val="00690B44"/>
    <w:rsid w:val="00690E3D"/>
    <w:rsid w:val="00690E92"/>
    <w:rsid w:val="00690EF8"/>
    <w:rsid w:val="00691020"/>
    <w:rsid w:val="00691143"/>
    <w:rsid w:val="006911CC"/>
    <w:rsid w:val="006912A2"/>
    <w:rsid w:val="0069130D"/>
    <w:rsid w:val="00691410"/>
    <w:rsid w:val="00691446"/>
    <w:rsid w:val="0069147C"/>
    <w:rsid w:val="0069154A"/>
    <w:rsid w:val="006917EB"/>
    <w:rsid w:val="00691929"/>
    <w:rsid w:val="00691ABC"/>
    <w:rsid w:val="00691CBE"/>
    <w:rsid w:val="00691E9D"/>
    <w:rsid w:val="00691F30"/>
    <w:rsid w:val="00691F5F"/>
    <w:rsid w:val="00692011"/>
    <w:rsid w:val="006923B1"/>
    <w:rsid w:val="006923C9"/>
    <w:rsid w:val="006925B9"/>
    <w:rsid w:val="00692858"/>
    <w:rsid w:val="00692CFA"/>
    <w:rsid w:val="00692FFB"/>
    <w:rsid w:val="0069307A"/>
    <w:rsid w:val="00693280"/>
    <w:rsid w:val="0069396B"/>
    <w:rsid w:val="00693B5F"/>
    <w:rsid w:val="00693BF3"/>
    <w:rsid w:val="00693CDD"/>
    <w:rsid w:val="00693DBF"/>
    <w:rsid w:val="00693F15"/>
    <w:rsid w:val="00694041"/>
    <w:rsid w:val="006940BF"/>
    <w:rsid w:val="006940C2"/>
    <w:rsid w:val="0069427B"/>
    <w:rsid w:val="00694375"/>
    <w:rsid w:val="0069479A"/>
    <w:rsid w:val="00694838"/>
    <w:rsid w:val="00694901"/>
    <w:rsid w:val="00694BFA"/>
    <w:rsid w:val="00694C49"/>
    <w:rsid w:val="00694EBF"/>
    <w:rsid w:val="00695001"/>
    <w:rsid w:val="00695068"/>
    <w:rsid w:val="006951B6"/>
    <w:rsid w:val="006953D6"/>
    <w:rsid w:val="0069552E"/>
    <w:rsid w:val="006957AF"/>
    <w:rsid w:val="00695BB1"/>
    <w:rsid w:val="00696093"/>
    <w:rsid w:val="006965EB"/>
    <w:rsid w:val="006966E0"/>
    <w:rsid w:val="006967B6"/>
    <w:rsid w:val="0069695C"/>
    <w:rsid w:val="00696A47"/>
    <w:rsid w:val="00696AF5"/>
    <w:rsid w:val="00696D47"/>
    <w:rsid w:val="00696DC7"/>
    <w:rsid w:val="00696F73"/>
    <w:rsid w:val="00697321"/>
    <w:rsid w:val="006975EB"/>
    <w:rsid w:val="00697625"/>
    <w:rsid w:val="00697714"/>
    <w:rsid w:val="0069774E"/>
    <w:rsid w:val="00697851"/>
    <w:rsid w:val="00697EF0"/>
    <w:rsid w:val="006A0414"/>
    <w:rsid w:val="006A0528"/>
    <w:rsid w:val="006A0791"/>
    <w:rsid w:val="006A096E"/>
    <w:rsid w:val="006A0A1C"/>
    <w:rsid w:val="006A0AB7"/>
    <w:rsid w:val="006A0B3A"/>
    <w:rsid w:val="006A0BD6"/>
    <w:rsid w:val="006A0F7C"/>
    <w:rsid w:val="006A0FC9"/>
    <w:rsid w:val="006A1158"/>
    <w:rsid w:val="006A1354"/>
    <w:rsid w:val="006A13C3"/>
    <w:rsid w:val="006A1665"/>
    <w:rsid w:val="006A1847"/>
    <w:rsid w:val="006A198D"/>
    <w:rsid w:val="006A1B3E"/>
    <w:rsid w:val="006A2084"/>
    <w:rsid w:val="006A21EA"/>
    <w:rsid w:val="006A2961"/>
    <w:rsid w:val="006A2A7A"/>
    <w:rsid w:val="006A2AFA"/>
    <w:rsid w:val="006A2B44"/>
    <w:rsid w:val="006A301E"/>
    <w:rsid w:val="006A3141"/>
    <w:rsid w:val="006A341E"/>
    <w:rsid w:val="006A36A4"/>
    <w:rsid w:val="006A36E8"/>
    <w:rsid w:val="006A3AC1"/>
    <w:rsid w:val="006A3BCE"/>
    <w:rsid w:val="006A3F8C"/>
    <w:rsid w:val="006A4049"/>
    <w:rsid w:val="006A42A0"/>
    <w:rsid w:val="006A43D9"/>
    <w:rsid w:val="006A43E2"/>
    <w:rsid w:val="006A44B7"/>
    <w:rsid w:val="006A471A"/>
    <w:rsid w:val="006A472B"/>
    <w:rsid w:val="006A4813"/>
    <w:rsid w:val="006A49BC"/>
    <w:rsid w:val="006A4D91"/>
    <w:rsid w:val="006A5057"/>
    <w:rsid w:val="006A5081"/>
    <w:rsid w:val="006A53F7"/>
    <w:rsid w:val="006A544E"/>
    <w:rsid w:val="006A55A0"/>
    <w:rsid w:val="006A56A0"/>
    <w:rsid w:val="006A56EA"/>
    <w:rsid w:val="006A58EA"/>
    <w:rsid w:val="006A5A2A"/>
    <w:rsid w:val="006A5A7B"/>
    <w:rsid w:val="006A5BF7"/>
    <w:rsid w:val="006A6276"/>
    <w:rsid w:val="006A63FA"/>
    <w:rsid w:val="006A65DF"/>
    <w:rsid w:val="006A669E"/>
    <w:rsid w:val="006A6709"/>
    <w:rsid w:val="006A6786"/>
    <w:rsid w:val="006A699C"/>
    <w:rsid w:val="006A6B97"/>
    <w:rsid w:val="006A6DC3"/>
    <w:rsid w:val="006A6DFE"/>
    <w:rsid w:val="006A6E02"/>
    <w:rsid w:val="006A6EA9"/>
    <w:rsid w:val="006A6FD9"/>
    <w:rsid w:val="006A71AF"/>
    <w:rsid w:val="006A74F1"/>
    <w:rsid w:val="006A7755"/>
    <w:rsid w:val="006A7800"/>
    <w:rsid w:val="006A7888"/>
    <w:rsid w:val="006A7965"/>
    <w:rsid w:val="006A7A67"/>
    <w:rsid w:val="006A7B74"/>
    <w:rsid w:val="006A7F0F"/>
    <w:rsid w:val="006B06E2"/>
    <w:rsid w:val="006B0894"/>
    <w:rsid w:val="006B0914"/>
    <w:rsid w:val="006B0ACD"/>
    <w:rsid w:val="006B0D0E"/>
    <w:rsid w:val="006B0FA5"/>
    <w:rsid w:val="006B10D2"/>
    <w:rsid w:val="006B14AB"/>
    <w:rsid w:val="006B15A2"/>
    <w:rsid w:val="006B1747"/>
    <w:rsid w:val="006B1781"/>
    <w:rsid w:val="006B184B"/>
    <w:rsid w:val="006B1AEF"/>
    <w:rsid w:val="006B1E1B"/>
    <w:rsid w:val="006B20B0"/>
    <w:rsid w:val="006B2102"/>
    <w:rsid w:val="006B21B9"/>
    <w:rsid w:val="006B2251"/>
    <w:rsid w:val="006B2257"/>
    <w:rsid w:val="006B2306"/>
    <w:rsid w:val="006B24C1"/>
    <w:rsid w:val="006B2858"/>
    <w:rsid w:val="006B2AE8"/>
    <w:rsid w:val="006B2B84"/>
    <w:rsid w:val="006B2C42"/>
    <w:rsid w:val="006B3079"/>
    <w:rsid w:val="006B3227"/>
    <w:rsid w:val="006B332D"/>
    <w:rsid w:val="006B33A7"/>
    <w:rsid w:val="006B345E"/>
    <w:rsid w:val="006B3565"/>
    <w:rsid w:val="006B3683"/>
    <w:rsid w:val="006B3719"/>
    <w:rsid w:val="006B3918"/>
    <w:rsid w:val="006B422F"/>
    <w:rsid w:val="006B428C"/>
    <w:rsid w:val="006B432F"/>
    <w:rsid w:val="006B44BD"/>
    <w:rsid w:val="006B4556"/>
    <w:rsid w:val="006B47D8"/>
    <w:rsid w:val="006B4948"/>
    <w:rsid w:val="006B4A1F"/>
    <w:rsid w:val="006B4A7C"/>
    <w:rsid w:val="006B4ADB"/>
    <w:rsid w:val="006B4BBE"/>
    <w:rsid w:val="006B5132"/>
    <w:rsid w:val="006B5248"/>
    <w:rsid w:val="006B52D3"/>
    <w:rsid w:val="006B5376"/>
    <w:rsid w:val="006B5B04"/>
    <w:rsid w:val="006B5B93"/>
    <w:rsid w:val="006B5D80"/>
    <w:rsid w:val="006B5DD1"/>
    <w:rsid w:val="006B5ECA"/>
    <w:rsid w:val="006B6517"/>
    <w:rsid w:val="006B65BA"/>
    <w:rsid w:val="006B667C"/>
    <w:rsid w:val="006B6697"/>
    <w:rsid w:val="006B6819"/>
    <w:rsid w:val="006B6B8A"/>
    <w:rsid w:val="006B6EA2"/>
    <w:rsid w:val="006B6EDB"/>
    <w:rsid w:val="006B6F41"/>
    <w:rsid w:val="006B701D"/>
    <w:rsid w:val="006B70A3"/>
    <w:rsid w:val="006B7101"/>
    <w:rsid w:val="006B736E"/>
    <w:rsid w:val="006B73BB"/>
    <w:rsid w:val="006B7535"/>
    <w:rsid w:val="006B7626"/>
    <w:rsid w:val="006B7AEA"/>
    <w:rsid w:val="006B7B0D"/>
    <w:rsid w:val="006B7BE9"/>
    <w:rsid w:val="006B7CA9"/>
    <w:rsid w:val="006B7EB7"/>
    <w:rsid w:val="006C0008"/>
    <w:rsid w:val="006C002C"/>
    <w:rsid w:val="006C03BD"/>
    <w:rsid w:val="006C0A9F"/>
    <w:rsid w:val="006C0B3A"/>
    <w:rsid w:val="006C0B3F"/>
    <w:rsid w:val="006C0FDA"/>
    <w:rsid w:val="006C10D4"/>
    <w:rsid w:val="006C1162"/>
    <w:rsid w:val="006C12CE"/>
    <w:rsid w:val="006C130D"/>
    <w:rsid w:val="006C148D"/>
    <w:rsid w:val="006C152C"/>
    <w:rsid w:val="006C18F0"/>
    <w:rsid w:val="006C1969"/>
    <w:rsid w:val="006C1A33"/>
    <w:rsid w:val="006C1AE8"/>
    <w:rsid w:val="006C1ECD"/>
    <w:rsid w:val="006C1F4A"/>
    <w:rsid w:val="006C21B9"/>
    <w:rsid w:val="006C21E2"/>
    <w:rsid w:val="006C2232"/>
    <w:rsid w:val="006C2355"/>
    <w:rsid w:val="006C246A"/>
    <w:rsid w:val="006C2872"/>
    <w:rsid w:val="006C28A3"/>
    <w:rsid w:val="006C28D8"/>
    <w:rsid w:val="006C28FB"/>
    <w:rsid w:val="006C2C36"/>
    <w:rsid w:val="006C2C9B"/>
    <w:rsid w:val="006C3072"/>
    <w:rsid w:val="006C3078"/>
    <w:rsid w:val="006C32AB"/>
    <w:rsid w:val="006C381A"/>
    <w:rsid w:val="006C386D"/>
    <w:rsid w:val="006C389E"/>
    <w:rsid w:val="006C3AE6"/>
    <w:rsid w:val="006C3B0A"/>
    <w:rsid w:val="006C3B5F"/>
    <w:rsid w:val="006C3D71"/>
    <w:rsid w:val="006C3E3D"/>
    <w:rsid w:val="006C3F4B"/>
    <w:rsid w:val="006C3F88"/>
    <w:rsid w:val="006C421E"/>
    <w:rsid w:val="006C4755"/>
    <w:rsid w:val="006C483C"/>
    <w:rsid w:val="006C4A9B"/>
    <w:rsid w:val="006C4B86"/>
    <w:rsid w:val="006C4BA3"/>
    <w:rsid w:val="006C4D90"/>
    <w:rsid w:val="006C4EE5"/>
    <w:rsid w:val="006C5044"/>
    <w:rsid w:val="006C54B3"/>
    <w:rsid w:val="006C56D7"/>
    <w:rsid w:val="006C5756"/>
    <w:rsid w:val="006C57DD"/>
    <w:rsid w:val="006C5964"/>
    <w:rsid w:val="006C5C34"/>
    <w:rsid w:val="006C6094"/>
    <w:rsid w:val="006C656F"/>
    <w:rsid w:val="006C6607"/>
    <w:rsid w:val="006C67CF"/>
    <w:rsid w:val="006C6EE6"/>
    <w:rsid w:val="006C6FA6"/>
    <w:rsid w:val="006C7075"/>
    <w:rsid w:val="006C7CCD"/>
    <w:rsid w:val="006C7E91"/>
    <w:rsid w:val="006C7ECA"/>
    <w:rsid w:val="006D050E"/>
    <w:rsid w:val="006D055E"/>
    <w:rsid w:val="006D0617"/>
    <w:rsid w:val="006D06D9"/>
    <w:rsid w:val="006D09A3"/>
    <w:rsid w:val="006D0BF0"/>
    <w:rsid w:val="006D0C05"/>
    <w:rsid w:val="006D0C7D"/>
    <w:rsid w:val="006D1168"/>
    <w:rsid w:val="006D1296"/>
    <w:rsid w:val="006D142B"/>
    <w:rsid w:val="006D1914"/>
    <w:rsid w:val="006D1BD1"/>
    <w:rsid w:val="006D1D31"/>
    <w:rsid w:val="006D1FDA"/>
    <w:rsid w:val="006D2019"/>
    <w:rsid w:val="006D2034"/>
    <w:rsid w:val="006D231F"/>
    <w:rsid w:val="006D2384"/>
    <w:rsid w:val="006D2430"/>
    <w:rsid w:val="006D2482"/>
    <w:rsid w:val="006D256E"/>
    <w:rsid w:val="006D2A20"/>
    <w:rsid w:val="006D2B21"/>
    <w:rsid w:val="006D2D88"/>
    <w:rsid w:val="006D2F20"/>
    <w:rsid w:val="006D2F7B"/>
    <w:rsid w:val="006D332B"/>
    <w:rsid w:val="006D3531"/>
    <w:rsid w:val="006D3709"/>
    <w:rsid w:val="006D375A"/>
    <w:rsid w:val="006D3780"/>
    <w:rsid w:val="006D39E7"/>
    <w:rsid w:val="006D3AD8"/>
    <w:rsid w:val="006D3C6A"/>
    <w:rsid w:val="006D3DF7"/>
    <w:rsid w:val="006D4505"/>
    <w:rsid w:val="006D4902"/>
    <w:rsid w:val="006D4B39"/>
    <w:rsid w:val="006D4BAC"/>
    <w:rsid w:val="006D4D15"/>
    <w:rsid w:val="006D4D68"/>
    <w:rsid w:val="006D4FF0"/>
    <w:rsid w:val="006D5029"/>
    <w:rsid w:val="006D5579"/>
    <w:rsid w:val="006D5DAA"/>
    <w:rsid w:val="006D5F09"/>
    <w:rsid w:val="006D60B1"/>
    <w:rsid w:val="006D6796"/>
    <w:rsid w:val="006D67B0"/>
    <w:rsid w:val="006D6C39"/>
    <w:rsid w:val="006D6C57"/>
    <w:rsid w:val="006D7035"/>
    <w:rsid w:val="006D70B2"/>
    <w:rsid w:val="006D72C1"/>
    <w:rsid w:val="006D73A0"/>
    <w:rsid w:val="006D7602"/>
    <w:rsid w:val="006D7677"/>
    <w:rsid w:val="006D77B5"/>
    <w:rsid w:val="006D7A7E"/>
    <w:rsid w:val="006D7B74"/>
    <w:rsid w:val="006D7C08"/>
    <w:rsid w:val="006D7D5E"/>
    <w:rsid w:val="006D7FCE"/>
    <w:rsid w:val="006E00B4"/>
    <w:rsid w:val="006E035D"/>
    <w:rsid w:val="006E0693"/>
    <w:rsid w:val="006E07C6"/>
    <w:rsid w:val="006E0820"/>
    <w:rsid w:val="006E082E"/>
    <w:rsid w:val="006E0A66"/>
    <w:rsid w:val="006E0A78"/>
    <w:rsid w:val="006E0AB9"/>
    <w:rsid w:val="006E0C0E"/>
    <w:rsid w:val="006E0F0D"/>
    <w:rsid w:val="006E0F89"/>
    <w:rsid w:val="006E1076"/>
    <w:rsid w:val="006E14FA"/>
    <w:rsid w:val="006E155F"/>
    <w:rsid w:val="006E15E4"/>
    <w:rsid w:val="006E1979"/>
    <w:rsid w:val="006E1C2D"/>
    <w:rsid w:val="006E2195"/>
    <w:rsid w:val="006E21D5"/>
    <w:rsid w:val="006E2883"/>
    <w:rsid w:val="006E2A43"/>
    <w:rsid w:val="006E2CDC"/>
    <w:rsid w:val="006E305F"/>
    <w:rsid w:val="006E32F2"/>
    <w:rsid w:val="006E37AE"/>
    <w:rsid w:val="006E3D3E"/>
    <w:rsid w:val="006E413D"/>
    <w:rsid w:val="006E427C"/>
    <w:rsid w:val="006E42FC"/>
    <w:rsid w:val="006E496E"/>
    <w:rsid w:val="006E4EE9"/>
    <w:rsid w:val="006E507E"/>
    <w:rsid w:val="006E5341"/>
    <w:rsid w:val="006E544D"/>
    <w:rsid w:val="006E5702"/>
    <w:rsid w:val="006E5878"/>
    <w:rsid w:val="006E5BD4"/>
    <w:rsid w:val="006E5DC6"/>
    <w:rsid w:val="006E5F12"/>
    <w:rsid w:val="006E5F5F"/>
    <w:rsid w:val="006E5F63"/>
    <w:rsid w:val="006E612F"/>
    <w:rsid w:val="006E6284"/>
    <w:rsid w:val="006E6A45"/>
    <w:rsid w:val="006E6AED"/>
    <w:rsid w:val="006E6DDB"/>
    <w:rsid w:val="006E6E56"/>
    <w:rsid w:val="006E6EA7"/>
    <w:rsid w:val="006E6FC8"/>
    <w:rsid w:val="006E6FF9"/>
    <w:rsid w:val="006E7087"/>
    <w:rsid w:val="006E7097"/>
    <w:rsid w:val="006E723D"/>
    <w:rsid w:val="006E7691"/>
    <w:rsid w:val="006E783C"/>
    <w:rsid w:val="006E78CD"/>
    <w:rsid w:val="006E7B46"/>
    <w:rsid w:val="006F00F1"/>
    <w:rsid w:val="006F0231"/>
    <w:rsid w:val="006F0410"/>
    <w:rsid w:val="006F04E2"/>
    <w:rsid w:val="006F075F"/>
    <w:rsid w:val="006F0812"/>
    <w:rsid w:val="006F08BB"/>
    <w:rsid w:val="006F0F36"/>
    <w:rsid w:val="006F10C7"/>
    <w:rsid w:val="006F125F"/>
    <w:rsid w:val="006F1284"/>
    <w:rsid w:val="006F174B"/>
    <w:rsid w:val="006F1C10"/>
    <w:rsid w:val="006F1C68"/>
    <w:rsid w:val="006F1D98"/>
    <w:rsid w:val="006F2041"/>
    <w:rsid w:val="006F21E1"/>
    <w:rsid w:val="006F2376"/>
    <w:rsid w:val="006F2397"/>
    <w:rsid w:val="006F25FA"/>
    <w:rsid w:val="006F260D"/>
    <w:rsid w:val="006F261B"/>
    <w:rsid w:val="006F26E5"/>
    <w:rsid w:val="006F287E"/>
    <w:rsid w:val="006F2884"/>
    <w:rsid w:val="006F28E4"/>
    <w:rsid w:val="006F2B75"/>
    <w:rsid w:val="006F2CE7"/>
    <w:rsid w:val="006F316D"/>
    <w:rsid w:val="006F351B"/>
    <w:rsid w:val="006F3878"/>
    <w:rsid w:val="006F3B10"/>
    <w:rsid w:val="006F3FCF"/>
    <w:rsid w:val="006F40B4"/>
    <w:rsid w:val="006F4241"/>
    <w:rsid w:val="006F458B"/>
    <w:rsid w:val="006F4D16"/>
    <w:rsid w:val="006F4DBB"/>
    <w:rsid w:val="006F4E58"/>
    <w:rsid w:val="006F4F99"/>
    <w:rsid w:val="006F4FB2"/>
    <w:rsid w:val="006F509B"/>
    <w:rsid w:val="006F51D9"/>
    <w:rsid w:val="006F5360"/>
    <w:rsid w:val="006F544D"/>
    <w:rsid w:val="006F5A95"/>
    <w:rsid w:val="006F63BB"/>
    <w:rsid w:val="006F65A3"/>
    <w:rsid w:val="006F6658"/>
    <w:rsid w:val="006F6919"/>
    <w:rsid w:val="006F6CA7"/>
    <w:rsid w:val="006F6CD4"/>
    <w:rsid w:val="006F722B"/>
    <w:rsid w:val="006F7235"/>
    <w:rsid w:val="006F7AE7"/>
    <w:rsid w:val="006F7BB5"/>
    <w:rsid w:val="006F7C25"/>
    <w:rsid w:val="006F7C62"/>
    <w:rsid w:val="006F7CC2"/>
    <w:rsid w:val="0070061E"/>
    <w:rsid w:val="0070095E"/>
    <w:rsid w:val="007009AF"/>
    <w:rsid w:val="00700A08"/>
    <w:rsid w:val="00700B2F"/>
    <w:rsid w:val="00700C65"/>
    <w:rsid w:val="00700F51"/>
    <w:rsid w:val="00700F9A"/>
    <w:rsid w:val="00700FF2"/>
    <w:rsid w:val="007010C2"/>
    <w:rsid w:val="0070158B"/>
    <w:rsid w:val="00701904"/>
    <w:rsid w:val="00701CB3"/>
    <w:rsid w:val="007021EE"/>
    <w:rsid w:val="007023AA"/>
    <w:rsid w:val="007023DA"/>
    <w:rsid w:val="0070243D"/>
    <w:rsid w:val="00702B24"/>
    <w:rsid w:val="00702B2B"/>
    <w:rsid w:val="00702F8A"/>
    <w:rsid w:val="00702FA2"/>
    <w:rsid w:val="00702FFF"/>
    <w:rsid w:val="00703360"/>
    <w:rsid w:val="007034C9"/>
    <w:rsid w:val="007039E3"/>
    <w:rsid w:val="00703A2D"/>
    <w:rsid w:val="00703A58"/>
    <w:rsid w:val="00703A77"/>
    <w:rsid w:val="00703AFA"/>
    <w:rsid w:val="00703FA2"/>
    <w:rsid w:val="0070408A"/>
    <w:rsid w:val="0070418B"/>
    <w:rsid w:val="0070462E"/>
    <w:rsid w:val="00704780"/>
    <w:rsid w:val="007047CE"/>
    <w:rsid w:val="00704E2E"/>
    <w:rsid w:val="00704F58"/>
    <w:rsid w:val="007053A7"/>
    <w:rsid w:val="007056A5"/>
    <w:rsid w:val="00705849"/>
    <w:rsid w:val="00705A06"/>
    <w:rsid w:val="00705BF4"/>
    <w:rsid w:val="00705DD0"/>
    <w:rsid w:val="00705EFF"/>
    <w:rsid w:val="00706376"/>
    <w:rsid w:val="0070647F"/>
    <w:rsid w:val="00706560"/>
    <w:rsid w:val="0070660F"/>
    <w:rsid w:val="00706636"/>
    <w:rsid w:val="00706903"/>
    <w:rsid w:val="00706988"/>
    <w:rsid w:val="007069A1"/>
    <w:rsid w:val="00706C7B"/>
    <w:rsid w:val="00706D2B"/>
    <w:rsid w:val="00706F88"/>
    <w:rsid w:val="00706F9D"/>
    <w:rsid w:val="007070E1"/>
    <w:rsid w:val="00707244"/>
    <w:rsid w:val="00707305"/>
    <w:rsid w:val="0070752D"/>
    <w:rsid w:val="007075EE"/>
    <w:rsid w:val="00707833"/>
    <w:rsid w:val="0070792E"/>
    <w:rsid w:val="0070797D"/>
    <w:rsid w:val="007079B1"/>
    <w:rsid w:val="00707C68"/>
    <w:rsid w:val="00707CD5"/>
    <w:rsid w:val="00707E16"/>
    <w:rsid w:val="0071008C"/>
    <w:rsid w:val="007103A8"/>
    <w:rsid w:val="007104A6"/>
    <w:rsid w:val="00710612"/>
    <w:rsid w:val="007108C1"/>
    <w:rsid w:val="007108CE"/>
    <w:rsid w:val="00710900"/>
    <w:rsid w:val="00710C20"/>
    <w:rsid w:val="00710C90"/>
    <w:rsid w:val="00710EB5"/>
    <w:rsid w:val="0071187B"/>
    <w:rsid w:val="00711BE3"/>
    <w:rsid w:val="00712005"/>
    <w:rsid w:val="0071222F"/>
    <w:rsid w:val="0071231E"/>
    <w:rsid w:val="0071232E"/>
    <w:rsid w:val="007124C5"/>
    <w:rsid w:val="00712622"/>
    <w:rsid w:val="007127B3"/>
    <w:rsid w:val="00712FBB"/>
    <w:rsid w:val="00713211"/>
    <w:rsid w:val="007132EE"/>
    <w:rsid w:val="007132FD"/>
    <w:rsid w:val="0071346F"/>
    <w:rsid w:val="00713711"/>
    <w:rsid w:val="00713DEF"/>
    <w:rsid w:val="00713E3F"/>
    <w:rsid w:val="00714010"/>
    <w:rsid w:val="0071433C"/>
    <w:rsid w:val="007143D2"/>
    <w:rsid w:val="0071443C"/>
    <w:rsid w:val="0071450A"/>
    <w:rsid w:val="007145B4"/>
    <w:rsid w:val="0071483F"/>
    <w:rsid w:val="00714906"/>
    <w:rsid w:val="007149F5"/>
    <w:rsid w:val="00714CAE"/>
    <w:rsid w:val="00714EE1"/>
    <w:rsid w:val="0071514E"/>
    <w:rsid w:val="0071539F"/>
    <w:rsid w:val="007153C3"/>
    <w:rsid w:val="00715492"/>
    <w:rsid w:val="00715AE6"/>
    <w:rsid w:val="00715DA7"/>
    <w:rsid w:val="00715DCC"/>
    <w:rsid w:val="00715E8D"/>
    <w:rsid w:val="00715EF4"/>
    <w:rsid w:val="00715FE5"/>
    <w:rsid w:val="00716013"/>
    <w:rsid w:val="00716095"/>
    <w:rsid w:val="00716199"/>
    <w:rsid w:val="0071626C"/>
    <w:rsid w:val="00716A7C"/>
    <w:rsid w:val="00716DC9"/>
    <w:rsid w:val="00716DE3"/>
    <w:rsid w:val="00716EC5"/>
    <w:rsid w:val="00716F0A"/>
    <w:rsid w:val="00716F34"/>
    <w:rsid w:val="00716FD6"/>
    <w:rsid w:val="00717041"/>
    <w:rsid w:val="00717420"/>
    <w:rsid w:val="007174FE"/>
    <w:rsid w:val="00717677"/>
    <w:rsid w:val="007202BA"/>
    <w:rsid w:val="0072037C"/>
    <w:rsid w:val="0072041F"/>
    <w:rsid w:val="00720510"/>
    <w:rsid w:val="00720638"/>
    <w:rsid w:val="00720817"/>
    <w:rsid w:val="00720922"/>
    <w:rsid w:val="0072096D"/>
    <w:rsid w:val="00720A73"/>
    <w:rsid w:val="00720F49"/>
    <w:rsid w:val="0072117A"/>
    <w:rsid w:val="00721327"/>
    <w:rsid w:val="0072147A"/>
    <w:rsid w:val="00721590"/>
    <w:rsid w:val="00721733"/>
    <w:rsid w:val="00721755"/>
    <w:rsid w:val="007217F0"/>
    <w:rsid w:val="00721A5B"/>
    <w:rsid w:val="00721AA5"/>
    <w:rsid w:val="00721C81"/>
    <w:rsid w:val="00721D83"/>
    <w:rsid w:val="007220D6"/>
    <w:rsid w:val="007223EF"/>
    <w:rsid w:val="00722425"/>
    <w:rsid w:val="00722909"/>
    <w:rsid w:val="007229AB"/>
    <w:rsid w:val="00722E5A"/>
    <w:rsid w:val="0072343C"/>
    <w:rsid w:val="007237EA"/>
    <w:rsid w:val="00723B04"/>
    <w:rsid w:val="00723C15"/>
    <w:rsid w:val="00723E8F"/>
    <w:rsid w:val="0072407B"/>
    <w:rsid w:val="00724543"/>
    <w:rsid w:val="00724709"/>
    <w:rsid w:val="007249BD"/>
    <w:rsid w:val="00724A55"/>
    <w:rsid w:val="00724B93"/>
    <w:rsid w:val="00724D36"/>
    <w:rsid w:val="00724DDC"/>
    <w:rsid w:val="0072520B"/>
    <w:rsid w:val="00725607"/>
    <w:rsid w:val="0072582A"/>
    <w:rsid w:val="007258FE"/>
    <w:rsid w:val="00725BD3"/>
    <w:rsid w:val="00725C39"/>
    <w:rsid w:val="007264F2"/>
    <w:rsid w:val="0072659E"/>
    <w:rsid w:val="00726643"/>
    <w:rsid w:val="00726777"/>
    <w:rsid w:val="00726898"/>
    <w:rsid w:val="00726D36"/>
    <w:rsid w:val="007271ED"/>
    <w:rsid w:val="0072720A"/>
    <w:rsid w:val="007273A7"/>
    <w:rsid w:val="0072746F"/>
    <w:rsid w:val="007274ED"/>
    <w:rsid w:val="007277FA"/>
    <w:rsid w:val="00727CBB"/>
    <w:rsid w:val="00727E34"/>
    <w:rsid w:val="00727F6E"/>
    <w:rsid w:val="00730261"/>
    <w:rsid w:val="00730745"/>
    <w:rsid w:val="00730CB2"/>
    <w:rsid w:val="00730E33"/>
    <w:rsid w:val="00730E37"/>
    <w:rsid w:val="00730E57"/>
    <w:rsid w:val="00730F36"/>
    <w:rsid w:val="00730F8D"/>
    <w:rsid w:val="00731003"/>
    <w:rsid w:val="00731080"/>
    <w:rsid w:val="007310CD"/>
    <w:rsid w:val="007312D0"/>
    <w:rsid w:val="007313BF"/>
    <w:rsid w:val="0073168F"/>
    <w:rsid w:val="00731822"/>
    <w:rsid w:val="00731901"/>
    <w:rsid w:val="00731915"/>
    <w:rsid w:val="00731C66"/>
    <w:rsid w:val="00731C9B"/>
    <w:rsid w:val="00731D02"/>
    <w:rsid w:val="00731D61"/>
    <w:rsid w:val="0073239A"/>
    <w:rsid w:val="007324BF"/>
    <w:rsid w:val="007327DC"/>
    <w:rsid w:val="007327F3"/>
    <w:rsid w:val="00732DE7"/>
    <w:rsid w:val="0073307F"/>
    <w:rsid w:val="00733168"/>
    <w:rsid w:val="00733218"/>
    <w:rsid w:val="00733230"/>
    <w:rsid w:val="007332A3"/>
    <w:rsid w:val="007332FC"/>
    <w:rsid w:val="007333AC"/>
    <w:rsid w:val="007337B7"/>
    <w:rsid w:val="00733DF5"/>
    <w:rsid w:val="00733EA0"/>
    <w:rsid w:val="00733EE8"/>
    <w:rsid w:val="00733F29"/>
    <w:rsid w:val="007340CC"/>
    <w:rsid w:val="007341F0"/>
    <w:rsid w:val="007349BF"/>
    <w:rsid w:val="00734C09"/>
    <w:rsid w:val="00734D88"/>
    <w:rsid w:val="00734DFD"/>
    <w:rsid w:val="00735380"/>
    <w:rsid w:val="007353C1"/>
    <w:rsid w:val="0073546A"/>
    <w:rsid w:val="00735AF4"/>
    <w:rsid w:val="00735DF7"/>
    <w:rsid w:val="00735F14"/>
    <w:rsid w:val="00735FDD"/>
    <w:rsid w:val="007360B4"/>
    <w:rsid w:val="0073628D"/>
    <w:rsid w:val="007364BC"/>
    <w:rsid w:val="007364BE"/>
    <w:rsid w:val="0073657A"/>
    <w:rsid w:val="007365DE"/>
    <w:rsid w:val="00736764"/>
    <w:rsid w:val="00736BE0"/>
    <w:rsid w:val="00736D99"/>
    <w:rsid w:val="00737335"/>
    <w:rsid w:val="0073734E"/>
    <w:rsid w:val="00737834"/>
    <w:rsid w:val="00737F3C"/>
    <w:rsid w:val="00737FC8"/>
    <w:rsid w:val="00740121"/>
    <w:rsid w:val="007405B0"/>
    <w:rsid w:val="007407DA"/>
    <w:rsid w:val="00740AF6"/>
    <w:rsid w:val="00740B03"/>
    <w:rsid w:val="00740BCB"/>
    <w:rsid w:val="007411E9"/>
    <w:rsid w:val="007414DD"/>
    <w:rsid w:val="00741D30"/>
    <w:rsid w:val="0074204B"/>
    <w:rsid w:val="00742152"/>
    <w:rsid w:val="00742153"/>
    <w:rsid w:val="007423A5"/>
    <w:rsid w:val="0074243D"/>
    <w:rsid w:val="00742484"/>
    <w:rsid w:val="0074273E"/>
    <w:rsid w:val="00742911"/>
    <w:rsid w:val="00742FF2"/>
    <w:rsid w:val="007430BD"/>
    <w:rsid w:val="0074316D"/>
    <w:rsid w:val="00743304"/>
    <w:rsid w:val="00743594"/>
    <w:rsid w:val="00743692"/>
    <w:rsid w:val="00743B00"/>
    <w:rsid w:val="00743ECC"/>
    <w:rsid w:val="0074401D"/>
    <w:rsid w:val="00744439"/>
    <w:rsid w:val="0074487A"/>
    <w:rsid w:val="007449AE"/>
    <w:rsid w:val="00744AA7"/>
    <w:rsid w:val="00744AFB"/>
    <w:rsid w:val="00744D20"/>
    <w:rsid w:val="00744DD4"/>
    <w:rsid w:val="00745233"/>
    <w:rsid w:val="00745449"/>
    <w:rsid w:val="00745475"/>
    <w:rsid w:val="0074548F"/>
    <w:rsid w:val="00745AE2"/>
    <w:rsid w:val="00745AEE"/>
    <w:rsid w:val="00745BC2"/>
    <w:rsid w:val="00745C31"/>
    <w:rsid w:val="00745D88"/>
    <w:rsid w:val="00745E66"/>
    <w:rsid w:val="00745ED5"/>
    <w:rsid w:val="0074613F"/>
    <w:rsid w:val="007462BD"/>
    <w:rsid w:val="00746F25"/>
    <w:rsid w:val="0074708F"/>
    <w:rsid w:val="007470F9"/>
    <w:rsid w:val="00747539"/>
    <w:rsid w:val="00747598"/>
    <w:rsid w:val="007476EB"/>
    <w:rsid w:val="00747936"/>
    <w:rsid w:val="00747F6F"/>
    <w:rsid w:val="00747FA4"/>
    <w:rsid w:val="007502BC"/>
    <w:rsid w:val="007504D8"/>
    <w:rsid w:val="00750645"/>
    <w:rsid w:val="007506AF"/>
    <w:rsid w:val="007506C8"/>
    <w:rsid w:val="00750A1C"/>
    <w:rsid w:val="00750BF4"/>
    <w:rsid w:val="00750D26"/>
    <w:rsid w:val="00750FF9"/>
    <w:rsid w:val="00751250"/>
    <w:rsid w:val="00751493"/>
    <w:rsid w:val="007514F9"/>
    <w:rsid w:val="0075155D"/>
    <w:rsid w:val="007515A7"/>
    <w:rsid w:val="00751AB1"/>
    <w:rsid w:val="00751C19"/>
    <w:rsid w:val="00751C6A"/>
    <w:rsid w:val="00751CD6"/>
    <w:rsid w:val="00751DF8"/>
    <w:rsid w:val="00751E98"/>
    <w:rsid w:val="00751FDF"/>
    <w:rsid w:val="00752127"/>
    <w:rsid w:val="007521F6"/>
    <w:rsid w:val="00752335"/>
    <w:rsid w:val="00752688"/>
    <w:rsid w:val="00752A32"/>
    <w:rsid w:val="00752AA3"/>
    <w:rsid w:val="00752B51"/>
    <w:rsid w:val="00752CCB"/>
    <w:rsid w:val="00752E5D"/>
    <w:rsid w:val="00753294"/>
    <w:rsid w:val="007534CF"/>
    <w:rsid w:val="0075357E"/>
    <w:rsid w:val="00753766"/>
    <w:rsid w:val="0075387C"/>
    <w:rsid w:val="00753BB3"/>
    <w:rsid w:val="00753EC6"/>
    <w:rsid w:val="00754568"/>
    <w:rsid w:val="00754595"/>
    <w:rsid w:val="00754667"/>
    <w:rsid w:val="0075499A"/>
    <w:rsid w:val="007549B4"/>
    <w:rsid w:val="00754B12"/>
    <w:rsid w:val="00754C3F"/>
    <w:rsid w:val="00754FBC"/>
    <w:rsid w:val="00754FE9"/>
    <w:rsid w:val="007550F8"/>
    <w:rsid w:val="007552D4"/>
    <w:rsid w:val="007554B9"/>
    <w:rsid w:val="007558A1"/>
    <w:rsid w:val="007559BB"/>
    <w:rsid w:val="00755A4A"/>
    <w:rsid w:val="0075606D"/>
    <w:rsid w:val="007561FC"/>
    <w:rsid w:val="007562E8"/>
    <w:rsid w:val="00756395"/>
    <w:rsid w:val="00756490"/>
    <w:rsid w:val="007566CF"/>
    <w:rsid w:val="007569E5"/>
    <w:rsid w:val="00756C80"/>
    <w:rsid w:val="00756C85"/>
    <w:rsid w:val="00756CE3"/>
    <w:rsid w:val="00757014"/>
    <w:rsid w:val="00757439"/>
    <w:rsid w:val="0075760A"/>
    <w:rsid w:val="007576E0"/>
    <w:rsid w:val="0075785A"/>
    <w:rsid w:val="00757B4B"/>
    <w:rsid w:val="00757B52"/>
    <w:rsid w:val="00757D1D"/>
    <w:rsid w:val="0076002A"/>
    <w:rsid w:val="00760500"/>
    <w:rsid w:val="007605C2"/>
    <w:rsid w:val="00760639"/>
    <w:rsid w:val="007606B5"/>
    <w:rsid w:val="007608FC"/>
    <w:rsid w:val="0076091D"/>
    <w:rsid w:val="00760FE4"/>
    <w:rsid w:val="007610E4"/>
    <w:rsid w:val="007616A0"/>
    <w:rsid w:val="007618F0"/>
    <w:rsid w:val="007619C3"/>
    <w:rsid w:val="00762007"/>
    <w:rsid w:val="00762123"/>
    <w:rsid w:val="007622A3"/>
    <w:rsid w:val="0076232D"/>
    <w:rsid w:val="007628C1"/>
    <w:rsid w:val="00762929"/>
    <w:rsid w:val="00762A78"/>
    <w:rsid w:val="00762C21"/>
    <w:rsid w:val="00762CCF"/>
    <w:rsid w:val="007633D0"/>
    <w:rsid w:val="00763854"/>
    <w:rsid w:val="00763A5B"/>
    <w:rsid w:val="00763B63"/>
    <w:rsid w:val="00763B69"/>
    <w:rsid w:val="00763DFF"/>
    <w:rsid w:val="00763E27"/>
    <w:rsid w:val="00763E5C"/>
    <w:rsid w:val="00764166"/>
    <w:rsid w:val="0076437F"/>
    <w:rsid w:val="007646B4"/>
    <w:rsid w:val="00764717"/>
    <w:rsid w:val="007647B1"/>
    <w:rsid w:val="0076496C"/>
    <w:rsid w:val="00764BC7"/>
    <w:rsid w:val="00764E47"/>
    <w:rsid w:val="00764F23"/>
    <w:rsid w:val="00765083"/>
    <w:rsid w:val="00765261"/>
    <w:rsid w:val="007653CD"/>
    <w:rsid w:val="007653E1"/>
    <w:rsid w:val="007655A0"/>
    <w:rsid w:val="00765623"/>
    <w:rsid w:val="007658B1"/>
    <w:rsid w:val="00765BB1"/>
    <w:rsid w:val="00765C06"/>
    <w:rsid w:val="00765D15"/>
    <w:rsid w:val="00765E12"/>
    <w:rsid w:val="00765F0D"/>
    <w:rsid w:val="007664AF"/>
    <w:rsid w:val="007666B5"/>
    <w:rsid w:val="00766917"/>
    <w:rsid w:val="00766C38"/>
    <w:rsid w:val="0076746E"/>
    <w:rsid w:val="00767485"/>
    <w:rsid w:val="007676AF"/>
    <w:rsid w:val="00767950"/>
    <w:rsid w:val="00767B3C"/>
    <w:rsid w:val="00767C7B"/>
    <w:rsid w:val="00767CD5"/>
    <w:rsid w:val="00767E4C"/>
    <w:rsid w:val="007702B1"/>
    <w:rsid w:val="00770346"/>
    <w:rsid w:val="00770461"/>
    <w:rsid w:val="007705BA"/>
    <w:rsid w:val="0077073B"/>
    <w:rsid w:val="0077074E"/>
    <w:rsid w:val="00770869"/>
    <w:rsid w:val="00770C9F"/>
    <w:rsid w:val="00770F6E"/>
    <w:rsid w:val="00771125"/>
    <w:rsid w:val="00771283"/>
    <w:rsid w:val="0077134B"/>
    <w:rsid w:val="00771468"/>
    <w:rsid w:val="00771575"/>
    <w:rsid w:val="007715C3"/>
    <w:rsid w:val="00771742"/>
    <w:rsid w:val="00771B9C"/>
    <w:rsid w:val="00771BB6"/>
    <w:rsid w:val="00771C9F"/>
    <w:rsid w:val="00771E00"/>
    <w:rsid w:val="00771FC0"/>
    <w:rsid w:val="00772076"/>
    <w:rsid w:val="007720F6"/>
    <w:rsid w:val="0077215D"/>
    <w:rsid w:val="007721BC"/>
    <w:rsid w:val="00772438"/>
    <w:rsid w:val="007725DE"/>
    <w:rsid w:val="007726AF"/>
    <w:rsid w:val="007729CC"/>
    <w:rsid w:val="00772E9A"/>
    <w:rsid w:val="00772EAC"/>
    <w:rsid w:val="007732B0"/>
    <w:rsid w:val="007738B7"/>
    <w:rsid w:val="007738DC"/>
    <w:rsid w:val="00773ADF"/>
    <w:rsid w:val="00773DC0"/>
    <w:rsid w:val="00773F31"/>
    <w:rsid w:val="00774253"/>
    <w:rsid w:val="007743E2"/>
    <w:rsid w:val="0077441F"/>
    <w:rsid w:val="00774546"/>
    <w:rsid w:val="0077459B"/>
    <w:rsid w:val="007745C7"/>
    <w:rsid w:val="00774729"/>
    <w:rsid w:val="0077494D"/>
    <w:rsid w:val="00774CE5"/>
    <w:rsid w:val="00774DE7"/>
    <w:rsid w:val="00775073"/>
    <w:rsid w:val="007750FF"/>
    <w:rsid w:val="00775108"/>
    <w:rsid w:val="00775219"/>
    <w:rsid w:val="007753DE"/>
    <w:rsid w:val="007753FA"/>
    <w:rsid w:val="007754FC"/>
    <w:rsid w:val="0077561A"/>
    <w:rsid w:val="007758D8"/>
    <w:rsid w:val="00775D88"/>
    <w:rsid w:val="00776326"/>
    <w:rsid w:val="00776402"/>
    <w:rsid w:val="007764DA"/>
    <w:rsid w:val="007765B7"/>
    <w:rsid w:val="007768DE"/>
    <w:rsid w:val="00776A78"/>
    <w:rsid w:val="00776CFD"/>
    <w:rsid w:val="0077720C"/>
    <w:rsid w:val="00777236"/>
    <w:rsid w:val="00777301"/>
    <w:rsid w:val="0077750F"/>
    <w:rsid w:val="00777743"/>
    <w:rsid w:val="00777C13"/>
    <w:rsid w:val="00777DE1"/>
    <w:rsid w:val="00777E1B"/>
    <w:rsid w:val="00777E42"/>
    <w:rsid w:val="00777E81"/>
    <w:rsid w:val="00777F5F"/>
    <w:rsid w:val="007800B1"/>
    <w:rsid w:val="00780125"/>
    <w:rsid w:val="007802D4"/>
    <w:rsid w:val="00780402"/>
    <w:rsid w:val="00780609"/>
    <w:rsid w:val="00780639"/>
    <w:rsid w:val="00780739"/>
    <w:rsid w:val="00780A5B"/>
    <w:rsid w:val="00780D38"/>
    <w:rsid w:val="00780EFF"/>
    <w:rsid w:val="00781106"/>
    <w:rsid w:val="007811FE"/>
    <w:rsid w:val="007812E4"/>
    <w:rsid w:val="007815B0"/>
    <w:rsid w:val="00781649"/>
    <w:rsid w:val="007816C1"/>
    <w:rsid w:val="00781C1C"/>
    <w:rsid w:val="00781E32"/>
    <w:rsid w:val="007821FA"/>
    <w:rsid w:val="00782257"/>
    <w:rsid w:val="00782284"/>
    <w:rsid w:val="0078229A"/>
    <w:rsid w:val="007823AF"/>
    <w:rsid w:val="00782569"/>
    <w:rsid w:val="007825E7"/>
    <w:rsid w:val="0078267A"/>
    <w:rsid w:val="007826C1"/>
    <w:rsid w:val="007827DF"/>
    <w:rsid w:val="0078295B"/>
    <w:rsid w:val="00782988"/>
    <w:rsid w:val="00782BB3"/>
    <w:rsid w:val="0078305D"/>
    <w:rsid w:val="007832C6"/>
    <w:rsid w:val="0078351D"/>
    <w:rsid w:val="00783567"/>
    <w:rsid w:val="007835C3"/>
    <w:rsid w:val="00783776"/>
    <w:rsid w:val="0078399A"/>
    <w:rsid w:val="00783F35"/>
    <w:rsid w:val="007841CD"/>
    <w:rsid w:val="007842E7"/>
    <w:rsid w:val="007846C3"/>
    <w:rsid w:val="00784769"/>
    <w:rsid w:val="007849BC"/>
    <w:rsid w:val="00784B48"/>
    <w:rsid w:val="00784E73"/>
    <w:rsid w:val="00784EBE"/>
    <w:rsid w:val="00784FAE"/>
    <w:rsid w:val="00785548"/>
    <w:rsid w:val="00785F20"/>
    <w:rsid w:val="00785FBC"/>
    <w:rsid w:val="007862F3"/>
    <w:rsid w:val="0078657F"/>
    <w:rsid w:val="00786848"/>
    <w:rsid w:val="00786D86"/>
    <w:rsid w:val="00787AB8"/>
    <w:rsid w:val="007901A7"/>
    <w:rsid w:val="007901AD"/>
    <w:rsid w:val="007907CE"/>
    <w:rsid w:val="00790D5D"/>
    <w:rsid w:val="00790F63"/>
    <w:rsid w:val="00790FBC"/>
    <w:rsid w:val="00790FF3"/>
    <w:rsid w:val="00791344"/>
    <w:rsid w:val="00791549"/>
    <w:rsid w:val="007915D6"/>
    <w:rsid w:val="0079164E"/>
    <w:rsid w:val="00791A96"/>
    <w:rsid w:val="00791C6A"/>
    <w:rsid w:val="00791DA8"/>
    <w:rsid w:val="00791E9E"/>
    <w:rsid w:val="007922A9"/>
    <w:rsid w:val="0079230B"/>
    <w:rsid w:val="00792371"/>
    <w:rsid w:val="007927A7"/>
    <w:rsid w:val="00792805"/>
    <w:rsid w:val="007929DD"/>
    <w:rsid w:val="00792CA4"/>
    <w:rsid w:val="00792CAB"/>
    <w:rsid w:val="00792E08"/>
    <w:rsid w:val="00792F57"/>
    <w:rsid w:val="007930E9"/>
    <w:rsid w:val="007933F2"/>
    <w:rsid w:val="0079341A"/>
    <w:rsid w:val="007934B8"/>
    <w:rsid w:val="00793504"/>
    <w:rsid w:val="0079376E"/>
    <w:rsid w:val="00793A05"/>
    <w:rsid w:val="00793AC1"/>
    <w:rsid w:val="00793F08"/>
    <w:rsid w:val="00793F99"/>
    <w:rsid w:val="00794291"/>
    <w:rsid w:val="007949E0"/>
    <w:rsid w:val="00794A3C"/>
    <w:rsid w:val="00794CAE"/>
    <w:rsid w:val="00794DF6"/>
    <w:rsid w:val="00795366"/>
    <w:rsid w:val="007953CB"/>
    <w:rsid w:val="007957C1"/>
    <w:rsid w:val="007957F8"/>
    <w:rsid w:val="00795AF4"/>
    <w:rsid w:val="00795BCF"/>
    <w:rsid w:val="00795CF5"/>
    <w:rsid w:val="00795F87"/>
    <w:rsid w:val="00795FAC"/>
    <w:rsid w:val="00796186"/>
    <w:rsid w:val="00796239"/>
    <w:rsid w:val="00796300"/>
    <w:rsid w:val="0079634D"/>
    <w:rsid w:val="00796988"/>
    <w:rsid w:val="00796A88"/>
    <w:rsid w:val="00796C42"/>
    <w:rsid w:val="00796C5B"/>
    <w:rsid w:val="00796E19"/>
    <w:rsid w:val="007970BA"/>
    <w:rsid w:val="00797332"/>
    <w:rsid w:val="00797403"/>
    <w:rsid w:val="0079766B"/>
    <w:rsid w:val="00797697"/>
    <w:rsid w:val="0079787A"/>
    <w:rsid w:val="00797BA0"/>
    <w:rsid w:val="007A08F1"/>
    <w:rsid w:val="007A099D"/>
    <w:rsid w:val="007A0A82"/>
    <w:rsid w:val="007A0C81"/>
    <w:rsid w:val="007A0CB6"/>
    <w:rsid w:val="007A0CEE"/>
    <w:rsid w:val="007A10C3"/>
    <w:rsid w:val="007A1211"/>
    <w:rsid w:val="007A1271"/>
    <w:rsid w:val="007A1556"/>
    <w:rsid w:val="007A162B"/>
    <w:rsid w:val="007A1758"/>
    <w:rsid w:val="007A1AFD"/>
    <w:rsid w:val="007A2480"/>
    <w:rsid w:val="007A249D"/>
    <w:rsid w:val="007A2757"/>
    <w:rsid w:val="007A2767"/>
    <w:rsid w:val="007A2874"/>
    <w:rsid w:val="007A2C87"/>
    <w:rsid w:val="007A2CD1"/>
    <w:rsid w:val="007A2E6B"/>
    <w:rsid w:val="007A2E89"/>
    <w:rsid w:val="007A3049"/>
    <w:rsid w:val="007A30C3"/>
    <w:rsid w:val="007A30C6"/>
    <w:rsid w:val="007A30FC"/>
    <w:rsid w:val="007A3536"/>
    <w:rsid w:val="007A35CB"/>
    <w:rsid w:val="007A3796"/>
    <w:rsid w:val="007A3928"/>
    <w:rsid w:val="007A3A86"/>
    <w:rsid w:val="007A3CD0"/>
    <w:rsid w:val="007A3EF4"/>
    <w:rsid w:val="007A40B5"/>
    <w:rsid w:val="007A4122"/>
    <w:rsid w:val="007A4420"/>
    <w:rsid w:val="007A4506"/>
    <w:rsid w:val="007A45D7"/>
    <w:rsid w:val="007A472D"/>
    <w:rsid w:val="007A4784"/>
    <w:rsid w:val="007A4A6B"/>
    <w:rsid w:val="007A4B8E"/>
    <w:rsid w:val="007A5449"/>
    <w:rsid w:val="007A54BF"/>
    <w:rsid w:val="007A5655"/>
    <w:rsid w:val="007A589C"/>
    <w:rsid w:val="007A59C7"/>
    <w:rsid w:val="007A5A56"/>
    <w:rsid w:val="007A5C32"/>
    <w:rsid w:val="007A6250"/>
    <w:rsid w:val="007A62AF"/>
    <w:rsid w:val="007A6430"/>
    <w:rsid w:val="007A649E"/>
    <w:rsid w:val="007A6587"/>
    <w:rsid w:val="007A6737"/>
    <w:rsid w:val="007A6879"/>
    <w:rsid w:val="007A6CC7"/>
    <w:rsid w:val="007A6D4B"/>
    <w:rsid w:val="007A6DD4"/>
    <w:rsid w:val="007A6E02"/>
    <w:rsid w:val="007A6E2D"/>
    <w:rsid w:val="007A7010"/>
    <w:rsid w:val="007A7064"/>
    <w:rsid w:val="007A7323"/>
    <w:rsid w:val="007A7902"/>
    <w:rsid w:val="007A7B94"/>
    <w:rsid w:val="007A7E7B"/>
    <w:rsid w:val="007A7EE0"/>
    <w:rsid w:val="007B0215"/>
    <w:rsid w:val="007B04F0"/>
    <w:rsid w:val="007B083D"/>
    <w:rsid w:val="007B08DC"/>
    <w:rsid w:val="007B0AB2"/>
    <w:rsid w:val="007B0AC2"/>
    <w:rsid w:val="007B0B74"/>
    <w:rsid w:val="007B0B9B"/>
    <w:rsid w:val="007B0DA3"/>
    <w:rsid w:val="007B0F88"/>
    <w:rsid w:val="007B10C4"/>
    <w:rsid w:val="007B13F5"/>
    <w:rsid w:val="007B186C"/>
    <w:rsid w:val="007B1916"/>
    <w:rsid w:val="007B1CB9"/>
    <w:rsid w:val="007B1D07"/>
    <w:rsid w:val="007B1F4F"/>
    <w:rsid w:val="007B1F64"/>
    <w:rsid w:val="007B2081"/>
    <w:rsid w:val="007B2095"/>
    <w:rsid w:val="007B2163"/>
    <w:rsid w:val="007B22F5"/>
    <w:rsid w:val="007B23B7"/>
    <w:rsid w:val="007B2688"/>
    <w:rsid w:val="007B2691"/>
    <w:rsid w:val="007B28DF"/>
    <w:rsid w:val="007B2A26"/>
    <w:rsid w:val="007B2BB9"/>
    <w:rsid w:val="007B2DEA"/>
    <w:rsid w:val="007B2E29"/>
    <w:rsid w:val="007B2F68"/>
    <w:rsid w:val="007B2FF3"/>
    <w:rsid w:val="007B302A"/>
    <w:rsid w:val="007B3202"/>
    <w:rsid w:val="007B32DC"/>
    <w:rsid w:val="007B3396"/>
    <w:rsid w:val="007B3654"/>
    <w:rsid w:val="007B36E6"/>
    <w:rsid w:val="007B3844"/>
    <w:rsid w:val="007B3B7F"/>
    <w:rsid w:val="007B4029"/>
    <w:rsid w:val="007B4198"/>
    <w:rsid w:val="007B45C5"/>
    <w:rsid w:val="007B45F3"/>
    <w:rsid w:val="007B462A"/>
    <w:rsid w:val="007B4B07"/>
    <w:rsid w:val="007B4CE6"/>
    <w:rsid w:val="007B4DAF"/>
    <w:rsid w:val="007B4E34"/>
    <w:rsid w:val="007B5116"/>
    <w:rsid w:val="007B535C"/>
    <w:rsid w:val="007B5495"/>
    <w:rsid w:val="007B570A"/>
    <w:rsid w:val="007B5742"/>
    <w:rsid w:val="007B5779"/>
    <w:rsid w:val="007B5788"/>
    <w:rsid w:val="007B586B"/>
    <w:rsid w:val="007B58AB"/>
    <w:rsid w:val="007B5B3B"/>
    <w:rsid w:val="007B5ED8"/>
    <w:rsid w:val="007B5FA9"/>
    <w:rsid w:val="007B64D4"/>
    <w:rsid w:val="007B67E4"/>
    <w:rsid w:val="007B69B3"/>
    <w:rsid w:val="007B6AAE"/>
    <w:rsid w:val="007B6B66"/>
    <w:rsid w:val="007B6BDC"/>
    <w:rsid w:val="007B6E71"/>
    <w:rsid w:val="007B706F"/>
    <w:rsid w:val="007B718F"/>
    <w:rsid w:val="007B7497"/>
    <w:rsid w:val="007B764E"/>
    <w:rsid w:val="007B76DA"/>
    <w:rsid w:val="007B7780"/>
    <w:rsid w:val="007B796D"/>
    <w:rsid w:val="007B79F3"/>
    <w:rsid w:val="007B7AD5"/>
    <w:rsid w:val="007B7AD9"/>
    <w:rsid w:val="007B7B05"/>
    <w:rsid w:val="007B7F45"/>
    <w:rsid w:val="007B7F93"/>
    <w:rsid w:val="007B7FE7"/>
    <w:rsid w:val="007C0196"/>
    <w:rsid w:val="007C04C7"/>
    <w:rsid w:val="007C04EA"/>
    <w:rsid w:val="007C097A"/>
    <w:rsid w:val="007C0B8A"/>
    <w:rsid w:val="007C0E06"/>
    <w:rsid w:val="007C0F1E"/>
    <w:rsid w:val="007C10C4"/>
    <w:rsid w:val="007C10F7"/>
    <w:rsid w:val="007C1221"/>
    <w:rsid w:val="007C126F"/>
    <w:rsid w:val="007C151D"/>
    <w:rsid w:val="007C19E2"/>
    <w:rsid w:val="007C19EF"/>
    <w:rsid w:val="007C1DB0"/>
    <w:rsid w:val="007C21A3"/>
    <w:rsid w:val="007C22EC"/>
    <w:rsid w:val="007C2305"/>
    <w:rsid w:val="007C2314"/>
    <w:rsid w:val="007C2752"/>
    <w:rsid w:val="007C2D6B"/>
    <w:rsid w:val="007C2DB8"/>
    <w:rsid w:val="007C2EC1"/>
    <w:rsid w:val="007C333A"/>
    <w:rsid w:val="007C3417"/>
    <w:rsid w:val="007C34DB"/>
    <w:rsid w:val="007C36E3"/>
    <w:rsid w:val="007C3724"/>
    <w:rsid w:val="007C3783"/>
    <w:rsid w:val="007C39CE"/>
    <w:rsid w:val="007C3A80"/>
    <w:rsid w:val="007C3FE6"/>
    <w:rsid w:val="007C411F"/>
    <w:rsid w:val="007C4421"/>
    <w:rsid w:val="007C44D5"/>
    <w:rsid w:val="007C4750"/>
    <w:rsid w:val="007C4852"/>
    <w:rsid w:val="007C498F"/>
    <w:rsid w:val="007C4A00"/>
    <w:rsid w:val="007C4FB1"/>
    <w:rsid w:val="007C508A"/>
    <w:rsid w:val="007C50F4"/>
    <w:rsid w:val="007C546B"/>
    <w:rsid w:val="007C5881"/>
    <w:rsid w:val="007C5884"/>
    <w:rsid w:val="007C5E81"/>
    <w:rsid w:val="007C5FCE"/>
    <w:rsid w:val="007C5FEC"/>
    <w:rsid w:val="007C6428"/>
    <w:rsid w:val="007C6542"/>
    <w:rsid w:val="007C6C14"/>
    <w:rsid w:val="007C6C71"/>
    <w:rsid w:val="007C6D5A"/>
    <w:rsid w:val="007C71B5"/>
    <w:rsid w:val="007C72E3"/>
    <w:rsid w:val="007C75B3"/>
    <w:rsid w:val="007C78CE"/>
    <w:rsid w:val="007C7AA8"/>
    <w:rsid w:val="007C7BC6"/>
    <w:rsid w:val="007D0181"/>
    <w:rsid w:val="007D0650"/>
    <w:rsid w:val="007D069F"/>
    <w:rsid w:val="007D0868"/>
    <w:rsid w:val="007D0877"/>
    <w:rsid w:val="007D0A93"/>
    <w:rsid w:val="007D0C4E"/>
    <w:rsid w:val="007D140E"/>
    <w:rsid w:val="007D14B7"/>
    <w:rsid w:val="007D1506"/>
    <w:rsid w:val="007D1A8D"/>
    <w:rsid w:val="007D1A97"/>
    <w:rsid w:val="007D1C7D"/>
    <w:rsid w:val="007D1CB3"/>
    <w:rsid w:val="007D1D4B"/>
    <w:rsid w:val="007D1E76"/>
    <w:rsid w:val="007D1FA6"/>
    <w:rsid w:val="007D205A"/>
    <w:rsid w:val="007D20CD"/>
    <w:rsid w:val="007D20D2"/>
    <w:rsid w:val="007D22E4"/>
    <w:rsid w:val="007D23BA"/>
    <w:rsid w:val="007D29A3"/>
    <w:rsid w:val="007D2B04"/>
    <w:rsid w:val="007D2D3A"/>
    <w:rsid w:val="007D2E62"/>
    <w:rsid w:val="007D2F73"/>
    <w:rsid w:val="007D318A"/>
    <w:rsid w:val="007D326C"/>
    <w:rsid w:val="007D35E9"/>
    <w:rsid w:val="007D373E"/>
    <w:rsid w:val="007D37F8"/>
    <w:rsid w:val="007D394F"/>
    <w:rsid w:val="007D40A3"/>
    <w:rsid w:val="007D4186"/>
    <w:rsid w:val="007D41BB"/>
    <w:rsid w:val="007D425F"/>
    <w:rsid w:val="007D4343"/>
    <w:rsid w:val="007D47D8"/>
    <w:rsid w:val="007D4960"/>
    <w:rsid w:val="007D4AF9"/>
    <w:rsid w:val="007D4D4D"/>
    <w:rsid w:val="007D4EDE"/>
    <w:rsid w:val="007D5301"/>
    <w:rsid w:val="007D54C0"/>
    <w:rsid w:val="007D54ED"/>
    <w:rsid w:val="007D593C"/>
    <w:rsid w:val="007D5B0D"/>
    <w:rsid w:val="007D5EAA"/>
    <w:rsid w:val="007D6628"/>
    <w:rsid w:val="007D6E50"/>
    <w:rsid w:val="007D6EA7"/>
    <w:rsid w:val="007D7406"/>
    <w:rsid w:val="007E0581"/>
    <w:rsid w:val="007E0630"/>
    <w:rsid w:val="007E06D6"/>
    <w:rsid w:val="007E080D"/>
    <w:rsid w:val="007E0A4D"/>
    <w:rsid w:val="007E1125"/>
    <w:rsid w:val="007E1663"/>
    <w:rsid w:val="007E168D"/>
    <w:rsid w:val="007E1B4A"/>
    <w:rsid w:val="007E1B57"/>
    <w:rsid w:val="007E2220"/>
    <w:rsid w:val="007E22B0"/>
    <w:rsid w:val="007E2327"/>
    <w:rsid w:val="007E27AC"/>
    <w:rsid w:val="007E289A"/>
    <w:rsid w:val="007E298D"/>
    <w:rsid w:val="007E2B70"/>
    <w:rsid w:val="007E301F"/>
    <w:rsid w:val="007E30DC"/>
    <w:rsid w:val="007E3506"/>
    <w:rsid w:val="007E366D"/>
    <w:rsid w:val="007E3858"/>
    <w:rsid w:val="007E3B5E"/>
    <w:rsid w:val="007E3BD9"/>
    <w:rsid w:val="007E3CE7"/>
    <w:rsid w:val="007E3D3D"/>
    <w:rsid w:val="007E3D50"/>
    <w:rsid w:val="007E3F5D"/>
    <w:rsid w:val="007E3F70"/>
    <w:rsid w:val="007E4296"/>
    <w:rsid w:val="007E4307"/>
    <w:rsid w:val="007E4700"/>
    <w:rsid w:val="007E4847"/>
    <w:rsid w:val="007E48F8"/>
    <w:rsid w:val="007E4A19"/>
    <w:rsid w:val="007E4B56"/>
    <w:rsid w:val="007E4C87"/>
    <w:rsid w:val="007E4D3F"/>
    <w:rsid w:val="007E500D"/>
    <w:rsid w:val="007E5047"/>
    <w:rsid w:val="007E533A"/>
    <w:rsid w:val="007E5365"/>
    <w:rsid w:val="007E5421"/>
    <w:rsid w:val="007E5471"/>
    <w:rsid w:val="007E5505"/>
    <w:rsid w:val="007E5714"/>
    <w:rsid w:val="007E5970"/>
    <w:rsid w:val="007E5F45"/>
    <w:rsid w:val="007E6099"/>
    <w:rsid w:val="007E60D2"/>
    <w:rsid w:val="007E6102"/>
    <w:rsid w:val="007E612F"/>
    <w:rsid w:val="007E63D0"/>
    <w:rsid w:val="007E64E5"/>
    <w:rsid w:val="007E64FA"/>
    <w:rsid w:val="007E65E5"/>
    <w:rsid w:val="007E6613"/>
    <w:rsid w:val="007E6718"/>
    <w:rsid w:val="007E6830"/>
    <w:rsid w:val="007E697A"/>
    <w:rsid w:val="007E6AC9"/>
    <w:rsid w:val="007E6E75"/>
    <w:rsid w:val="007E70A8"/>
    <w:rsid w:val="007E726A"/>
    <w:rsid w:val="007E7663"/>
    <w:rsid w:val="007E7893"/>
    <w:rsid w:val="007E78DA"/>
    <w:rsid w:val="007E7932"/>
    <w:rsid w:val="007E7945"/>
    <w:rsid w:val="007E7AFD"/>
    <w:rsid w:val="007E7EBD"/>
    <w:rsid w:val="007E7F66"/>
    <w:rsid w:val="007F0085"/>
    <w:rsid w:val="007F05D2"/>
    <w:rsid w:val="007F06C6"/>
    <w:rsid w:val="007F08F6"/>
    <w:rsid w:val="007F0AC8"/>
    <w:rsid w:val="007F0AE5"/>
    <w:rsid w:val="007F0B03"/>
    <w:rsid w:val="007F1137"/>
    <w:rsid w:val="007F12D1"/>
    <w:rsid w:val="007F13B7"/>
    <w:rsid w:val="007F1430"/>
    <w:rsid w:val="007F15EA"/>
    <w:rsid w:val="007F17BC"/>
    <w:rsid w:val="007F1A98"/>
    <w:rsid w:val="007F1B6D"/>
    <w:rsid w:val="007F1D87"/>
    <w:rsid w:val="007F202B"/>
    <w:rsid w:val="007F21BD"/>
    <w:rsid w:val="007F21D6"/>
    <w:rsid w:val="007F237A"/>
    <w:rsid w:val="007F2388"/>
    <w:rsid w:val="007F251F"/>
    <w:rsid w:val="007F25CD"/>
    <w:rsid w:val="007F2685"/>
    <w:rsid w:val="007F270E"/>
    <w:rsid w:val="007F2779"/>
    <w:rsid w:val="007F2933"/>
    <w:rsid w:val="007F2C4C"/>
    <w:rsid w:val="007F2F9F"/>
    <w:rsid w:val="007F3186"/>
    <w:rsid w:val="007F35A9"/>
    <w:rsid w:val="007F37A7"/>
    <w:rsid w:val="007F382A"/>
    <w:rsid w:val="007F3AC7"/>
    <w:rsid w:val="007F5090"/>
    <w:rsid w:val="007F5340"/>
    <w:rsid w:val="007F53AE"/>
    <w:rsid w:val="007F55F8"/>
    <w:rsid w:val="007F5BDC"/>
    <w:rsid w:val="007F612E"/>
    <w:rsid w:val="007F63CF"/>
    <w:rsid w:val="007F6564"/>
    <w:rsid w:val="007F68CD"/>
    <w:rsid w:val="007F692A"/>
    <w:rsid w:val="007F6945"/>
    <w:rsid w:val="007F6955"/>
    <w:rsid w:val="007F6DD8"/>
    <w:rsid w:val="007F6F08"/>
    <w:rsid w:val="007F72C3"/>
    <w:rsid w:val="007F739C"/>
    <w:rsid w:val="007F73DC"/>
    <w:rsid w:val="007F750D"/>
    <w:rsid w:val="007F7638"/>
    <w:rsid w:val="007F770B"/>
    <w:rsid w:val="007F778B"/>
    <w:rsid w:val="007F77A7"/>
    <w:rsid w:val="007F784F"/>
    <w:rsid w:val="007F7A69"/>
    <w:rsid w:val="007F7D57"/>
    <w:rsid w:val="007F7DED"/>
    <w:rsid w:val="007F7E1E"/>
    <w:rsid w:val="007F7F0B"/>
    <w:rsid w:val="00800298"/>
    <w:rsid w:val="00800599"/>
    <w:rsid w:val="00800BE8"/>
    <w:rsid w:val="008012FF"/>
    <w:rsid w:val="0080133A"/>
    <w:rsid w:val="008013E9"/>
    <w:rsid w:val="00801409"/>
    <w:rsid w:val="00801427"/>
    <w:rsid w:val="008019EC"/>
    <w:rsid w:val="00801A30"/>
    <w:rsid w:val="00801AD8"/>
    <w:rsid w:val="008024F0"/>
    <w:rsid w:val="0080287E"/>
    <w:rsid w:val="0080293A"/>
    <w:rsid w:val="00802ADF"/>
    <w:rsid w:val="00802C2F"/>
    <w:rsid w:val="00802D48"/>
    <w:rsid w:val="0080303A"/>
    <w:rsid w:val="0080311E"/>
    <w:rsid w:val="008031A2"/>
    <w:rsid w:val="0080336A"/>
    <w:rsid w:val="008033BD"/>
    <w:rsid w:val="008033F8"/>
    <w:rsid w:val="00803707"/>
    <w:rsid w:val="00803D73"/>
    <w:rsid w:val="00803DED"/>
    <w:rsid w:val="00803FBC"/>
    <w:rsid w:val="008045A7"/>
    <w:rsid w:val="00804A15"/>
    <w:rsid w:val="00804A6E"/>
    <w:rsid w:val="00804AAD"/>
    <w:rsid w:val="00804B75"/>
    <w:rsid w:val="00804BEC"/>
    <w:rsid w:val="00804C37"/>
    <w:rsid w:val="00804C8D"/>
    <w:rsid w:val="00804C94"/>
    <w:rsid w:val="00804DD6"/>
    <w:rsid w:val="00804FF7"/>
    <w:rsid w:val="0080508F"/>
    <w:rsid w:val="008050D3"/>
    <w:rsid w:val="0080511B"/>
    <w:rsid w:val="00805198"/>
    <w:rsid w:val="0080542B"/>
    <w:rsid w:val="00805505"/>
    <w:rsid w:val="008056DF"/>
    <w:rsid w:val="00805C69"/>
    <w:rsid w:val="00806328"/>
    <w:rsid w:val="00806698"/>
    <w:rsid w:val="00806C10"/>
    <w:rsid w:val="00806D7B"/>
    <w:rsid w:val="00807502"/>
    <w:rsid w:val="00807863"/>
    <w:rsid w:val="008078B8"/>
    <w:rsid w:val="008079EC"/>
    <w:rsid w:val="00807AA5"/>
    <w:rsid w:val="00807EF4"/>
    <w:rsid w:val="00810164"/>
    <w:rsid w:val="0081042B"/>
    <w:rsid w:val="00810841"/>
    <w:rsid w:val="008109C6"/>
    <w:rsid w:val="00810B35"/>
    <w:rsid w:val="00810C51"/>
    <w:rsid w:val="00810DB3"/>
    <w:rsid w:val="00810DC9"/>
    <w:rsid w:val="00810DE0"/>
    <w:rsid w:val="00810E7B"/>
    <w:rsid w:val="00810F9D"/>
    <w:rsid w:val="0081108C"/>
    <w:rsid w:val="0081115C"/>
    <w:rsid w:val="0081125D"/>
    <w:rsid w:val="00811280"/>
    <w:rsid w:val="0081142B"/>
    <w:rsid w:val="008114A2"/>
    <w:rsid w:val="008119FA"/>
    <w:rsid w:val="00811A8F"/>
    <w:rsid w:val="00811BF4"/>
    <w:rsid w:val="00811D61"/>
    <w:rsid w:val="00812255"/>
    <w:rsid w:val="008122DF"/>
    <w:rsid w:val="0081235D"/>
    <w:rsid w:val="0081243E"/>
    <w:rsid w:val="0081251E"/>
    <w:rsid w:val="008125B2"/>
    <w:rsid w:val="00812709"/>
    <w:rsid w:val="00812897"/>
    <w:rsid w:val="00812C90"/>
    <w:rsid w:val="00812CAA"/>
    <w:rsid w:val="00812D81"/>
    <w:rsid w:val="00812E67"/>
    <w:rsid w:val="00813204"/>
    <w:rsid w:val="00813304"/>
    <w:rsid w:val="0081332B"/>
    <w:rsid w:val="008136DB"/>
    <w:rsid w:val="00813878"/>
    <w:rsid w:val="00813929"/>
    <w:rsid w:val="00813D69"/>
    <w:rsid w:val="00813E7A"/>
    <w:rsid w:val="00813ED6"/>
    <w:rsid w:val="00813F3C"/>
    <w:rsid w:val="008140ED"/>
    <w:rsid w:val="008142A3"/>
    <w:rsid w:val="00814320"/>
    <w:rsid w:val="008144B3"/>
    <w:rsid w:val="008144E4"/>
    <w:rsid w:val="00814821"/>
    <w:rsid w:val="00814DA3"/>
    <w:rsid w:val="008150B3"/>
    <w:rsid w:val="00815117"/>
    <w:rsid w:val="008151BB"/>
    <w:rsid w:val="0081526A"/>
    <w:rsid w:val="008153CF"/>
    <w:rsid w:val="0081558E"/>
    <w:rsid w:val="00815818"/>
    <w:rsid w:val="00815822"/>
    <w:rsid w:val="00815B2B"/>
    <w:rsid w:val="00815F38"/>
    <w:rsid w:val="00815F52"/>
    <w:rsid w:val="0081603D"/>
    <w:rsid w:val="008162AC"/>
    <w:rsid w:val="0081632D"/>
    <w:rsid w:val="00816338"/>
    <w:rsid w:val="00816657"/>
    <w:rsid w:val="0081670A"/>
    <w:rsid w:val="00816A04"/>
    <w:rsid w:val="00816C0F"/>
    <w:rsid w:val="00816CD0"/>
    <w:rsid w:val="0081716D"/>
    <w:rsid w:val="008171E7"/>
    <w:rsid w:val="0081752F"/>
    <w:rsid w:val="008176F4"/>
    <w:rsid w:val="00817718"/>
    <w:rsid w:val="008177B0"/>
    <w:rsid w:val="0081785C"/>
    <w:rsid w:val="00817E48"/>
    <w:rsid w:val="00817FC2"/>
    <w:rsid w:val="00817FCB"/>
    <w:rsid w:val="008200FE"/>
    <w:rsid w:val="008203B4"/>
    <w:rsid w:val="00820BAC"/>
    <w:rsid w:val="00820DB2"/>
    <w:rsid w:val="00820E39"/>
    <w:rsid w:val="00820FD7"/>
    <w:rsid w:val="0082133A"/>
    <w:rsid w:val="00821362"/>
    <w:rsid w:val="00821468"/>
    <w:rsid w:val="008214BA"/>
    <w:rsid w:val="008214F8"/>
    <w:rsid w:val="008217DF"/>
    <w:rsid w:val="00821A51"/>
    <w:rsid w:val="00821BD2"/>
    <w:rsid w:val="00821C50"/>
    <w:rsid w:val="00821C65"/>
    <w:rsid w:val="00821C90"/>
    <w:rsid w:val="00821D20"/>
    <w:rsid w:val="00821E0E"/>
    <w:rsid w:val="00821EA6"/>
    <w:rsid w:val="00822211"/>
    <w:rsid w:val="008223FC"/>
    <w:rsid w:val="008224A2"/>
    <w:rsid w:val="008224BD"/>
    <w:rsid w:val="00822686"/>
    <w:rsid w:val="00822710"/>
    <w:rsid w:val="00822826"/>
    <w:rsid w:val="00822996"/>
    <w:rsid w:val="00822AA4"/>
    <w:rsid w:val="00822C57"/>
    <w:rsid w:val="00822F29"/>
    <w:rsid w:val="0082315B"/>
    <w:rsid w:val="008231C4"/>
    <w:rsid w:val="00823250"/>
    <w:rsid w:val="008237AC"/>
    <w:rsid w:val="00823C50"/>
    <w:rsid w:val="00823C97"/>
    <w:rsid w:val="00824314"/>
    <w:rsid w:val="0082436A"/>
    <w:rsid w:val="00824AFC"/>
    <w:rsid w:val="00824EC0"/>
    <w:rsid w:val="0082500B"/>
    <w:rsid w:val="0082504B"/>
    <w:rsid w:val="008252D7"/>
    <w:rsid w:val="008256A5"/>
    <w:rsid w:val="0082580F"/>
    <w:rsid w:val="008259E2"/>
    <w:rsid w:val="00825A00"/>
    <w:rsid w:val="00825B0B"/>
    <w:rsid w:val="00825B13"/>
    <w:rsid w:val="00825F2C"/>
    <w:rsid w:val="0082612C"/>
    <w:rsid w:val="008263CC"/>
    <w:rsid w:val="008266C0"/>
    <w:rsid w:val="0082687B"/>
    <w:rsid w:val="008269E7"/>
    <w:rsid w:val="00826A4D"/>
    <w:rsid w:val="00826A7B"/>
    <w:rsid w:val="00826B69"/>
    <w:rsid w:val="00826D35"/>
    <w:rsid w:val="00827174"/>
    <w:rsid w:val="00827199"/>
    <w:rsid w:val="008272B5"/>
    <w:rsid w:val="00827715"/>
    <w:rsid w:val="00827731"/>
    <w:rsid w:val="0082779A"/>
    <w:rsid w:val="0082798D"/>
    <w:rsid w:val="00827DCA"/>
    <w:rsid w:val="00827E25"/>
    <w:rsid w:val="0083001A"/>
    <w:rsid w:val="00830053"/>
    <w:rsid w:val="008300B7"/>
    <w:rsid w:val="008309F9"/>
    <w:rsid w:val="00830ACB"/>
    <w:rsid w:val="00830B10"/>
    <w:rsid w:val="00830C43"/>
    <w:rsid w:val="00830D6B"/>
    <w:rsid w:val="00830D6E"/>
    <w:rsid w:val="00830E0D"/>
    <w:rsid w:val="00830F58"/>
    <w:rsid w:val="00830F63"/>
    <w:rsid w:val="00831102"/>
    <w:rsid w:val="008311F6"/>
    <w:rsid w:val="008315AE"/>
    <w:rsid w:val="008316B8"/>
    <w:rsid w:val="00831A5C"/>
    <w:rsid w:val="00831AAC"/>
    <w:rsid w:val="00831E9F"/>
    <w:rsid w:val="00831F16"/>
    <w:rsid w:val="00831F8E"/>
    <w:rsid w:val="00832097"/>
    <w:rsid w:val="00832630"/>
    <w:rsid w:val="00832D7A"/>
    <w:rsid w:val="00833126"/>
    <w:rsid w:val="008336E3"/>
    <w:rsid w:val="008336E4"/>
    <w:rsid w:val="008337BC"/>
    <w:rsid w:val="00833907"/>
    <w:rsid w:val="00833985"/>
    <w:rsid w:val="00833C6D"/>
    <w:rsid w:val="00834032"/>
    <w:rsid w:val="00834213"/>
    <w:rsid w:val="0083434A"/>
    <w:rsid w:val="008344E3"/>
    <w:rsid w:val="008345D1"/>
    <w:rsid w:val="00834D86"/>
    <w:rsid w:val="00834DCE"/>
    <w:rsid w:val="00834DD2"/>
    <w:rsid w:val="00835635"/>
    <w:rsid w:val="00835726"/>
    <w:rsid w:val="008359C2"/>
    <w:rsid w:val="00835A46"/>
    <w:rsid w:val="00835BC2"/>
    <w:rsid w:val="00835EAB"/>
    <w:rsid w:val="00836376"/>
    <w:rsid w:val="00836890"/>
    <w:rsid w:val="00836E80"/>
    <w:rsid w:val="0083715A"/>
    <w:rsid w:val="0083717F"/>
    <w:rsid w:val="0083739D"/>
    <w:rsid w:val="008376F5"/>
    <w:rsid w:val="00837715"/>
    <w:rsid w:val="00837A10"/>
    <w:rsid w:val="00837A62"/>
    <w:rsid w:val="00837D8C"/>
    <w:rsid w:val="00837EFB"/>
    <w:rsid w:val="00840037"/>
    <w:rsid w:val="0084090F"/>
    <w:rsid w:val="00840AC0"/>
    <w:rsid w:val="00840B37"/>
    <w:rsid w:val="00840C4B"/>
    <w:rsid w:val="00840EFB"/>
    <w:rsid w:val="0084111A"/>
    <w:rsid w:val="0084192A"/>
    <w:rsid w:val="00841A98"/>
    <w:rsid w:val="00841B18"/>
    <w:rsid w:val="00841CE5"/>
    <w:rsid w:val="00841E87"/>
    <w:rsid w:val="00842055"/>
    <w:rsid w:val="00842317"/>
    <w:rsid w:val="00842426"/>
    <w:rsid w:val="00842552"/>
    <w:rsid w:val="00842652"/>
    <w:rsid w:val="0084267D"/>
    <w:rsid w:val="008426B4"/>
    <w:rsid w:val="008426BF"/>
    <w:rsid w:val="008426F6"/>
    <w:rsid w:val="00842852"/>
    <w:rsid w:val="00842990"/>
    <w:rsid w:val="0084299C"/>
    <w:rsid w:val="008429AC"/>
    <w:rsid w:val="008429BC"/>
    <w:rsid w:val="00842C6E"/>
    <w:rsid w:val="00842ECF"/>
    <w:rsid w:val="008430EE"/>
    <w:rsid w:val="008431BC"/>
    <w:rsid w:val="008432D4"/>
    <w:rsid w:val="0084334E"/>
    <w:rsid w:val="00843463"/>
    <w:rsid w:val="00843A89"/>
    <w:rsid w:val="00843C6F"/>
    <w:rsid w:val="00843D1C"/>
    <w:rsid w:val="00843E94"/>
    <w:rsid w:val="008440AC"/>
    <w:rsid w:val="008440F4"/>
    <w:rsid w:val="00844103"/>
    <w:rsid w:val="0084446B"/>
    <w:rsid w:val="008444B7"/>
    <w:rsid w:val="0084481D"/>
    <w:rsid w:val="008448B6"/>
    <w:rsid w:val="00844C7F"/>
    <w:rsid w:val="00844CE9"/>
    <w:rsid w:val="00844E5F"/>
    <w:rsid w:val="008453DA"/>
    <w:rsid w:val="0084546B"/>
    <w:rsid w:val="0084550B"/>
    <w:rsid w:val="00845711"/>
    <w:rsid w:val="00845812"/>
    <w:rsid w:val="008458D5"/>
    <w:rsid w:val="00845965"/>
    <w:rsid w:val="00845B82"/>
    <w:rsid w:val="00845DDB"/>
    <w:rsid w:val="00845E01"/>
    <w:rsid w:val="00845EE9"/>
    <w:rsid w:val="00845FE3"/>
    <w:rsid w:val="008460D1"/>
    <w:rsid w:val="00846DE7"/>
    <w:rsid w:val="008470C2"/>
    <w:rsid w:val="0084727C"/>
    <w:rsid w:val="0084732D"/>
    <w:rsid w:val="008474F1"/>
    <w:rsid w:val="008476E8"/>
    <w:rsid w:val="00847BD6"/>
    <w:rsid w:val="00847C49"/>
    <w:rsid w:val="00847E9A"/>
    <w:rsid w:val="00847EB6"/>
    <w:rsid w:val="00850048"/>
    <w:rsid w:val="008500DB"/>
    <w:rsid w:val="00850620"/>
    <w:rsid w:val="00850686"/>
    <w:rsid w:val="00850983"/>
    <w:rsid w:val="00850ABC"/>
    <w:rsid w:val="00850FCE"/>
    <w:rsid w:val="008511BA"/>
    <w:rsid w:val="00851390"/>
    <w:rsid w:val="0085166F"/>
    <w:rsid w:val="00851930"/>
    <w:rsid w:val="00851B8B"/>
    <w:rsid w:val="00851BA4"/>
    <w:rsid w:val="00851DD6"/>
    <w:rsid w:val="00851F8B"/>
    <w:rsid w:val="0085202D"/>
    <w:rsid w:val="008521B7"/>
    <w:rsid w:val="00852525"/>
    <w:rsid w:val="00852597"/>
    <w:rsid w:val="008527BE"/>
    <w:rsid w:val="0085281C"/>
    <w:rsid w:val="00852897"/>
    <w:rsid w:val="00852A19"/>
    <w:rsid w:val="00852B58"/>
    <w:rsid w:val="00852CBD"/>
    <w:rsid w:val="00852D11"/>
    <w:rsid w:val="008531DE"/>
    <w:rsid w:val="008533CC"/>
    <w:rsid w:val="008536E6"/>
    <w:rsid w:val="008537BA"/>
    <w:rsid w:val="00853865"/>
    <w:rsid w:val="008538CC"/>
    <w:rsid w:val="00853B4E"/>
    <w:rsid w:val="0085409F"/>
    <w:rsid w:val="00854201"/>
    <w:rsid w:val="00854531"/>
    <w:rsid w:val="00854A72"/>
    <w:rsid w:val="008551CE"/>
    <w:rsid w:val="0085525E"/>
    <w:rsid w:val="008554FB"/>
    <w:rsid w:val="008557C7"/>
    <w:rsid w:val="0085588E"/>
    <w:rsid w:val="008558E0"/>
    <w:rsid w:val="00855CBB"/>
    <w:rsid w:val="0085606E"/>
    <w:rsid w:val="008562FA"/>
    <w:rsid w:val="0085674D"/>
    <w:rsid w:val="008567EE"/>
    <w:rsid w:val="008569F6"/>
    <w:rsid w:val="00856B9E"/>
    <w:rsid w:val="00856EB1"/>
    <w:rsid w:val="0085704A"/>
    <w:rsid w:val="008572F5"/>
    <w:rsid w:val="00857335"/>
    <w:rsid w:val="00857384"/>
    <w:rsid w:val="008574F1"/>
    <w:rsid w:val="008575FA"/>
    <w:rsid w:val="00857B84"/>
    <w:rsid w:val="00857DBB"/>
    <w:rsid w:val="00860854"/>
    <w:rsid w:val="008608F9"/>
    <w:rsid w:val="00860926"/>
    <w:rsid w:val="00860A16"/>
    <w:rsid w:val="00860AB4"/>
    <w:rsid w:val="00860B96"/>
    <w:rsid w:val="00860D61"/>
    <w:rsid w:val="00860ED7"/>
    <w:rsid w:val="008610C3"/>
    <w:rsid w:val="008611D3"/>
    <w:rsid w:val="00861238"/>
    <w:rsid w:val="0086182D"/>
    <w:rsid w:val="00861B32"/>
    <w:rsid w:val="00861B58"/>
    <w:rsid w:val="00861ED4"/>
    <w:rsid w:val="00862100"/>
    <w:rsid w:val="00862394"/>
    <w:rsid w:val="008624C2"/>
    <w:rsid w:val="00862755"/>
    <w:rsid w:val="008627EC"/>
    <w:rsid w:val="00862BDF"/>
    <w:rsid w:val="00862DA8"/>
    <w:rsid w:val="00862E72"/>
    <w:rsid w:val="0086304B"/>
    <w:rsid w:val="008634C3"/>
    <w:rsid w:val="008634FC"/>
    <w:rsid w:val="00863561"/>
    <w:rsid w:val="00863687"/>
    <w:rsid w:val="008637BD"/>
    <w:rsid w:val="00863A27"/>
    <w:rsid w:val="00863A2A"/>
    <w:rsid w:val="00863D10"/>
    <w:rsid w:val="00864489"/>
    <w:rsid w:val="008644FE"/>
    <w:rsid w:val="00864AFD"/>
    <w:rsid w:val="00864B2D"/>
    <w:rsid w:val="00864CBC"/>
    <w:rsid w:val="00864DC0"/>
    <w:rsid w:val="00864F2A"/>
    <w:rsid w:val="008650BC"/>
    <w:rsid w:val="008650E1"/>
    <w:rsid w:val="00865127"/>
    <w:rsid w:val="008653F6"/>
    <w:rsid w:val="00865405"/>
    <w:rsid w:val="00865991"/>
    <w:rsid w:val="00865D6D"/>
    <w:rsid w:val="00866044"/>
    <w:rsid w:val="0086605F"/>
    <w:rsid w:val="008660D4"/>
    <w:rsid w:val="008661E2"/>
    <w:rsid w:val="0086662B"/>
    <w:rsid w:val="0086668F"/>
    <w:rsid w:val="008666A4"/>
    <w:rsid w:val="008666CB"/>
    <w:rsid w:val="00866A12"/>
    <w:rsid w:val="00866B2A"/>
    <w:rsid w:val="00866E25"/>
    <w:rsid w:val="00866F91"/>
    <w:rsid w:val="008674A1"/>
    <w:rsid w:val="00867539"/>
    <w:rsid w:val="00867884"/>
    <w:rsid w:val="00867A95"/>
    <w:rsid w:val="00867D3E"/>
    <w:rsid w:val="00867DD2"/>
    <w:rsid w:val="00867EDD"/>
    <w:rsid w:val="0087016E"/>
    <w:rsid w:val="008703FF"/>
    <w:rsid w:val="008705FC"/>
    <w:rsid w:val="00870649"/>
    <w:rsid w:val="008708EB"/>
    <w:rsid w:val="00870F11"/>
    <w:rsid w:val="0087107A"/>
    <w:rsid w:val="008711AB"/>
    <w:rsid w:val="00871914"/>
    <w:rsid w:val="00871B7A"/>
    <w:rsid w:val="00871F4E"/>
    <w:rsid w:val="0087213F"/>
    <w:rsid w:val="0087229C"/>
    <w:rsid w:val="0087254F"/>
    <w:rsid w:val="00872B67"/>
    <w:rsid w:val="00872C49"/>
    <w:rsid w:val="00872E09"/>
    <w:rsid w:val="00872EBC"/>
    <w:rsid w:val="00872F01"/>
    <w:rsid w:val="008731FD"/>
    <w:rsid w:val="00873722"/>
    <w:rsid w:val="00873A43"/>
    <w:rsid w:val="00873AB1"/>
    <w:rsid w:val="00873BA2"/>
    <w:rsid w:val="00873C69"/>
    <w:rsid w:val="00873CC3"/>
    <w:rsid w:val="00873D0C"/>
    <w:rsid w:val="00873DC0"/>
    <w:rsid w:val="00873E5E"/>
    <w:rsid w:val="00874307"/>
    <w:rsid w:val="00874495"/>
    <w:rsid w:val="0087451E"/>
    <w:rsid w:val="0087455A"/>
    <w:rsid w:val="008745F0"/>
    <w:rsid w:val="0087475F"/>
    <w:rsid w:val="008749BD"/>
    <w:rsid w:val="00874D37"/>
    <w:rsid w:val="00874F91"/>
    <w:rsid w:val="00874FE3"/>
    <w:rsid w:val="00875181"/>
    <w:rsid w:val="0087524D"/>
    <w:rsid w:val="00875481"/>
    <w:rsid w:val="00875576"/>
    <w:rsid w:val="008755A9"/>
    <w:rsid w:val="008755BD"/>
    <w:rsid w:val="00875931"/>
    <w:rsid w:val="00875A21"/>
    <w:rsid w:val="00875A36"/>
    <w:rsid w:val="00875C5A"/>
    <w:rsid w:val="00875CA4"/>
    <w:rsid w:val="00875E7A"/>
    <w:rsid w:val="00876067"/>
    <w:rsid w:val="0087635F"/>
    <w:rsid w:val="008764AC"/>
    <w:rsid w:val="008768C6"/>
    <w:rsid w:val="00876A5C"/>
    <w:rsid w:val="00876F0D"/>
    <w:rsid w:val="00876F26"/>
    <w:rsid w:val="008771EE"/>
    <w:rsid w:val="00877495"/>
    <w:rsid w:val="008774F8"/>
    <w:rsid w:val="008776A9"/>
    <w:rsid w:val="008777AC"/>
    <w:rsid w:val="00877AEC"/>
    <w:rsid w:val="00880433"/>
    <w:rsid w:val="00880499"/>
    <w:rsid w:val="008804B7"/>
    <w:rsid w:val="008806D7"/>
    <w:rsid w:val="00880773"/>
    <w:rsid w:val="008807B7"/>
    <w:rsid w:val="00880909"/>
    <w:rsid w:val="00880AD5"/>
    <w:rsid w:val="00880BDF"/>
    <w:rsid w:val="00880D2E"/>
    <w:rsid w:val="00880D7E"/>
    <w:rsid w:val="00880E68"/>
    <w:rsid w:val="00880ED5"/>
    <w:rsid w:val="00881357"/>
    <w:rsid w:val="00881742"/>
    <w:rsid w:val="008818E7"/>
    <w:rsid w:val="00881D29"/>
    <w:rsid w:val="00881FCA"/>
    <w:rsid w:val="00881FEB"/>
    <w:rsid w:val="00882212"/>
    <w:rsid w:val="008822C9"/>
    <w:rsid w:val="008825EA"/>
    <w:rsid w:val="00882680"/>
    <w:rsid w:val="008827C6"/>
    <w:rsid w:val="008829EB"/>
    <w:rsid w:val="00882A89"/>
    <w:rsid w:val="00882C23"/>
    <w:rsid w:val="00882F43"/>
    <w:rsid w:val="008831B1"/>
    <w:rsid w:val="008831D8"/>
    <w:rsid w:val="00883420"/>
    <w:rsid w:val="00883600"/>
    <w:rsid w:val="008836CD"/>
    <w:rsid w:val="00883B65"/>
    <w:rsid w:val="00883C5D"/>
    <w:rsid w:val="0088401F"/>
    <w:rsid w:val="00884045"/>
    <w:rsid w:val="008843F3"/>
    <w:rsid w:val="00884470"/>
    <w:rsid w:val="00884605"/>
    <w:rsid w:val="0088473D"/>
    <w:rsid w:val="00884AA8"/>
    <w:rsid w:val="00884B36"/>
    <w:rsid w:val="00884BF0"/>
    <w:rsid w:val="00884E1F"/>
    <w:rsid w:val="00884E2B"/>
    <w:rsid w:val="00884FFF"/>
    <w:rsid w:val="00885033"/>
    <w:rsid w:val="00885225"/>
    <w:rsid w:val="0088524A"/>
    <w:rsid w:val="008852A1"/>
    <w:rsid w:val="008852CF"/>
    <w:rsid w:val="0088539C"/>
    <w:rsid w:val="00885737"/>
    <w:rsid w:val="00885B37"/>
    <w:rsid w:val="00885BD5"/>
    <w:rsid w:val="00885FE1"/>
    <w:rsid w:val="008860BC"/>
    <w:rsid w:val="00886197"/>
    <w:rsid w:val="00886318"/>
    <w:rsid w:val="0088646A"/>
    <w:rsid w:val="0088654D"/>
    <w:rsid w:val="0088671D"/>
    <w:rsid w:val="00886B8A"/>
    <w:rsid w:val="00886D91"/>
    <w:rsid w:val="008871D6"/>
    <w:rsid w:val="008874DD"/>
    <w:rsid w:val="008876FE"/>
    <w:rsid w:val="0088797F"/>
    <w:rsid w:val="00887A92"/>
    <w:rsid w:val="00887C08"/>
    <w:rsid w:val="00887C60"/>
    <w:rsid w:val="00887C9D"/>
    <w:rsid w:val="00887D92"/>
    <w:rsid w:val="00887E33"/>
    <w:rsid w:val="0089003E"/>
    <w:rsid w:val="008900D3"/>
    <w:rsid w:val="008901B7"/>
    <w:rsid w:val="0089027D"/>
    <w:rsid w:val="0089028D"/>
    <w:rsid w:val="00890321"/>
    <w:rsid w:val="00890581"/>
    <w:rsid w:val="00890609"/>
    <w:rsid w:val="00890709"/>
    <w:rsid w:val="00890791"/>
    <w:rsid w:val="008907C1"/>
    <w:rsid w:val="00890B74"/>
    <w:rsid w:val="00890C2F"/>
    <w:rsid w:val="00890D71"/>
    <w:rsid w:val="00890F81"/>
    <w:rsid w:val="0089110C"/>
    <w:rsid w:val="008916C6"/>
    <w:rsid w:val="00891742"/>
    <w:rsid w:val="0089190D"/>
    <w:rsid w:val="0089192C"/>
    <w:rsid w:val="00891961"/>
    <w:rsid w:val="00891A36"/>
    <w:rsid w:val="00891A9C"/>
    <w:rsid w:val="00891AEE"/>
    <w:rsid w:val="00891B4C"/>
    <w:rsid w:val="00891BB4"/>
    <w:rsid w:val="00891EE4"/>
    <w:rsid w:val="00892214"/>
    <w:rsid w:val="008924BE"/>
    <w:rsid w:val="008925E5"/>
    <w:rsid w:val="0089272F"/>
    <w:rsid w:val="00892AE7"/>
    <w:rsid w:val="00892EAD"/>
    <w:rsid w:val="00892FAE"/>
    <w:rsid w:val="00893048"/>
    <w:rsid w:val="00893090"/>
    <w:rsid w:val="00893105"/>
    <w:rsid w:val="0089367E"/>
    <w:rsid w:val="00893B3B"/>
    <w:rsid w:val="00893D59"/>
    <w:rsid w:val="00893F71"/>
    <w:rsid w:val="0089418A"/>
    <w:rsid w:val="00894439"/>
    <w:rsid w:val="00894909"/>
    <w:rsid w:val="0089492A"/>
    <w:rsid w:val="00894A19"/>
    <w:rsid w:val="00894BED"/>
    <w:rsid w:val="008950A1"/>
    <w:rsid w:val="00895189"/>
    <w:rsid w:val="0089540D"/>
    <w:rsid w:val="00895625"/>
    <w:rsid w:val="0089562C"/>
    <w:rsid w:val="00895867"/>
    <w:rsid w:val="00895F48"/>
    <w:rsid w:val="00896195"/>
    <w:rsid w:val="0089630A"/>
    <w:rsid w:val="00896414"/>
    <w:rsid w:val="00896646"/>
    <w:rsid w:val="00896983"/>
    <w:rsid w:val="00896A61"/>
    <w:rsid w:val="00896BA7"/>
    <w:rsid w:val="00896F12"/>
    <w:rsid w:val="00897038"/>
    <w:rsid w:val="008971D7"/>
    <w:rsid w:val="0089746A"/>
    <w:rsid w:val="008979D0"/>
    <w:rsid w:val="008979FA"/>
    <w:rsid w:val="00897C82"/>
    <w:rsid w:val="00897E82"/>
    <w:rsid w:val="008A01A7"/>
    <w:rsid w:val="008A0F5A"/>
    <w:rsid w:val="008A129C"/>
    <w:rsid w:val="008A131B"/>
    <w:rsid w:val="008A1F07"/>
    <w:rsid w:val="008A2306"/>
    <w:rsid w:val="008A2546"/>
    <w:rsid w:val="008A2576"/>
    <w:rsid w:val="008A2AA0"/>
    <w:rsid w:val="008A2BB7"/>
    <w:rsid w:val="008A2E0E"/>
    <w:rsid w:val="008A2E66"/>
    <w:rsid w:val="008A2E88"/>
    <w:rsid w:val="008A31FC"/>
    <w:rsid w:val="008A3346"/>
    <w:rsid w:val="008A3815"/>
    <w:rsid w:val="008A395C"/>
    <w:rsid w:val="008A3C37"/>
    <w:rsid w:val="008A4101"/>
    <w:rsid w:val="008A48C6"/>
    <w:rsid w:val="008A49D6"/>
    <w:rsid w:val="008A4A24"/>
    <w:rsid w:val="008A4AA5"/>
    <w:rsid w:val="008A4D65"/>
    <w:rsid w:val="008A4F7D"/>
    <w:rsid w:val="008A524D"/>
    <w:rsid w:val="008A5266"/>
    <w:rsid w:val="008A52BE"/>
    <w:rsid w:val="008A55EB"/>
    <w:rsid w:val="008A5BFF"/>
    <w:rsid w:val="008A5FB8"/>
    <w:rsid w:val="008A63E3"/>
    <w:rsid w:val="008A67F8"/>
    <w:rsid w:val="008A6854"/>
    <w:rsid w:val="008A6968"/>
    <w:rsid w:val="008A6A20"/>
    <w:rsid w:val="008A6A7B"/>
    <w:rsid w:val="008A6BFB"/>
    <w:rsid w:val="008A70E2"/>
    <w:rsid w:val="008A754A"/>
    <w:rsid w:val="008A7623"/>
    <w:rsid w:val="008A7661"/>
    <w:rsid w:val="008A7831"/>
    <w:rsid w:val="008A7A03"/>
    <w:rsid w:val="008A7CD2"/>
    <w:rsid w:val="008A7F06"/>
    <w:rsid w:val="008A7F66"/>
    <w:rsid w:val="008B0004"/>
    <w:rsid w:val="008B0203"/>
    <w:rsid w:val="008B06E2"/>
    <w:rsid w:val="008B0775"/>
    <w:rsid w:val="008B07A2"/>
    <w:rsid w:val="008B0BA8"/>
    <w:rsid w:val="008B12B7"/>
    <w:rsid w:val="008B15E0"/>
    <w:rsid w:val="008B1B27"/>
    <w:rsid w:val="008B1C9D"/>
    <w:rsid w:val="008B2068"/>
    <w:rsid w:val="008B20B3"/>
    <w:rsid w:val="008B2207"/>
    <w:rsid w:val="008B231A"/>
    <w:rsid w:val="008B258F"/>
    <w:rsid w:val="008B2994"/>
    <w:rsid w:val="008B2C31"/>
    <w:rsid w:val="008B2CC9"/>
    <w:rsid w:val="008B2DFD"/>
    <w:rsid w:val="008B323A"/>
    <w:rsid w:val="008B327E"/>
    <w:rsid w:val="008B3333"/>
    <w:rsid w:val="008B339D"/>
    <w:rsid w:val="008B361D"/>
    <w:rsid w:val="008B3854"/>
    <w:rsid w:val="008B386B"/>
    <w:rsid w:val="008B3A10"/>
    <w:rsid w:val="008B3DB4"/>
    <w:rsid w:val="008B3F5F"/>
    <w:rsid w:val="008B4134"/>
    <w:rsid w:val="008B41E9"/>
    <w:rsid w:val="008B4216"/>
    <w:rsid w:val="008B45A7"/>
    <w:rsid w:val="008B45D1"/>
    <w:rsid w:val="008B4E6B"/>
    <w:rsid w:val="008B4E6D"/>
    <w:rsid w:val="008B5193"/>
    <w:rsid w:val="008B5228"/>
    <w:rsid w:val="008B5251"/>
    <w:rsid w:val="008B52CD"/>
    <w:rsid w:val="008B5314"/>
    <w:rsid w:val="008B5570"/>
    <w:rsid w:val="008B559A"/>
    <w:rsid w:val="008B5789"/>
    <w:rsid w:val="008B5A5D"/>
    <w:rsid w:val="008B5F8F"/>
    <w:rsid w:val="008B60E3"/>
    <w:rsid w:val="008B637A"/>
    <w:rsid w:val="008B63FC"/>
    <w:rsid w:val="008B66EE"/>
    <w:rsid w:val="008B6840"/>
    <w:rsid w:val="008B6C5D"/>
    <w:rsid w:val="008B6D3C"/>
    <w:rsid w:val="008B6E1F"/>
    <w:rsid w:val="008B701E"/>
    <w:rsid w:val="008B70C4"/>
    <w:rsid w:val="008B7284"/>
    <w:rsid w:val="008B7294"/>
    <w:rsid w:val="008B73AC"/>
    <w:rsid w:val="008B7614"/>
    <w:rsid w:val="008B76C6"/>
    <w:rsid w:val="008B7AC8"/>
    <w:rsid w:val="008B7B16"/>
    <w:rsid w:val="008B7B7D"/>
    <w:rsid w:val="008B7BBB"/>
    <w:rsid w:val="008B7D32"/>
    <w:rsid w:val="008B7F35"/>
    <w:rsid w:val="008B7F95"/>
    <w:rsid w:val="008C0109"/>
    <w:rsid w:val="008C02D7"/>
    <w:rsid w:val="008C0483"/>
    <w:rsid w:val="008C05C7"/>
    <w:rsid w:val="008C0888"/>
    <w:rsid w:val="008C097F"/>
    <w:rsid w:val="008C0A66"/>
    <w:rsid w:val="008C0A6C"/>
    <w:rsid w:val="008C0AC3"/>
    <w:rsid w:val="008C0F46"/>
    <w:rsid w:val="008C1055"/>
    <w:rsid w:val="008C1060"/>
    <w:rsid w:val="008C1318"/>
    <w:rsid w:val="008C1321"/>
    <w:rsid w:val="008C19A4"/>
    <w:rsid w:val="008C1B4E"/>
    <w:rsid w:val="008C1EBC"/>
    <w:rsid w:val="008C2375"/>
    <w:rsid w:val="008C2754"/>
    <w:rsid w:val="008C2777"/>
    <w:rsid w:val="008C2B49"/>
    <w:rsid w:val="008C2DB3"/>
    <w:rsid w:val="008C2E67"/>
    <w:rsid w:val="008C2E8C"/>
    <w:rsid w:val="008C2FD1"/>
    <w:rsid w:val="008C3073"/>
    <w:rsid w:val="008C307A"/>
    <w:rsid w:val="008C310E"/>
    <w:rsid w:val="008C32A4"/>
    <w:rsid w:val="008C32E8"/>
    <w:rsid w:val="008C335C"/>
    <w:rsid w:val="008C3523"/>
    <w:rsid w:val="008C38A3"/>
    <w:rsid w:val="008C3BD3"/>
    <w:rsid w:val="008C3DAD"/>
    <w:rsid w:val="008C4121"/>
    <w:rsid w:val="008C43E3"/>
    <w:rsid w:val="008C4524"/>
    <w:rsid w:val="008C464F"/>
    <w:rsid w:val="008C4ADE"/>
    <w:rsid w:val="008C4AEA"/>
    <w:rsid w:val="008C4DC4"/>
    <w:rsid w:val="008C51EF"/>
    <w:rsid w:val="008C54FC"/>
    <w:rsid w:val="008C56A2"/>
    <w:rsid w:val="008C59BC"/>
    <w:rsid w:val="008C59FC"/>
    <w:rsid w:val="008C5B48"/>
    <w:rsid w:val="008C5BBC"/>
    <w:rsid w:val="008C5BF9"/>
    <w:rsid w:val="008C5E55"/>
    <w:rsid w:val="008C5ECD"/>
    <w:rsid w:val="008C5F93"/>
    <w:rsid w:val="008C61F8"/>
    <w:rsid w:val="008C6267"/>
    <w:rsid w:val="008C681E"/>
    <w:rsid w:val="008C6890"/>
    <w:rsid w:val="008C6B6A"/>
    <w:rsid w:val="008C6B8A"/>
    <w:rsid w:val="008C6CA4"/>
    <w:rsid w:val="008C6D21"/>
    <w:rsid w:val="008C7145"/>
    <w:rsid w:val="008C71BE"/>
    <w:rsid w:val="008C71DA"/>
    <w:rsid w:val="008C727E"/>
    <w:rsid w:val="008C72EA"/>
    <w:rsid w:val="008C74A3"/>
    <w:rsid w:val="008C75E5"/>
    <w:rsid w:val="008C7B16"/>
    <w:rsid w:val="008C7C26"/>
    <w:rsid w:val="008D0129"/>
    <w:rsid w:val="008D0196"/>
    <w:rsid w:val="008D0215"/>
    <w:rsid w:val="008D0334"/>
    <w:rsid w:val="008D03E1"/>
    <w:rsid w:val="008D04F5"/>
    <w:rsid w:val="008D0912"/>
    <w:rsid w:val="008D0A2F"/>
    <w:rsid w:val="008D0A74"/>
    <w:rsid w:val="008D1058"/>
    <w:rsid w:val="008D1666"/>
    <w:rsid w:val="008D206E"/>
    <w:rsid w:val="008D2358"/>
    <w:rsid w:val="008D23BB"/>
    <w:rsid w:val="008D264F"/>
    <w:rsid w:val="008D2853"/>
    <w:rsid w:val="008D2896"/>
    <w:rsid w:val="008D2C51"/>
    <w:rsid w:val="008D306B"/>
    <w:rsid w:val="008D3338"/>
    <w:rsid w:val="008D351C"/>
    <w:rsid w:val="008D38AE"/>
    <w:rsid w:val="008D39DA"/>
    <w:rsid w:val="008D3C5C"/>
    <w:rsid w:val="008D3D32"/>
    <w:rsid w:val="008D3DC4"/>
    <w:rsid w:val="008D3DE9"/>
    <w:rsid w:val="008D421E"/>
    <w:rsid w:val="008D433B"/>
    <w:rsid w:val="008D4454"/>
    <w:rsid w:val="008D47BB"/>
    <w:rsid w:val="008D48D6"/>
    <w:rsid w:val="008D4A23"/>
    <w:rsid w:val="008D4BF8"/>
    <w:rsid w:val="008D4CD0"/>
    <w:rsid w:val="008D4DC9"/>
    <w:rsid w:val="008D5214"/>
    <w:rsid w:val="008D5585"/>
    <w:rsid w:val="008D5663"/>
    <w:rsid w:val="008D599E"/>
    <w:rsid w:val="008D59E3"/>
    <w:rsid w:val="008D5C90"/>
    <w:rsid w:val="008D63C9"/>
    <w:rsid w:val="008D6491"/>
    <w:rsid w:val="008D6514"/>
    <w:rsid w:val="008D65F2"/>
    <w:rsid w:val="008D6798"/>
    <w:rsid w:val="008D67D4"/>
    <w:rsid w:val="008D687D"/>
    <w:rsid w:val="008D68B6"/>
    <w:rsid w:val="008D69D8"/>
    <w:rsid w:val="008D6C48"/>
    <w:rsid w:val="008D6CC1"/>
    <w:rsid w:val="008D6D69"/>
    <w:rsid w:val="008D6DA2"/>
    <w:rsid w:val="008D6E3F"/>
    <w:rsid w:val="008D6FAD"/>
    <w:rsid w:val="008D72A1"/>
    <w:rsid w:val="008D7357"/>
    <w:rsid w:val="008D7585"/>
    <w:rsid w:val="008D781F"/>
    <w:rsid w:val="008D78C7"/>
    <w:rsid w:val="008D792F"/>
    <w:rsid w:val="008D7935"/>
    <w:rsid w:val="008D79AA"/>
    <w:rsid w:val="008D7A4E"/>
    <w:rsid w:val="008D7AC0"/>
    <w:rsid w:val="008D7B1D"/>
    <w:rsid w:val="008D7C4E"/>
    <w:rsid w:val="008D7E5E"/>
    <w:rsid w:val="008D7EA7"/>
    <w:rsid w:val="008E005B"/>
    <w:rsid w:val="008E04B6"/>
    <w:rsid w:val="008E072D"/>
    <w:rsid w:val="008E0935"/>
    <w:rsid w:val="008E0976"/>
    <w:rsid w:val="008E0C84"/>
    <w:rsid w:val="008E0D98"/>
    <w:rsid w:val="008E1104"/>
    <w:rsid w:val="008E14C5"/>
    <w:rsid w:val="008E1774"/>
    <w:rsid w:val="008E17AC"/>
    <w:rsid w:val="008E18FB"/>
    <w:rsid w:val="008E1928"/>
    <w:rsid w:val="008E1AA9"/>
    <w:rsid w:val="008E1E9F"/>
    <w:rsid w:val="008E1F5D"/>
    <w:rsid w:val="008E2255"/>
    <w:rsid w:val="008E2689"/>
    <w:rsid w:val="008E2767"/>
    <w:rsid w:val="008E2783"/>
    <w:rsid w:val="008E27C8"/>
    <w:rsid w:val="008E2932"/>
    <w:rsid w:val="008E2B14"/>
    <w:rsid w:val="008E2EE4"/>
    <w:rsid w:val="008E30DF"/>
    <w:rsid w:val="008E3242"/>
    <w:rsid w:val="008E3877"/>
    <w:rsid w:val="008E38BE"/>
    <w:rsid w:val="008E38FF"/>
    <w:rsid w:val="008E3A4F"/>
    <w:rsid w:val="008E3BFE"/>
    <w:rsid w:val="008E40AB"/>
    <w:rsid w:val="008E410E"/>
    <w:rsid w:val="008E4206"/>
    <w:rsid w:val="008E43A0"/>
    <w:rsid w:val="008E4438"/>
    <w:rsid w:val="008E448A"/>
    <w:rsid w:val="008E449B"/>
    <w:rsid w:val="008E44BB"/>
    <w:rsid w:val="008E4722"/>
    <w:rsid w:val="008E4927"/>
    <w:rsid w:val="008E498D"/>
    <w:rsid w:val="008E4A0E"/>
    <w:rsid w:val="008E4B8A"/>
    <w:rsid w:val="008E4EC4"/>
    <w:rsid w:val="008E4ED5"/>
    <w:rsid w:val="008E51E6"/>
    <w:rsid w:val="008E54A7"/>
    <w:rsid w:val="008E5686"/>
    <w:rsid w:val="008E57B1"/>
    <w:rsid w:val="008E5CEA"/>
    <w:rsid w:val="008E5D3D"/>
    <w:rsid w:val="008E5F22"/>
    <w:rsid w:val="008E6015"/>
    <w:rsid w:val="008E608C"/>
    <w:rsid w:val="008E63DE"/>
    <w:rsid w:val="008E67B9"/>
    <w:rsid w:val="008E682F"/>
    <w:rsid w:val="008E6870"/>
    <w:rsid w:val="008E6AF1"/>
    <w:rsid w:val="008E6C5D"/>
    <w:rsid w:val="008E7137"/>
    <w:rsid w:val="008E7710"/>
    <w:rsid w:val="008E7943"/>
    <w:rsid w:val="008E7C0D"/>
    <w:rsid w:val="008E7C31"/>
    <w:rsid w:val="008E7C7A"/>
    <w:rsid w:val="008F01BD"/>
    <w:rsid w:val="008F0293"/>
    <w:rsid w:val="008F03EE"/>
    <w:rsid w:val="008F03FE"/>
    <w:rsid w:val="008F06AA"/>
    <w:rsid w:val="008F0822"/>
    <w:rsid w:val="008F088F"/>
    <w:rsid w:val="008F0903"/>
    <w:rsid w:val="008F0A07"/>
    <w:rsid w:val="008F0A18"/>
    <w:rsid w:val="008F102A"/>
    <w:rsid w:val="008F127D"/>
    <w:rsid w:val="008F1448"/>
    <w:rsid w:val="008F167B"/>
    <w:rsid w:val="008F18EA"/>
    <w:rsid w:val="008F18FE"/>
    <w:rsid w:val="008F1938"/>
    <w:rsid w:val="008F1959"/>
    <w:rsid w:val="008F19B7"/>
    <w:rsid w:val="008F1BB7"/>
    <w:rsid w:val="008F2371"/>
    <w:rsid w:val="008F23A6"/>
    <w:rsid w:val="008F243B"/>
    <w:rsid w:val="008F267E"/>
    <w:rsid w:val="008F275F"/>
    <w:rsid w:val="008F2948"/>
    <w:rsid w:val="008F2C9F"/>
    <w:rsid w:val="008F2F3E"/>
    <w:rsid w:val="008F2F7A"/>
    <w:rsid w:val="008F3177"/>
    <w:rsid w:val="008F321B"/>
    <w:rsid w:val="008F3257"/>
    <w:rsid w:val="008F39DC"/>
    <w:rsid w:val="008F3BC3"/>
    <w:rsid w:val="008F3CEA"/>
    <w:rsid w:val="008F3F0B"/>
    <w:rsid w:val="008F41D5"/>
    <w:rsid w:val="008F42B5"/>
    <w:rsid w:val="008F46B7"/>
    <w:rsid w:val="008F4794"/>
    <w:rsid w:val="008F485A"/>
    <w:rsid w:val="008F4987"/>
    <w:rsid w:val="008F4A07"/>
    <w:rsid w:val="008F4C59"/>
    <w:rsid w:val="008F4CE8"/>
    <w:rsid w:val="008F4D56"/>
    <w:rsid w:val="008F4DC9"/>
    <w:rsid w:val="008F4DE9"/>
    <w:rsid w:val="008F5106"/>
    <w:rsid w:val="008F513D"/>
    <w:rsid w:val="008F51FE"/>
    <w:rsid w:val="008F5279"/>
    <w:rsid w:val="008F5623"/>
    <w:rsid w:val="008F5631"/>
    <w:rsid w:val="008F57FC"/>
    <w:rsid w:val="008F5A26"/>
    <w:rsid w:val="008F5CC9"/>
    <w:rsid w:val="008F5FF4"/>
    <w:rsid w:val="008F6407"/>
    <w:rsid w:val="008F664B"/>
    <w:rsid w:val="008F6776"/>
    <w:rsid w:val="008F6B9D"/>
    <w:rsid w:val="008F6C7B"/>
    <w:rsid w:val="008F7287"/>
    <w:rsid w:val="008F7375"/>
    <w:rsid w:val="008F74D3"/>
    <w:rsid w:val="008F76B4"/>
    <w:rsid w:val="008F76E8"/>
    <w:rsid w:val="008F78CE"/>
    <w:rsid w:val="008F7DFB"/>
    <w:rsid w:val="009004B1"/>
    <w:rsid w:val="0090059B"/>
    <w:rsid w:val="00900668"/>
    <w:rsid w:val="0090082A"/>
    <w:rsid w:val="0090082E"/>
    <w:rsid w:val="00900BBF"/>
    <w:rsid w:val="00900C30"/>
    <w:rsid w:val="00900DAD"/>
    <w:rsid w:val="00900F01"/>
    <w:rsid w:val="00900FD0"/>
    <w:rsid w:val="00901057"/>
    <w:rsid w:val="00901074"/>
    <w:rsid w:val="009015AE"/>
    <w:rsid w:val="009015FC"/>
    <w:rsid w:val="009016D1"/>
    <w:rsid w:val="009018D5"/>
    <w:rsid w:val="00901B30"/>
    <w:rsid w:val="00901C15"/>
    <w:rsid w:val="00901E7F"/>
    <w:rsid w:val="00901F64"/>
    <w:rsid w:val="00901F75"/>
    <w:rsid w:val="0090206E"/>
    <w:rsid w:val="00902076"/>
    <w:rsid w:val="00902606"/>
    <w:rsid w:val="00902729"/>
    <w:rsid w:val="0090276D"/>
    <w:rsid w:val="0090295A"/>
    <w:rsid w:val="00902D96"/>
    <w:rsid w:val="00902F1D"/>
    <w:rsid w:val="00902FC3"/>
    <w:rsid w:val="009037D7"/>
    <w:rsid w:val="0090386D"/>
    <w:rsid w:val="00903C46"/>
    <w:rsid w:val="00903E16"/>
    <w:rsid w:val="00903F0C"/>
    <w:rsid w:val="0090442C"/>
    <w:rsid w:val="0090444F"/>
    <w:rsid w:val="00904466"/>
    <w:rsid w:val="009045E6"/>
    <w:rsid w:val="00904626"/>
    <w:rsid w:val="00904684"/>
    <w:rsid w:val="0090468F"/>
    <w:rsid w:val="0090518F"/>
    <w:rsid w:val="0090529A"/>
    <w:rsid w:val="009059C6"/>
    <w:rsid w:val="009059DE"/>
    <w:rsid w:val="009059F0"/>
    <w:rsid w:val="00905F57"/>
    <w:rsid w:val="00905FA5"/>
    <w:rsid w:val="009062F9"/>
    <w:rsid w:val="00906344"/>
    <w:rsid w:val="009064A5"/>
    <w:rsid w:val="00906564"/>
    <w:rsid w:val="00906925"/>
    <w:rsid w:val="00906AE8"/>
    <w:rsid w:val="00906C4A"/>
    <w:rsid w:val="00907186"/>
    <w:rsid w:val="00907502"/>
    <w:rsid w:val="00907782"/>
    <w:rsid w:val="0090796C"/>
    <w:rsid w:val="00907971"/>
    <w:rsid w:val="00907BCE"/>
    <w:rsid w:val="00907F90"/>
    <w:rsid w:val="0091013D"/>
    <w:rsid w:val="0091037A"/>
    <w:rsid w:val="00910417"/>
    <w:rsid w:val="00910703"/>
    <w:rsid w:val="009108ED"/>
    <w:rsid w:val="00910948"/>
    <w:rsid w:val="00910A14"/>
    <w:rsid w:val="0091129D"/>
    <w:rsid w:val="00911AB8"/>
    <w:rsid w:val="00911D22"/>
    <w:rsid w:val="00911D8D"/>
    <w:rsid w:val="0091211C"/>
    <w:rsid w:val="0091214B"/>
    <w:rsid w:val="0091227F"/>
    <w:rsid w:val="0091239A"/>
    <w:rsid w:val="009123B9"/>
    <w:rsid w:val="009123E1"/>
    <w:rsid w:val="009127E6"/>
    <w:rsid w:val="0091286B"/>
    <w:rsid w:val="00912B25"/>
    <w:rsid w:val="009133A3"/>
    <w:rsid w:val="0091342D"/>
    <w:rsid w:val="00913522"/>
    <w:rsid w:val="009135DA"/>
    <w:rsid w:val="00913632"/>
    <w:rsid w:val="00913733"/>
    <w:rsid w:val="00913803"/>
    <w:rsid w:val="0091389D"/>
    <w:rsid w:val="00913BCE"/>
    <w:rsid w:val="00913C1A"/>
    <w:rsid w:val="00913E64"/>
    <w:rsid w:val="00913E92"/>
    <w:rsid w:val="009141A3"/>
    <w:rsid w:val="0091432C"/>
    <w:rsid w:val="0091493D"/>
    <w:rsid w:val="009149E9"/>
    <w:rsid w:val="009149F7"/>
    <w:rsid w:val="00914B71"/>
    <w:rsid w:val="00914BFF"/>
    <w:rsid w:val="00914C56"/>
    <w:rsid w:val="00914DA6"/>
    <w:rsid w:val="00914E51"/>
    <w:rsid w:val="00914E8B"/>
    <w:rsid w:val="009154B0"/>
    <w:rsid w:val="009154F3"/>
    <w:rsid w:val="009156D4"/>
    <w:rsid w:val="009158E7"/>
    <w:rsid w:val="00915983"/>
    <w:rsid w:val="00915A3A"/>
    <w:rsid w:val="00915AA9"/>
    <w:rsid w:val="00915E05"/>
    <w:rsid w:val="00915F30"/>
    <w:rsid w:val="0091624B"/>
    <w:rsid w:val="0091644E"/>
    <w:rsid w:val="0091646E"/>
    <w:rsid w:val="009165BD"/>
    <w:rsid w:val="00916709"/>
    <w:rsid w:val="009169CB"/>
    <w:rsid w:val="00916A8E"/>
    <w:rsid w:val="00916CF7"/>
    <w:rsid w:val="0091763C"/>
    <w:rsid w:val="009178DC"/>
    <w:rsid w:val="00917ACA"/>
    <w:rsid w:val="00917C48"/>
    <w:rsid w:val="00917E23"/>
    <w:rsid w:val="00917E33"/>
    <w:rsid w:val="00917E38"/>
    <w:rsid w:val="00920016"/>
    <w:rsid w:val="00920249"/>
    <w:rsid w:val="0092052F"/>
    <w:rsid w:val="009209A3"/>
    <w:rsid w:val="00920CAD"/>
    <w:rsid w:val="00920DAD"/>
    <w:rsid w:val="00920FB4"/>
    <w:rsid w:val="00921056"/>
    <w:rsid w:val="009213D9"/>
    <w:rsid w:val="00921400"/>
    <w:rsid w:val="00921484"/>
    <w:rsid w:val="0092148E"/>
    <w:rsid w:val="0092157B"/>
    <w:rsid w:val="00921BF3"/>
    <w:rsid w:val="00921BFD"/>
    <w:rsid w:val="00922056"/>
    <w:rsid w:val="00922166"/>
    <w:rsid w:val="009223B8"/>
    <w:rsid w:val="009224D5"/>
    <w:rsid w:val="009224DB"/>
    <w:rsid w:val="00922C1F"/>
    <w:rsid w:val="00922C82"/>
    <w:rsid w:val="00922FE6"/>
    <w:rsid w:val="00923197"/>
    <w:rsid w:val="00923306"/>
    <w:rsid w:val="00923337"/>
    <w:rsid w:val="009233F8"/>
    <w:rsid w:val="0092369E"/>
    <w:rsid w:val="00923A3E"/>
    <w:rsid w:val="00923A83"/>
    <w:rsid w:val="00923AD0"/>
    <w:rsid w:val="00923B05"/>
    <w:rsid w:val="00923CCB"/>
    <w:rsid w:val="0092447D"/>
    <w:rsid w:val="00924ABC"/>
    <w:rsid w:val="00924B6E"/>
    <w:rsid w:val="00924C34"/>
    <w:rsid w:val="00924CDF"/>
    <w:rsid w:val="00924E36"/>
    <w:rsid w:val="00924EDF"/>
    <w:rsid w:val="00924F45"/>
    <w:rsid w:val="00925044"/>
    <w:rsid w:val="009250A0"/>
    <w:rsid w:val="009255C6"/>
    <w:rsid w:val="00925AB0"/>
    <w:rsid w:val="00925F3A"/>
    <w:rsid w:val="009260D5"/>
    <w:rsid w:val="00926305"/>
    <w:rsid w:val="00926463"/>
    <w:rsid w:val="00926957"/>
    <w:rsid w:val="00926958"/>
    <w:rsid w:val="00926BA2"/>
    <w:rsid w:val="00926F55"/>
    <w:rsid w:val="009271C6"/>
    <w:rsid w:val="009271DD"/>
    <w:rsid w:val="009272E4"/>
    <w:rsid w:val="0092731C"/>
    <w:rsid w:val="009273F9"/>
    <w:rsid w:val="00927672"/>
    <w:rsid w:val="0092771E"/>
    <w:rsid w:val="00927844"/>
    <w:rsid w:val="0092799C"/>
    <w:rsid w:val="009279DD"/>
    <w:rsid w:val="00927D1E"/>
    <w:rsid w:val="00927DC6"/>
    <w:rsid w:val="00927F81"/>
    <w:rsid w:val="009301AE"/>
    <w:rsid w:val="009301B5"/>
    <w:rsid w:val="00930610"/>
    <w:rsid w:val="0093096D"/>
    <w:rsid w:val="00930AFE"/>
    <w:rsid w:val="0093136F"/>
    <w:rsid w:val="0093148A"/>
    <w:rsid w:val="0093161A"/>
    <w:rsid w:val="00931A02"/>
    <w:rsid w:val="00931B26"/>
    <w:rsid w:val="00931C51"/>
    <w:rsid w:val="00931F8E"/>
    <w:rsid w:val="0093251B"/>
    <w:rsid w:val="009325A6"/>
    <w:rsid w:val="0093263E"/>
    <w:rsid w:val="009326D6"/>
    <w:rsid w:val="00932904"/>
    <w:rsid w:val="00932969"/>
    <w:rsid w:val="00932E0D"/>
    <w:rsid w:val="00932F65"/>
    <w:rsid w:val="009330FB"/>
    <w:rsid w:val="0093318D"/>
    <w:rsid w:val="009333AB"/>
    <w:rsid w:val="009338BF"/>
    <w:rsid w:val="0093395D"/>
    <w:rsid w:val="00933D45"/>
    <w:rsid w:val="009345DB"/>
    <w:rsid w:val="00934FC6"/>
    <w:rsid w:val="00935051"/>
    <w:rsid w:val="009358A5"/>
    <w:rsid w:val="009359CC"/>
    <w:rsid w:val="00936010"/>
    <w:rsid w:val="009360B3"/>
    <w:rsid w:val="009363F1"/>
    <w:rsid w:val="00936A13"/>
    <w:rsid w:val="00936BA8"/>
    <w:rsid w:val="00936D52"/>
    <w:rsid w:val="00936FBF"/>
    <w:rsid w:val="00937004"/>
    <w:rsid w:val="009373DF"/>
    <w:rsid w:val="00937698"/>
    <w:rsid w:val="00937902"/>
    <w:rsid w:val="00937A95"/>
    <w:rsid w:val="00937CB2"/>
    <w:rsid w:val="00937E32"/>
    <w:rsid w:val="00937F50"/>
    <w:rsid w:val="00937FE3"/>
    <w:rsid w:val="009402AB"/>
    <w:rsid w:val="00940886"/>
    <w:rsid w:val="009409B6"/>
    <w:rsid w:val="00940B49"/>
    <w:rsid w:val="00940DBE"/>
    <w:rsid w:val="00940E36"/>
    <w:rsid w:val="00940FB4"/>
    <w:rsid w:val="009410EE"/>
    <w:rsid w:val="00941103"/>
    <w:rsid w:val="0094166B"/>
    <w:rsid w:val="00941870"/>
    <w:rsid w:val="0094196E"/>
    <w:rsid w:val="0094197B"/>
    <w:rsid w:val="00941C3C"/>
    <w:rsid w:val="00941C7D"/>
    <w:rsid w:val="00941E5F"/>
    <w:rsid w:val="00941FA9"/>
    <w:rsid w:val="009420C1"/>
    <w:rsid w:val="00942153"/>
    <w:rsid w:val="00942176"/>
    <w:rsid w:val="00942230"/>
    <w:rsid w:val="0094229B"/>
    <w:rsid w:val="0094275F"/>
    <w:rsid w:val="00942764"/>
    <w:rsid w:val="009429CE"/>
    <w:rsid w:val="00942B38"/>
    <w:rsid w:val="00942BE0"/>
    <w:rsid w:val="00942C3E"/>
    <w:rsid w:val="00942E65"/>
    <w:rsid w:val="00942EF3"/>
    <w:rsid w:val="0094312D"/>
    <w:rsid w:val="0094315C"/>
    <w:rsid w:val="00943195"/>
    <w:rsid w:val="009431DD"/>
    <w:rsid w:val="00943294"/>
    <w:rsid w:val="009436F2"/>
    <w:rsid w:val="00943880"/>
    <w:rsid w:val="009440D2"/>
    <w:rsid w:val="00944323"/>
    <w:rsid w:val="009443CB"/>
    <w:rsid w:val="009447D6"/>
    <w:rsid w:val="00944C1E"/>
    <w:rsid w:val="00944C4A"/>
    <w:rsid w:val="00944D35"/>
    <w:rsid w:val="00945056"/>
    <w:rsid w:val="009452C6"/>
    <w:rsid w:val="00945766"/>
    <w:rsid w:val="00945BFF"/>
    <w:rsid w:val="00945D31"/>
    <w:rsid w:val="00945DBD"/>
    <w:rsid w:val="00945FE0"/>
    <w:rsid w:val="00946470"/>
    <w:rsid w:val="0094689E"/>
    <w:rsid w:val="00946B7B"/>
    <w:rsid w:val="00946C49"/>
    <w:rsid w:val="00946DAF"/>
    <w:rsid w:val="0094704A"/>
    <w:rsid w:val="0094709A"/>
    <w:rsid w:val="00947162"/>
    <w:rsid w:val="00947648"/>
    <w:rsid w:val="00947834"/>
    <w:rsid w:val="00947E6A"/>
    <w:rsid w:val="00950059"/>
    <w:rsid w:val="0095033D"/>
    <w:rsid w:val="00950345"/>
    <w:rsid w:val="0095045E"/>
    <w:rsid w:val="0095053D"/>
    <w:rsid w:val="00950674"/>
    <w:rsid w:val="00950ABB"/>
    <w:rsid w:val="00950B60"/>
    <w:rsid w:val="00950D46"/>
    <w:rsid w:val="00951042"/>
    <w:rsid w:val="00951128"/>
    <w:rsid w:val="009512CA"/>
    <w:rsid w:val="009512F8"/>
    <w:rsid w:val="00951396"/>
    <w:rsid w:val="0095146A"/>
    <w:rsid w:val="009518EC"/>
    <w:rsid w:val="00951DA8"/>
    <w:rsid w:val="00952240"/>
    <w:rsid w:val="0095254C"/>
    <w:rsid w:val="00952556"/>
    <w:rsid w:val="0095274A"/>
    <w:rsid w:val="00952A2C"/>
    <w:rsid w:val="00952ABC"/>
    <w:rsid w:val="00952B0B"/>
    <w:rsid w:val="00952E6E"/>
    <w:rsid w:val="00952E71"/>
    <w:rsid w:val="00953301"/>
    <w:rsid w:val="009537AD"/>
    <w:rsid w:val="009539B4"/>
    <w:rsid w:val="00953D71"/>
    <w:rsid w:val="00953E0B"/>
    <w:rsid w:val="00953EFC"/>
    <w:rsid w:val="00954036"/>
    <w:rsid w:val="009540CA"/>
    <w:rsid w:val="00954283"/>
    <w:rsid w:val="009542B0"/>
    <w:rsid w:val="00954609"/>
    <w:rsid w:val="00954A86"/>
    <w:rsid w:val="00954F14"/>
    <w:rsid w:val="0095517A"/>
    <w:rsid w:val="0095526F"/>
    <w:rsid w:val="009554EE"/>
    <w:rsid w:val="009557D6"/>
    <w:rsid w:val="00955B15"/>
    <w:rsid w:val="00955E43"/>
    <w:rsid w:val="009566B0"/>
    <w:rsid w:val="00956785"/>
    <w:rsid w:val="00956C27"/>
    <w:rsid w:val="009573EB"/>
    <w:rsid w:val="009576D6"/>
    <w:rsid w:val="00957A72"/>
    <w:rsid w:val="00957CCD"/>
    <w:rsid w:val="00957D1E"/>
    <w:rsid w:val="00957DB8"/>
    <w:rsid w:val="00957DD9"/>
    <w:rsid w:val="0096001D"/>
    <w:rsid w:val="009603A8"/>
    <w:rsid w:val="009603FF"/>
    <w:rsid w:val="00960489"/>
    <w:rsid w:val="009605E9"/>
    <w:rsid w:val="00961061"/>
    <w:rsid w:val="009610C6"/>
    <w:rsid w:val="0096117E"/>
    <w:rsid w:val="009612D7"/>
    <w:rsid w:val="00961552"/>
    <w:rsid w:val="00961720"/>
    <w:rsid w:val="00961A26"/>
    <w:rsid w:val="00961CAA"/>
    <w:rsid w:val="00961FA7"/>
    <w:rsid w:val="009620F8"/>
    <w:rsid w:val="0096226E"/>
    <w:rsid w:val="009625AD"/>
    <w:rsid w:val="009625E2"/>
    <w:rsid w:val="00962621"/>
    <w:rsid w:val="00962681"/>
    <w:rsid w:val="00962844"/>
    <w:rsid w:val="00962905"/>
    <w:rsid w:val="00962B3C"/>
    <w:rsid w:val="00962C30"/>
    <w:rsid w:val="00962F6C"/>
    <w:rsid w:val="00962FE2"/>
    <w:rsid w:val="00963359"/>
    <w:rsid w:val="00963362"/>
    <w:rsid w:val="00963637"/>
    <w:rsid w:val="009636A0"/>
    <w:rsid w:val="0096372D"/>
    <w:rsid w:val="009639D2"/>
    <w:rsid w:val="00963C6E"/>
    <w:rsid w:val="00963F6D"/>
    <w:rsid w:val="00963FDC"/>
    <w:rsid w:val="00964144"/>
    <w:rsid w:val="009643C2"/>
    <w:rsid w:val="009645D4"/>
    <w:rsid w:val="00964A9B"/>
    <w:rsid w:val="00964B27"/>
    <w:rsid w:val="00964BA7"/>
    <w:rsid w:val="0096506A"/>
    <w:rsid w:val="0096550A"/>
    <w:rsid w:val="0096583C"/>
    <w:rsid w:val="00965B15"/>
    <w:rsid w:val="00965DA6"/>
    <w:rsid w:val="00965FCF"/>
    <w:rsid w:val="0096603A"/>
    <w:rsid w:val="009660B5"/>
    <w:rsid w:val="00966164"/>
    <w:rsid w:val="00966196"/>
    <w:rsid w:val="00966384"/>
    <w:rsid w:val="009663D0"/>
    <w:rsid w:val="009666E6"/>
    <w:rsid w:val="00966CBE"/>
    <w:rsid w:val="00966DC1"/>
    <w:rsid w:val="00967008"/>
    <w:rsid w:val="0096702F"/>
    <w:rsid w:val="00967094"/>
    <w:rsid w:val="009674E5"/>
    <w:rsid w:val="0096771E"/>
    <w:rsid w:val="00967753"/>
    <w:rsid w:val="00967851"/>
    <w:rsid w:val="009679F8"/>
    <w:rsid w:val="00967B4A"/>
    <w:rsid w:val="00967BF4"/>
    <w:rsid w:val="00967E8E"/>
    <w:rsid w:val="00970436"/>
    <w:rsid w:val="0097052C"/>
    <w:rsid w:val="009706DD"/>
    <w:rsid w:val="00970750"/>
    <w:rsid w:val="00970A71"/>
    <w:rsid w:val="00970AFC"/>
    <w:rsid w:val="00970C5C"/>
    <w:rsid w:val="00970DB5"/>
    <w:rsid w:val="00970DE5"/>
    <w:rsid w:val="00970E74"/>
    <w:rsid w:val="00971455"/>
    <w:rsid w:val="0097151C"/>
    <w:rsid w:val="0097159C"/>
    <w:rsid w:val="00971631"/>
    <w:rsid w:val="0097170A"/>
    <w:rsid w:val="009718F9"/>
    <w:rsid w:val="0097190E"/>
    <w:rsid w:val="00972079"/>
    <w:rsid w:val="00972231"/>
    <w:rsid w:val="009725B5"/>
    <w:rsid w:val="00972966"/>
    <w:rsid w:val="00972A0A"/>
    <w:rsid w:val="00972A6F"/>
    <w:rsid w:val="00972B08"/>
    <w:rsid w:val="00972F54"/>
    <w:rsid w:val="00972FAF"/>
    <w:rsid w:val="00973187"/>
    <w:rsid w:val="00973650"/>
    <w:rsid w:val="00973667"/>
    <w:rsid w:val="00973A33"/>
    <w:rsid w:val="00973B6E"/>
    <w:rsid w:val="00973C4E"/>
    <w:rsid w:val="00973E33"/>
    <w:rsid w:val="00973FEA"/>
    <w:rsid w:val="009740D7"/>
    <w:rsid w:val="009741D5"/>
    <w:rsid w:val="00974333"/>
    <w:rsid w:val="009743F8"/>
    <w:rsid w:val="00974434"/>
    <w:rsid w:val="009747F2"/>
    <w:rsid w:val="00974CB8"/>
    <w:rsid w:val="00974D0F"/>
    <w:rsid w:val="00974D90"/>
    <w:rsid w:val="00974EC9"/>
    <w:rsid w:val="00974F64"/>
    <w:rsid w:val="00974FC9"/>
    <w:rsid w:val="00975074"/>
    <w:rsid w:val="009751A0"/>
    <w:rsid w:val="0097537A"/>
    <w:rsid w:val="0097548F"/>
    <w:rsid w:val="00975B1B"/>
    <w:rsid w:val="00975B83"/>
    <w:rsid w:val="00975CFD"/>
    <w:rsid w:val="009761B2"/>
    <w:rsid w:val="0097648F"/>
    <w:rsid w:val="00976776"/>
    <w:rsid w:val="00976B53"/>
    <w:rsid w:val="00976BDC"/>
    <w:rsid w:val="009770C1"/>
    <w:rsid w:val="0097724A"/>
    <w:rsid w:val="00977327"/>
    <w:rsid w:val="009773FF"/>
    <w:rsid w:val="009774A8"/>
    <w:rsid w:val="009775EB"/>
    <w:rsid w:val="0097764E"/>
    <w:rsid w:val="0097765B"/>
    <w:rsid w:val="00977925"/>
    <w:rsid w:val="0098006B"/>
    <w:rsid w:val="00980352"/>
    <w:rsid w:val="00980463"/>
    <w:rsid w:val="009807EA"/>
    <w:rsid w:val="00980CD6"/>
    <w:rsid w:val="00980D14"/>
    <w:rsid w:val="00980E65"/>
    <w:rsid w:val="00980FC1"/>
    <w:rsid w:val="0098128E"/>
    <w:rsid w:val="009814D4"/>
    <w:rsid w:val="0098150F"/>
    <w:rsid w:val="00981610"/>
    <w:rsid w:val="00981733"/>
    <w:rsid w:val="0098181B"/>
    <w:rsid w:val="00981CD7"/>
    <w:rsid w:val="00981D42"/>
    <w:rsid w:val="00981E0C"/>
    <w:rsid w:val="00982133"/>
    <w:rsid w:val="00982164"/>
    <w:rsid w:val="00982507"/>
    <w:rsid w:val="00982661"/>
    <w:rsid w:val="00982694"/>
    <w:rsid w:val="009829B0"/>
    <w:rsid w:val="00982B8A"/>
    <w:rsid w:val="00982BAD"/>
    <w:rsid w:val="00982F66"/>
    <w:rsid w:val="00982FAF"/>
    <w:rsid w:val="0098301D"/>
    <w:rsid w:val="009830FE"/>
    <w:rsid w:val="009837CD"/>
    <w:rsid w:val="00983C24"/>
    <w:rsid w:val="00983FC4"/>
    <w:rsid w:val="0098402A"/>
    <w:rsid w:val="00984067"/>
    <w:rsid w:val="00984126"/>
    <w:rsid w:val="009841EC"/>
    <w:rsid w:val="0098432C"/>
    <w:rsid w:val="009844D7"/>
    <w:rsid w:val="009848D6"/>
    <w:rsid w:val="00984998"/>
    <w:rsid w:val="00984CA7"/>
    <w:rsid w:val="00984EBC"/>
    <w:rsid w:val="00984FB8"/>
    <w:rsid w:val="00985183"/>
    <w:rsid w:val="0098518D"/>
    <w:rsid w:val="009853FB"/>
    <w:rsid w:val="00985669"/>
    <w:rsid w:val="009856EE"/>
    <w:rsid w:val="00985B0D"/>
    <w:rsid w:val="00985B33"/>
    <w:rsid w:val="00985B58"/>
    <w:rsid w:val="00985BE4"/>
    <w:rsid w:val="00985F5B"/>
    <w:rsid w:val="00985FB7"/>
    <w:rsid w:val="009861C2"/>
    <w:rsid w:val="0098631E"/>
    <w:rsid w:val="00986506"/>
    <w:rsid w:val="009866E9"/>
    <w:rsid w:val="00986702"/>
    <w:rsid w:val="00986800"/>
    <w:rsid w:val="00986874"/>
    <w:rsid w:val="00986A3F"/>
    <w:rsid w:val="00986B0C"/>
    <w:rsid w:val="00986BBA"/>
    <w:rsid w:val="00986BE3"/>
    <w:rsid w:val="00986E1E"/>
    <w:rsid w:val="0098712A"/>
    <w:rsid w:val="00987573"/>
    <w:rsid w:val="00987650"/>
    <w:rsid w:val="00987A8A"/>
    <w:rsid w:val="00990242"/>
    <w:rsid w:val="009908C8"/>
    <w:rsid w:val="009908EF"/>
    <w:rsid w:val="00990BEC"/>
    <w:rsid w:val="00990F69"/>
    <w:rsid w:val="0099117D"/>
    <w:rsid w:val="009912D0"/>
    <w:rsid w:val="00991537"/>
    <w:rsid w:val="00991696"/>
    <w:rsid w:val="0099176D"/>
    <w:rsid w:val="00991849"/>
    <w:rsid w:val="0099190A"/>
    <w:rsid w:val="00991CB7"/>
    <w:rsid w:val="00992141"/>
    <w:rsid w:val="009923FD"/>
    <w:rsid w:val="00992770"/>
    <w:rsid w:val="00992839"/>
    <w:rsid w:val="00992887"/>
    <w:rsid w:val="00992954"/>
    <w:rsid w:val="00992B48"/>
    <w:rsid w:val="00992CF9"/>
    <w:rsid w:val="00992D5C"/>
    <w:rsid w:val="00992D85"/>
    <w:rsid w:val="00992E3C"/>
    <w:rsid w:val="00992F72"/>
    <w:rsid w:val="00992F7E"/>
    <w:rsid w:val="009930A5"/>
    <w:rsid w:val="009931C4"/>
    <w:rsid w:val="00993298"/>
    <w:rsid w:val="00993700"/>
    <w:rsid w:val="00993876"/>
    <w:rsid w:val="00993B8F"/>
    <w:rsid w:val="00993DA5"/>
    <w:rsid w:val="00993F9A"/>
    <w:rsid w:val="0099406A"/>
    <w:rsid w:val="0099435E"/>
    <w:rsid w:val="00994572"/>
    <w:rsid w:val="00994875"/>
    <w:rsid w:val="00994AFE"/>
    <w:rsid w:val="00994CD1"/>
    <w:rsid w:val="00994DBF"/>
    <w:rsid w:val="00994E7B"/>
    <w:rsid w:val="00994FC1"/>
    <w:rsid w:val="00995265"/>
    <w:rsid w:val="009959CF"/>
    <w:rsid w:val="009959EE"/>
    <w:rsid w:val="00995A9E"/>
    <w:rsid w:val="00995BBE"/>
    <w:rsid w:val="00995DB3"/>
    <w:rsid w:val="009960FC"/>
    <w:rsid w:val="0099610F"/>
    <w:rsid w:val="0099616F"/>
    <w:rsid w:val="0099622B"/>
    <w:rsid w:val="00996274"/>
    <w:rsid w:val="009966E3"/>
    <w:rsid w:val="00996784"/>
    <w:rsid w:val="00996C68"/>
    <w:rsid w:val="00996E66"/>
    <w:rsid w:val="0099706B"/>
    <w:rsid w:val="00997139"/>
    <w:rsid w:val="009976FD"/>
    <w:rsid w:val="00997717"/>
    <w:rsid w:val="00997810"/>
    <w:rsid w:val="009979C9"/>
    <w:rsid w:val="00997DE7"/>
    <w:rsid w:val="009A0032"/>
    <w:rsid w:val="009A00C5"/>
    <w:rsid w:val="009A134E"/>
    <w:rsid w:val="009A1358"/>
    <w:rsid w:val="009A14F4"/>
    <w:rsid w:val="009A168E"/>
    <w:rsid w:val="009A16CC"/>
    <w:rsid w:val="009A1B50"/>
    <w:rsid w:val="009A1BE0"/>
    <w:rsid w:val="009A1BE5"/>
    <w:rsid w:val="009A1CD8"/>
    <w:rsid w:val="009A1DD2"/>
    <w:rsid w:val="009A1F41"/>
    <w:rsid w:val="009A205C"/>
    <w:rsid w:val="009A216A"/>
    <w:rsid w:val="009A21AB"/>
    <w:rsid w:val="009A23B2"/>
    <w:rsid w:val="009A2424"/>
    <w:rsid w:val="009A2453"/>
    <w:rsid w:val="009A24E7"/>
    <w:rsid w:val="009A25BC"/>
    <w:rsid w:val="009A2680"/>
    <w:rsid w:val="009A2805"/>
    <w:rsid w:val="009A2BD4"/>
    <w:rsid w:val="009A2E85"/>
    <w:rsid w:val="009A2F36"/>
    <w:rsid w:val="009A31A2"/>
    <w:rsid w:val="009A3925"/>
    <w:rsid w:val="009A3BDF"/>
    <w:rsid w:val="009A3C66"/>
    <w:rsid w:val="009A407F"/>
    <w:rsid w:val="009A43EC"/>
    <w:rsid w:val="009A482A"/>
    <w:rsid w:val="009A48D3"/>
    <w:rsid w:val="009A499B"/>
    <w:rsid w:val="009A49FE"/>
    <w:rsid w:val="009A541F"/>
    <w:rsid w:val="009A59C6"/>
    <w:rsid w:val="009A5A8B"/>
    <w:rsid w:val="009A5D88"/>
    <w:rsid w:val="009A5DBD"/>
    <w:rsid w:val="009A5F47"/>
    <w:rsid w:val="009A5F7B"/>
    <w:rsid w:val="009A5FB0"/>
    <w:rsid w:val="009A64C3"/>
    <w:rsid w:val="009A6598"/>
    <w:rsid w:val="009A666F"/>
    <w:rsid w:val="009A6739"/>
    <w:rsid w:val="009A67CF"/>
    <w:rsid w:val="009A682C"/>
    <w:rsid w:val="009A69B7"/>
    <w:rsid w:val="009A6F1E"/>
    <w:rsid w:val="009A7157"/>
    <w:rsid w:val="009A71B9"/>
    <w:rsid w:val="009A72BD"/>
    <w:rsid w:val="009A72E4"/>
    <w:rsid w:val="009A7329"/>
    <w:rsid w:val="009A740D"/>
    <w:rsid w:val="009A7472"/>
    <w:rsid w:val="009A78F1"/>
    <w:rsid w:val="009A78FB"/>
    <w:rsid w:val="009A79E0"/>
    <w:rsid w:val="009A7C2B"/>
    <w:rsid w:val="009A7F77"/>
    <w:rsid w:val="009B060C"/>
    <w:rsid w:val="009B065D"/>
    <w:rsid w:val="009B07E6"/>
    <w:rsid w:val="009B0919"/>
    <w:rsid w:val="009B09D7"/>
    <w:rsid w:val="009B0CE2"/>
    <w:rsid w:val="009B0E03"/>
    <w:rsid w:val="009B0E7C"/>
    <w:rsid w:val="009B12BA"/>
    <w:rsid w:val="009B1421"/>
    <w:rsid w:val="009B14E7"/>
    <w:rsid w:val="009B1767"/>
    <w:rsid w:val="009B1902"/>
    <w:rsid w:val="009B1961"/>
    <w:rsid w:val="009B1968"/>
    <w:rsid w:val="009B1B1C"/>
    <w:rsid w:val="009B1B3C"/>
    <w:rsid w:val="009B1C8B"/>
    <w:rsid w:val="009B1D25"/>
    <w:rsid w:val="009B1D3B"/>
    <w:rsid w:val="009B1DD4"/>
    <w:rsid w:val="009B1E1A"/>
    <w:rsid w:val="009B21B3"/>
    <w:rsid w:val="009B234C"/>
    <w:rsid w:val="009B250C"/>
    <w:rsid w:val="009B258F"/>
    <w:rsid w:val="009B2783"/>
    <w:rsid w:val="009B2971"/>
    <w:rsid w:val="009B2AEE"/>
    <w:rsid w:val="009B2C92"/>
    <w:rsid w:val="009B2CC2"/>
    <w:rsid w:val="009B2E67"/>
    <w:rsid w:val="009B3018"/>
    <w:rsid w:val="009B358D"/>
    <w:rsid w:val="009B3738"/>
    <w:rsid w:val="009B3784"/>
    <w:rsid w:val="009B3806"/>
    <w:rsid w:val="009B3B8A"/>
    <w:rsid w:val="009B3CC7"/>
    <w:rsid w:val="009B3CDF"/>
    <w:rsid w:val="009B3DEA"/>
    <w:rsid w:val="009B3E98"/>
    <w:rsid w:val="009B3F8F"/>
    <w:rsid w:val="009B409C"/>
    <w:rsid w:val="009B409F"/>
    <w:rsid w:val="009B446D"/>
    <w:rsid w:val="009B450F"/>
    <w:rsid w:val="009B471A"/>
    <w:rsid w:val="009B483B"/>
    <w:rsid w:val="009B48C9"/>
    <w:rsid w:val="009B48E6"/>
    <w:rsid w:val="009B49C7"/>
    <w:rsid w:val="009B4A7A"/>
    <w:rsid w:val="009B4AAC"/>
    <w:rsid w:val="009B4AFE"/>
    <w:rsid w:val="009B4E62"/>
    <w:rsid w:val="009B4EC4"/>
    <w:rsid w:val="009B4FC7"/>
    <w:rsid w:val="009B52A4"/>
    <w:rsid w:val="009B5690"/>
    <w:rsid w:val="009B594E"/>
    <w:rsid w:val="009B5972"/>
    <w:rsid w:val="009B5A36"/>
    <w:rsid w:val="009B5A6C"/>
    <w:rsid w:val="009B5C21"/>
    <w:rsid w:val="009B5D3F"/>
    <w:rsid w:val="009B6178"/>
    <w:rsid w:val="009B686F"/>
    <w:rsid w:val="009B6DCC"/>
    <w:rsid w:val="009B6F00"/>
    <w:rsid w:val="009B717A"/>
    <w:rsid w:val="009B7290"/>
    <w:rsid w:val="009B7367"/>
    <w:rsid w:val="009B7402"/>
    <w:rsid w:val="009B7428"/>
    <w:rsid w:val="009B7801"/>
    <w:rsid w:val="009B7892"/>
    <w:rsid w:val="009B7981"/>
    <w:rsid w:val="009B7A1D"/>
    <w:rsid w:val="009B7AB7"/>
    <w:rsid w:val="009B7B4C"/>
    <w:rsid w:val="009B7CF4"/>
    <w:rsid w:val="009C0260"/>
    <w:rsid w:val="009C0513"/>
    <w:rsid w:val="009C056C"/>
    <w:rsid w:val="009C09E5"/>
    <w:rsid w:val="009C0AC9"/>
    <w:rsid w:val="009C10EE"/>
    <w:rsid w:val="009C136E"/>
    <w:rsid w:val="009C138D"/>
    <w:rsid w:val="009C1394"/>
    <w:rsid w:val="009C1759"/>
    <w:rsid w:val="009C1845"/>
    <w:rsid w:val="009C1B06"/>
    <w:rsid w:val="009C1CC7"/>
    <w:rsid w:val="009C1D56"/>
    <w:rsid w:val="009C1E65"/>
    <w:rsid w:val="009C1E8B"/>
    <w:rsid w:val="009C1FC5"/>
    <w:rsid w:val="009C206C"/>
    <w:rsid w:val="009C2344"/>
    <w:rsid w:val="009C24BA"/>
    <w:rsid w:val="009C2613"/>
    <w:rsid w:val="009C26F9"/>
    <w:rsid w:val="009C27C5"/>
    <w:rsid w:val="009C2932"/>
    <w:rsid w:val="009C2A64"/>
    <w:rsid w:val="009C2CA7"/>
    <w:rsid w:val="009C2E0D"/>
    <w:rsid w:val="009C2FB9"/>
    <w:rsid w:val="009C3018"/>
    <w:rsid w:val="009C3138"/>
    <w:rsid w:val="009C3149"/>
    <w:rsid w:val="009C376E"/>
    <w:rsid w:val="009C37FF"/>
    <w:rsid w:val="009C3D85"/>
    <w:rsid w:val="009C3E9B"/>
    <w:rsid w:val="009C48E9"/>
    <w:rsid w:val="009C498C"/>
    <w:rsid w:val="009C4AC9"/>
    <w:rsid w:val="009C4B2F"/>
    <w:rsid w:val="009C4EA1"/>
    <w:rsid w:val="009C50E4"/>
    <w:rsid w:val="009C514A"/>
    <w:rsid w:val="009C51EF"/>
    <w:rsid w:val="009C560F"/>
    <w:rsid w:val="009C5652"/>
    <w:rsid w:val="009C5762"/>
    <w:rsid w:val="009C585D"/>
    <w:rsid w:val="009C598E"/>
    <w:rsid w:val="009C5BDA"/>
    <w:rsid w:val="009C68D5"/>
    <w:rsid w:val="009C6900"/>
    <w:rsid w:val="009C6A00"/>
    <w:rsid w:val="009C6A43"/>
    <w:rsid w:val="009C6C18"/>
    <w:rsid w:val="009C6C1E"/>
    <w:rsid w:val="009C6D2D"/>
    <w:rsid w:val="009C6D62"/>
    <w:rsid w:val="009C6E55"/>
    <w:rsid w:val="009C7533"/>
    <w:rsid w:val="009C75ED"/>
    <w:rsid w:val="009C7A5F"/>
    <w:rsid w:val="009C7B0C"/>
    <w:rsid w:val="009C7C0B"/>
    <w:rsid w:val="009C7C37"/>
    <w:rsid w:val="009C7EE4"/>
    <w:rsid w:val="009D01DD"/>
    <w:rsid w:val="009D02C1"/>
    <w:rsid w:val="009D0420"/>
    <w:rsid w:val="009D0492"/>
    <w:rsid w:val="009D05B3"/>
    <w:rsid w:val="009D078B"/>
    <w:rsid w:val="009D0844"/>
    <w:rsid w:val="009D0DF2"/>
    <w:rsid w:val="009D0F49"/>
    <w:rsid w:val="009D1375"/>
    <w:rsid w:val="009D17BE"/>
    <w:rsid w:val="009D1B44"/>
    <w:rsid w:val="009D1C03"/>
    <w:rsid w:val="009D1D00"/>
    <w:rsid w:val="009D1D23"/>
    <w:rsid w:val="009D1F79"/>
    <w:rsid w:val="009D222A"/>
    <w:rsid w:val="009D2840"/>
    <w:rsid w:val="009D28B4"/>
    <w:rsid w:val="009D2B41"/>
    <w:rsid w:val="009D2B8C"/>
    <w:rsid w:val="009D2D99"/>
    <w:rsid w:val="009D2EBF"/>
    <w:rsid w:val="009D2EE1"/>
    <w:rsid w:val="009D2F53"/>
    <w:rsid w:val="009D2F6D"/>
    <w:rsid w:val="009D3034"/>
    <w:rsid w:val="009D3102"/>
    <w:rsid w:val="009D3237"/>
    <w:rsid w:val="009D32EA"/>
    <w:rsid w:val="009D3523"/>
    <w:rsid w:val="009D36C1"/>
    <w:rsid w:val="009D3C3F"/>
    <w:rsid w:val="009D3C44"/>
    <w:rsid w:val="009D3E6A"/>
    <w:rsid w:val="009D4076"/>
    <w:rsid w:val="009D4222"/>
    <w:rsid w:val="009D448F"/>
    <w:rsid w:val="009D44A3"/>
    <w:rsid w:val="009D4681"/>
    <w:rsid w:val="009D4715"/>
    <w:rsid w:val="009D487C"/>
    <w:rsid w:val="009D48CE"/>
    <w:rsid w:val="009D4ADC"/>
    <w:rsid w:val="009D4D95"/>
    <w:rsid w:val="009D4E04"/>
    <w:rsid w:val="009D4F2F"/>
    <w:rsid w:val="009D4F9A"/>
    <w:rsid w:val="009D5198"/>
    <w:rsid w:val="009D5216"/>
    <w:rsid w:val="009D541E"/>
    <w:rsid w:val="009D572C"/>
    <w:rsid w:val="009D61DE"/>
    <w:rsid w:val="009D6449"/>
    <w:rsid w:val="009D6593"/>
    <w:rsid w:val="009D66CC"/>
    <w:rsid w:val="009D6791"/>
    <w:rsid w:val="009D683F"/>
    <w:rsid w:val="009D6D86"/>
    <w:rsid w:val="009D6D9F"/>
    <w:rsid w:val="009D727B"/>
    <w:rsid w:val="009D72AD"/>
    <w:rsid w:val="009D74B1"/>
    <w:rsid w:val="009D764F"/>
    <w:rsid w:val="009D7870"/>
    <w:rsid w:val="009D7A37"/>
    <w:rsid w:val="009D7D3F"/>
    <w:rsid w:val="009D7D42"/>
    <w:rsid w:val="009E0117"/>
    <w:rsid w:val="009E01DF"/>
    <w:rsid w:val="009E0277"/>
    <w:rsid w:val="009E0461"/>
    <w:rsid w:val="009E06CC"/>
    <w:rsid w:val="009E0B2C"/>
    <w:rsid w:val="009E0C17"/>
    <w:rsid w:val="009E10DA"/>
    <w:rsid w:val="009E111C"/>
    <w:rsid w:val="009E1375"/>
    <w:rsid w:val="009E140F"/>
    <w:rsid w:val="009E149C"/>
    <w:rsid w:val="009E14A2"/>
    <w:rsid w:val="009E152A"/>
    <w:rsid w:val="009E19D4"/>
    <w:rsid w:val="009E1A00"/>
    <w:rsid w:val="009E1D52"/>
    <w:rsid w:val="009E1D99"/>
    <w:rsid w:val="009E1E22"/>
    <w:rsid w:val="009E1F89"/>
    <w:rsid w:val="009E20E1"/>
    <w:rsid w:val="009E2156"/>
    <w:rsid w:val="009E22F8"/>
    <w:rsid w:val="009E2312"/>
    <w:rsid w:val="009E281D"/>
    <w:rsid w:val="009E29A3"/>
    <w:rsid w:val="009E29D5"/>
    <w:rsid w:val="009E2BFD"/>
    <w:rsid w:val="009E2D61"/>
    <w:rsid w:val="009E2E08"/>
    <w:rsid w:val="009E2E55"/>
    <w:rsid w:val="009E2F77"/>
    <w:rsid w:val="009E2F8D"/>
    <w:rsid w:val="009E30DB"/>
    <w:rsid w:val="009E3179"/>
    <w:rsid w:val="009E31C0"/>
    <w:rsid w:val="009E34BF"/>
    <w:rsid w:val="009E3610"/>
    <w:rsid w:val="009E361A"/>
    <w:rsid w:val="009E39C2"/>
    <w:rsid w:val="009E3BDC"/>
    <w:rsid w:val="009E4043"/>
    <w:rsid w:val="009E4098"/>
    <w:rsid w:val="009E41AD"/>
    <w:rsid w:val="009E4288"/>
    <w:rsid w:val="009E4555"/>
    <w:rsid w:val="009E46A9"/>
    <w:rsid w:val="009E4C85"/>
    <w:rsid w:val="009E4C94"/>
    <w:rsid w:val="009E5002"/>
    <w:rsid w:val="009E5252"/>
    <w:rsid w:val="009E5280"/>
    <w:rsid w:val="009E5312"/>
    <w:rsid w:val="009E53ED"/>
    <w:rsid w:val="009E5469"/>
    <w:rsid w:val="009E54D9"/>
    <w:rsid w:val="009E5515"/>
    <w:rsid w:val="009E56AC"/>
    <w:rsid w:val="009E571F"/>
    <w:rsid w:val="009E5850"/>
    <w:rsid w:val="009E5988"/>
    <w:rsid w:val="009E5A3D"/>
    <w:rsid w:val="009E5BF3"/>
    <w:rsid w:val="009E5F1E"/>
    <w:rsid w:val="009E60C9"/>
    <w:rsid w:val="009E60FC"/>
    <w:rsid w:val="009E65AD"/>
    <w:rsid w:val="009E6BBB"/>
    <w:rsid w:val="009E7187"/>
    <w:rsid w:val="009E74DC"/>
    <w:rsid w:val="009E780C"/>
    <w:rsid w:val="009E7846"/>
    <w:rsid w:val="009E7A59"/>
    <w:rsid w:val="009E7B90"/>
    <w:rsid w:val="009E7BE7"/>
    <w:rsid w:val="009E7CE3"/>
    <w:rsid w:val="009E7FB7"/>
    <w:rsid w:val="009F006B"/>
    <w:rsid w:val="009F017D"/>
    <w:rsid w:val="009F03C8"/>
    <w:rsid w:val="009F0497"/>
    <w:rsid w:val="009F062C"/>
    <w:rsid w:val="009F0946"/>
    <w:rsid w:val="009F0A19"/>
    <w:rsid w:val="009F0A60"/>
    <w:rsid w:val="009F0A8B"/>
    <w:rsid w:val="009F0C83"/>
    <w:rsid w:val="009F0D86"/>
    <w:rsid w:val="009F0EE9"/>
    <w:rsid w:val="009F0FDF"/>
    <w:rsid w:val="009F17BA"/>
    <w:rsid w:val="009F1F64"/>
    <w:rsid w:val="009F1F68"/>
    <w:rsid w:val="009F2186"/>
    <w:rsid w:val="009F2188"/>
    <w:rsid w:val="009F21DD"/>
    <w:rsid w:val="009F2219"/>
    <w:rsid w:val="009F226E"/>
    <w:rsid w:val="009F239D"/>
    <w:rsid w:val="009F273F"/>
    <w:rsid w:val="009F283A"/>
    <w:rsid w:val="009F2ACB"/>
    <w:rsid w:val="009F3419"/>
    <w:rsid w:val="009F3468"/>
    <w:rsid w:val="009F3A9D"/>
    <w:rsid w:val="009F3BE7"/>
    <w:rsid w:val="009F3D36"/>
    <w:rsid w:val="009F3F1B"/>
    <w:rsid w:val="009F3F3A"/>
    <w:rsid w:val="009F4225"/>
    <w:rsid w:val="009F4791"/>
    <w:rsid w:val="009F4983"/>
    <w:rsid w:val="009F4A41"/>
    <w:rsid w:val="009F4D3A"/>
    <w:rsid w:val="009F4E0D"/>
    <w:rsid w:val="009F5000"/>
    <w:rsid w:val="009F5254"/>
    <w:rsid w:val="009F5851"/>
    <w:rsid w:val="009F59D6"/>
    <w:rsid w:val="009F5A47"/>
    <w:rsid w:val="009F5B1E"/>
    <w:rsid w:val="009F5B5E"/>
    <w:rsid w:val="009F5DCB"/>
    <w:rsid w:val="009F5E15"/>
    <w:rsid w:val="009F600D"/>
    <w:rsid w:val="009F6038"/>
    <w:rsid w:val="009F605E"/>
    <w:rsid w:val="009F6195"/>
    <w:rsid w:val="009F6C08"/>
    <w:rsid w:val="009F6C6B"/>
    <w:rsid w:val="009F6CA9"/>
    <w:rsid w:val="009F6D23"/>
    <w:rsid w:val="009F6FDF"/>
    <w:rsid w:val="009F722A"/>
    <w:rsid w:val="009F73B4"/>
    <w:rsid w:val="009F7572"/>
    <w:rsid w:val="009F7C85"/>
    <w:rsid w:val="009F7E2F"/>
    <w:rsid w:val="009F7E42"/>
    <w:rsid w:val="009F7F65"/>
    <w:rsid w:val="009F7FB7"/>
    <w:rsid w:val="00A0054D"/>
    <w:rsid w:val="00A005AB"/>
    <w:rsid w:val="00A007DC"/>
    <w:rsid w:val="00A0095E"/>
    <w:rsid w:val="00A00A34"/>
    <w:rsid w:val="00A00AC8"/>
    <w:rsid w:val="00A00AD7"/>
    <w:rsid w:val="00A00BD6"/>
    <w:rsid w:val="00A00EC1"/>
    <w:rsid w:val="00A01174"/>
    <w:rsid w:val="00A0135C"/>
    <w:rsid w:val="00A01653"/>
    <w:rsid w:val="00A0179F"/>
    <w:rsid w:val="00A01A94"/>
    <w:rsid w:val="00A01D60"/>
    <w:rsid w:val="00A020F4"/>
    <w:rsid w:val="00A02311"/>
    <w:rsid w:val="00A023CF"/>
    <w:rsid w:val="00A024CA"/>
    <w:rsid w:val="00A0257A"/>
    <w:rsid w:val="00A025E1"/>
    <w:rsid w:val="00A026D0"/>
    <w:rsid w:val="00A0283F"/>
    <w:rsid w:val="00A028BC"/>
    <w:rsid w:val="00A029AA"/>
    <w:rsid w:val="00A02DB6"/>
    <w:rsid w:val="00A02F30"/>
    <w:rsid w:val="00A02F7B"/>
    <w:rsid w:val="00A030D0"/>
    <w:rsid w:val="00A03234"/>
    <w:rsid w:val="00A03448"/>
    <w:rsid w:val="00A0353A"/>
    <w:rsid w:val="00A03755"/>
    <w:rsid w:val="00A037AF"/>
    <w:rsid w:val="00A03830"/>
    <w:rsid w:val="00A044E7"/>
    <w:rsid w:val="00A045A2"/>
    <w:rsid w:val="00A047D6"/>
    <w:rsid w:val="00A048CE"/>
    <w:rsid w:val="00A04CDD"/>
    <w:rsid w:val="00A054C7"/>
    <w:rsid w:val="00A056AA"/>
    <w:rsid w:val="00A05C4A"/>
    <w:rsid w:val="00A05E3C"/>
    <w:rsid w:val="00A05F3B"/>
    <w:rsid w:val="00A06087"/>
    <w:rsid w:val="00A06409"/>
    <w:rsid w:val="00A0668D"/>
    <w:rsid w:val="00A06AC7"/>
    <w:rsid w:val="00A06C2C"/>
    <w:rsid w:val="00A06D4D"/>
    <w:rsid w:val="00A06D55"/>
    <w:rsid w:val="00A072C3"/>
    <w:rsid w:val="00A0738D"/>
    <w:rsid w:val="00A07591"/>
    <w:rsid w:val="00A075F8"/>
    <w:rsid w:val="00A07A0D"/>
    <w:rsid w:val="00A07A4C"/>
    <w:rsid w:val="00A07D05"/>
    <w:rsid w:val="00A07DAB"/>
    <w:rsid w:val="00A1008E"/>
    <w:rsid w:val="00A1014F"/>
    <w:rsid w:val="00A10163"/>
    <w:rsid w:val="00A101C2"/>
    <w:rsid w:val="00A1026B"/>
    <w:rsid w:val="00A102A6"/>
    <w:rsid w:val="00A10497"/>
    <w:rsid w:val="00A106D8"/>
    <w:rsid w:val="00A107A7"/>
    <w:rsid w:val="00A1083C"/>
    <w:rsid w:val="00A109D7"/>
    <w:rsid w:val="00A10C25"/>
    <w:rsid w:val="00A10E5C"/>
    <w:rsid w:val="00A1104A"/>
    <w:rsid w:val="00A11110"/>
    <w:rsid w:val="00A111A7"/>
    <w:rsid w:val="00A117B1"/>
    <w:rsid w:val="00A118CE"/>
    <w:rsid w:val="00A1207E"/>
    <w:rsid w:val="00A12230"/>
    <w:rsid w:val="00A1234A"/>
    <w:rsid w:val="00A12408"/>
    <w:rsid w:val="00A12503"/>
    <w:rsid w:val="00A12686"/>
    <w:rsid w:val="00A12954"/>
    <w:rsid w:val="00A12C97"/>
    <w:rsid w:val="00A12D67"/>
    <w:rsid w:val="00A12FD9"/>
    <w:rsid w:val="00A13024"/>
    <w:rsid w:val="00A1302A"/>
    <w:rsid w:val="00A13439"/>
    <w:rsid w:val="00A13883"/>
    <w:rsid w:val="00A13898"/>
    <w:rsid w:val="00A139A5"/>
    <w:rsid w:val="00A13A2F"/>
    <w:rsid w:val="00A13B95"/>
    <w:rsid w:val="00A13BB9"/>
    <w:rsid w:val="00A13DED"/>
    <w:rsid w:val="00A13E67"/>
    <w:rsid w:val="00A14088"/>
    <w:rsid w:val="00A1432A"/>
    <w:rsid w:val="00A143D4"/>
    <w:rsid w:val="00A14495"/>
    <w:rsid w:val="00A14598"/>
    <w:rsid w:val="00A149FA"/>
    <w:rsid w:val="00A14C0A"/>
    <w:rsid w:val="00A14D31"/>
    <w:rsid w:val="00A14DBC"/>
    <w:rsid w:val="00A14E14"/>
    <w:rsid w:val="00A14FEA"/>
    <w:rsid w:val="00A15389"/>
    <w:rsid w:val="00A15468"/>
    <w:rsid w:val="00A154AE"/>
    <w:rsid w:val="00A15548"/>
    <w:rsid w:val="00A157AD"/>
    <w:rsid w:val="00A15A7F"/>
    <w:rsid w:val="00A15CD1"/>
    <w:rsid w:val="00A163D0"/>
    <w:rsid w:val="00A16601"/>
    <w:rsid w:val="00A16877"/>
    <w:rsid w:val="00A16AA1"/>
    <w:rsid w:val="00A16AB7"/>
    <w:rsid w:val="00A17419"/>
    <w:rsid w:val="00A176E6"/>
    <w:rsid w:val="00A17738"/>
    <w:rsid w:val="00A177B5"/>
    <w:rsid w:val="00A17A94"/>
    <w:rsid w:val="00A17B2F"/>
    <w:rsid w:val="00A17D92"/>
    <w:rsid w:val="00A17FD8"/>
    <w:rsid w:val="00A201F0"/>
    <w:rsid w:val="00A20354"/>
    <w:rsid w:val="00A20464"/>
    <w:rsid w:val="00A2051F"/>
    <w:rsid w:val="00A20775"/>
    <w:rsid w:val="00A20817"/>
    <w:rsid w:val="00A20D05"/>
    <w:rsid w:val="00A210E6"/>
    <w:rsid w:val="00A21561"/>
    <w:rsid w:val="00A2187D"/>
    <w:rsid w:val="00A219AF"/>
    <w:rsid w:val="00A21BA9"/>
    <w:rsid w:val="00A2213A"/>
    <w:rsid w:val="00A222F5"/>
    <w:rsid w:val="00A223BC"/>
    <w:rsid w:val="00A2253B"/>
    <w:rsid w:val="00A22588"/>
    <w:rsid w:val="00A225D5"/>
    <w:rsid w:val="00A226A3"/>
    <w:rsid w:val="00A226CF"/>
    <w:rsid w:val="00A2290C"/>
    <w:rsid w:val="00A229C4"/>
    <w:rsid w:val="00A22A6F"/>
    <w:rsid w:val="00A22C4D"/>
    <w:rsid w:val="00A22CBA"/>
    <w:rsid w:val="00A22CCA"/>
    <w:rsid w:val="00A22E59"/>
    <w:rsid w:val="00A22EE0"/>
    <w:rsid w:val="00A22FA5"/>
    <w:rsid w:val="00A23174"/>
    <w:rsid w:val="00A2351A"/>
    <w:rsid w:val="00A2381E"/>
    <w:rsid w:val="00A2384B"/>
    <w:rsid w:val="00A23A0B"/>
    <w:rsid w:val="00A23B95"/>
    <w:rsid w:val="00A23BAE"/>
    <w:rsid w:val="00A2402C"/>
    <w:rsid w:val="00A244EA"/>
    <w:rsid w:val="00A24565"/>
    <w:rsid w:val="00A24627"/>
    <w:rsid w:val="00A25289"/>
    <w:rsid w:val="00A25340"/>
    <w:rsid w:val="00A253E8"/>
    <w:rsid w:val="00A25481"/>
    <w:rsid w:val="00A255EA"/>
    <w:rsid w:val="00A2570E"/>
    <w:rsid w:val="00A259FA"/>
    <w:rsid w:val="00A25CBF"/>
    <w:rsid w:val="00A25FF5"/>
    <w:rsid w:val="00A260A6"/>
    <w:rsid w:val="00A26116"/>
    <w:rsid w:val="00A2619E"/>
    <w:rsid w:val="00A26421"/>
    <w:rsid w:val="00A2675B"/>
    <w:rsid w:val="00A267AE"/>
    <w:rsid w:val="00A26A69"/>
    <w:rsid w:val="00A26C52"/>
    <w:rsid w:val="00A26CA0"/>
    <w:rsid w:val="00A26CB6"/>
    <w:rsid w:val="00A26CCF"/>
    <w:rsid w:val="00A26E62"/>
    <w:rsid w:val="00A26F22"/>
    <w:rsid w:val="00A2701E"/>
    <w:rsid w:val="00A271A1"/>
    <w:rsid w:val="00A27524"/>
    <w:rsid w:val="00A275DE"/>
    <w:rsid w:val="00A27896"/>
    <w:rsid w:val="00A27ADD"/>
    <w:rsid w:val="00A27CBB"/>
    <w:rsid w:val="00A27D23"/>
    <w:rsid w:val="00A300C5"/>
    <w:rsid w:val="00A302BB"/>
    <w:rsid w:val="00A30422"/>
    <w:rsid w:val="00A304EC"/>
    <w:rsid w:val="00A30613"/>
    <w:rsid w:val="00A306B0"/>
    <w:rsid w:val="00A30867"/>
    <w:rsid w:val="00A30DDA"/>
    <w:rsid w:val="00A314A2"/>
    <w:rsid w:val="00A314AD"/>
    <w:rsid w:val="00A31646"/>
    <w:rsid w:val="00A3174B"/>
    <w:rsid w:val="00A31DCE"/>
    <w:rsid w:val="00A31F4A"/>
    <w:rsid w:val="00A3221A"/>
    <w:rsid w:val="00A322A9"/>
    <w:rsid w:val="00A3237D"/>
    <w:rsid w:val="00A32391"/>
    <w:rsid w:val="00A3316B"/>
    <w:rsid w:val="00A33383"/>
    <w:rsid w:val="00A336F3"/>
    <w:rsid w:val="00A33891"/>
    <w:rsid w:val="00A338B1"/>
    <w:rsid w:val="00A3391F"/>
    <w:rsid w:val="00A33926"/>
    <w:rsid w:val="00A339E7"/>
    <w:rsid w:val="00A33B40"/>
    <w:rsid w:val="00A3417E"/>
    <w:rsid w:val="00A3444B"/>
    <w:rsid w:val="00A344A4"/>
    <w:rsid w:val="00A347F7"/>
    <w:rsid w:val="00A34891"/>
    <w:rsid w:val="00A34986"/>
    <w:rsid w:val="00A34D0C"/>
    <w:rsid w:val="00A34E7D"/>
    <w:rsid w:val="00A34EE8"/>
    <w:rsid w:val="00A35052"/>
    <w:rsid w:val="00A351F8"/>
    <w:rsid w:val="00A352BB"/>
    <w:rsid w:val="00A353F0"/>
    <w:rsid w:val="00A35409"/>
    <w:rsid w:val="00A3547C"/>
    <w:rsid w:val="00A35587"/>
    <w:rsid w:val="00A355A0"/>
    <w:rsid w:val="00A355BC"/>
    <w:rsid w:val="00A356D7"/>
    <w:rsid w:val="00A357A8"/>
    <w:rsid w:val="00A35804"/>
    <w:rsid w:val="00A3589E"/>
    <w:rsid w:val="00A35B13"/>
    <w:rsid w:val="00A35BCD"/>
    <w:rsid w:val="00A35E6B"/>
    <w:rsid w:val="00A36129"/>
    <w:rsid w:val="00A36439"/>
    <w:rsid w:val="00A36464"/>
    <w:rsid w:val="00A36530"/>
    <w:rsid w:val="00A36632"/>
    <w:rsid w:val="00A36808"/>
    <w:rsid w:val="00A36F88"/>
    <w:rsid w:val="00A36F9F"/>
    <w:rsid w:val="00A37003"/>
    <w:rsid w:val="00A37042"/>
    <w:rsid w:val="00A37251"/>
    <w:rsid w:val="00A3726D"/>
    <w:rsid w:val="00A372F2"/>
    <w:rsid w:val="00A37364"/>
    <w:rsid w:val="00A373B0"/>
    <w:rsid w:val="00A373FD"/>
    <w:rsid w:val="00A3751E"/>
    <w:rsid w:val="00A3755A"/>
    <w:rsid w:val="00A3757E"/>
    <w:rsid w:val="00A3790E"/>
    <w:rsid w:val="00A37AD1"/>
    <w:rsid w:val="00A37B7B"/>
    <w:rsid w:val="00A37BE6"/>
    <w:rsid w:val="00A37CBF"/>
    <w:rsid w:val="00A40175"/>
    <w:rsid w:val="00A40212"/>
    <w:rsid w:val="00A402CF"/>
    <w:rsid w:val="00A4053E"/>
    <w:rsid w:val="00A405E8"/>
    <w:rsid w:val="00A4066E"/>
    <w:rsid w:val="00A4073B"/>
    <w:rsid w:val="00A409F2"/>
    <w:rsid w:val="00A40A26"/>
    <w:rsid w:val="00A41040"/>
    <w:rsid w:val="00A411B4"/>
    <w:rsid w:val="00A4122F"/>
    <w:rsid w:val="00A41334"/>
    <w:rsid w:val="00A418C5"/>
    <w:rsid w:val="00A41927"/>
    <w:rsid w:val="00A41AE3"/>
    <w:rsid w:val="00A4204C"/>
    <w:rsid w:val="00A42250"/>
    <w:rsid w:val="00A422D7"/>
    <w:rsid w:val="00A4236E"/>
    <w:rsid w:val="00A424E4"/>
    <w:rsid w:val="00A426ED"/>
    <w:rsid w:val="00A4289F"/>
    <w:rsid w:val="00A429BB"/>
    <w:rsid w:val="00A42CE2"/>
    <w:rsid w:val="00A42D1B"/>
    <w:rsid w:val="00A42E6A"/>
    <w:rsid w:val="00A4323D"/>
    <w:rsid w:val="00A433FC"/>
    <w:rsid w:val="00A43428"/>
    <w:rsid w:val="00A43523"/>
    <w:rsid w:val="00A4399D"/>
    <w:rsid w:val="00A43CE9"/>
    <w:rsid w:val="00A4411E"/>
    <w:rsid w:val="00A4432B"/>
    <w:rsid w:val="00A4434B"/>
    <w:rsid w:val="00A443C7"/>
    <w:rsid w:val="00A443FB"/>
    <w:rsid w:val="00A44BA7"/>
    <w:rsid w:val="00A44CF9"/>
    <w:rsid w:val="00A45093"/>
    <w:rsid w:val="00A45547"/>
    <w:rsid w:val="00A45739"/>
    <w:rsid w:val="00A4574C"/>
    <w:rsid w:val="00A4585F"/>
    <w:rsid w:val="00A45ABA"/>
    <w:rsid w:val="00A45D1C"/>
    <w:rsid w:val="00A45F5F"/>
    <w:rsid w:val="00A4610D"/>
    <w:rsid w:val="00A46132"/>
    <w:rsid w:val="00A461CF"/>
    <w:rsid w:val="00A466BA"/>
    <w:rsid w:val="00A4677D"/>
    <w:rsid w:val="00A46828"/>
    <w:rsid w:val="00A46A30"/>
    <w:rsid w:val="00A46DC9"/>
    <w:rsid w:val="00A46E40"/>
    <w:rsid w:val="00A46FD3"/>
    <w:rsid w:val="00A47208"/>
    <w:rsid w:val="00A47793"/>
    <w:rsid w:val="00A4781A"/>
    <w:rsid w:val="00A47820"/>
    <w:rsid w:val="00A47839"/>
    <w:rsid w:val="00A479EB"/>
    <w:rsid w:val="00A47E82"/>
    <w:rsid w:val="00A50128"/>
    <w:rsid w:val="00A5065A"/>
    <w:rsid w:val="00A50738"/>
    <w:rsid w:val="00A5090C"/>
    <w:rsid w:val="00A50963"/>
    <w:rsid w:val="00A50BC2"/>
    <w:rsid w:val="00A5135A"/>
    <w:rsid w:val="00A51532"/>
    <w:rsid w:val="00A51742"/>
    <w:rsid w:val="00A5177E"/>
    <w:rsid w:val="00A517BD"/>
    <w:rsid w:val="00A518ED"/>
    <w:rsid w:val="00A5198E"/>
    <w:rsid w:val="00A519BB"/>
    <w:rsid w:val="00A51AAE"/>
    <w:rsid w:val="00A51B69"/>
    <w:rsid w:val="00A52031"/>
    <w:rsid w:val="00A52522"/>
    <w:rsid w:val="00A5259E"/>
    <w:rsid w:val="00A52878"/>
    <w:rsid w:val="00A528A5"/>
    <w:rsid w:val="00A52D60"/>
    <w:rsid w:val="00A53091"/>
    <w:rsid w:val="00A53221"/>
    <w:rsid w:val="00A534BC"/>
    <w:rsid w:val="00A53621"/>
    <w:rsid w:val="00A536FD"/>
    <w:rsid w:val="00A5383B"/>
    <w:rsid w:val="00A538FB"/>
    <w:rsid w:val="00A53946"/>
    <w:rsid w:val="00A53A8C"/>
    <w:rsid w:val="00A5430A"/>
    <w:rsid w:val="00A54387"/>
    <w:rsid w:val="00A546DC"/>
    <w:rsid w:val="00A546FA"/>
    <w:rsid w:val="00A54789"/>
    <w:rsid w:val="00A549E5"/>
    <w:rsid w:val="00A55008"/>
    <w:rsid w:val="00A5502E"/>
    <w:rsid w:val="00A55084"/>
    <w:rsid w:val="00A5533A"/>
    <w:rsid w:val="00A5538C"/>
    <w:rsid w:val="00A55524"/>
    <w:rsid w:val="00A55532"/>
    <w:rsid w:val="00A5560D"/>
    <w:rsid w:val="00A55831"/>
    <w:rsid w:val="00A558BE"/>
    <w:rsid w:val="00A55C55"/>
    <w:rsid w:val="00A55E86"/>
    <w:rsid w:val="00A55E87"/>
    <w:rsid w:val="00A5625A"/>
    <w:rsid w:val="00A5636C"/>
    <w:rsid w:val="00A56638"/>
    <w:rsid w:val="00A56821"/>
    <w:rsid w:val="00A568D6"/>
    <w:rsid w:val="00A56BBC"/>
    <w:rsid w:val="00A57327"/>
    <w:rsid w:val="00A57952"/>
    <w:rsid w:val="00A60198"/>
    <w:rsid w:val="00A606DB"/>
    <w:rsid w:val="00A60905"/>
    <w:rsid w:val="00A60953"/>
    <w:rsid w:val="00A609F7"/>
    <w:rsid w:val="00A60B33"/>
    <w:rsid w:val="00A60B41"/>
    <w:rsid w:val="00A60C8D"/>
    <w:rsid w:val="00A60F51"/>
    <w:rsid w:val="00A61195"/>
    <w:rsid w:val="00A61874"/>
    <w:rsid w:val="00A618B1"/>
    <w:rsid w:val="00A61968"/>
    <w:rsid w:val="00A61A19"/>
    <w:rsid w:val="00A61A2A"/>
    <w:rsid w:val="00A61C07"/>
    <w:rsid w:val="00A61C96"/>
    <w:rsid w:val="00A61CEC"/>
    <w:rsid w:val="00A62056"/>
    <w:rsid w:val="00A6206F"/>
    <w:rsid w:val="00A62348"/>
    <w:rsid w:val="00A625DE"/>
    <w:rsid w:val="00A62719"/>
    <w:rsid w:val="00A6293E"/>
    <w:rsid w:val="00A62A4D"/>
    <w:rsid w:val="00A62E0F"/>
    <w:rsid w:val="00A631B7"/>
    <w:rsid w:val="00A6334F"/>
    <w:rsid w:val="00A63984"/>
    <w:rsid w:val="00A63B82"/>
    <w:rsid w:val="00A63E61"/>
    <w:rsid w:val="00A63ECB"/>
    <w:rsid w:val="00A64031"/>
    <w:rsid w:val="00A64363"/>
    <w:rsid w:val="00A6437E"/>
    <w:rsid w:val="00A64427"/>
    <w:rsid w:val="00A64880"/>
    <w:rsid w:val="00A64899"/>
    <w:rsid w:val="00A64A38"/>
    <w:rsid w:val="00A64C2B"/>
    <w:rsid w:val="00A64C72"/>
    <w:rsid w:val="00A64CAF"/>
    <w:rsid w:val="00A64EF5"/>
    <w:rsid w:val="00A6512A"/>
    <w:rsid w:val="00A65257"/>
    <w:rsid w:val="00A653CF"/>
    <w:rsid w:val="00A6540E"/>
    <w:rsid w:val="00A6598A"/>
    <w:rsid w:val="00A659CB"/>
    <w:rsid w:val="00A65B3B"/>
    <w:rsid w:val="00A65BD0"/>
    <w:rsid w:val="00A66495"/>
    <w:rsid w:val="00A6655C"/>
    <w:rsid w:val="00A667F2"/>
    <w:rsid w:val="00A6695E"/>
    <w:rsid w:val="00A66A41"/>
    <w:rsid w:val="00A66DC5"/>
    <w:rsid w:val="00A671BB"/>
    <w:rsid w:val="00A67A2D"/>
    <w:rsid w:val="00A67BD8"/>
    <w:rsid w:val="00A67BF3"/>
    <w:rsid w:val="00A67C33"/>
    <w:rsid w:val="00A67C61"/>
    <w:rsid w:val="00A67D64"/>
    <w:rsid w:val="00A67EAC"/>
    <w:rsid w:val="00A67F17"/>
    <w:rsid w:val="00A700DC"/>
    <w:rsid w:val="00A70197"/>
    <w:rsid w:val="00A7030B"/>
    <w:rsid w:val="00A70578"/>
    <w:rsid w:val="00A705B4"/>
    <w:rsid w:val="00A70A70"/>
    <w:rsid w:val="00A70E3E"/>
    <w:rsid w:val="00A70FD6"/>
    <w:rsid w:val="00A71136"/>
    <w:rsid w:val="00A712FA"/>
    <w:rsid w:val="00A713A8"/>
    <w:rsid w:val="00A7156A"/>
    <w:rsid w:val="00A71693"/>
    <w:rsid w:val="00A718A2"/>
    <w:rsid w:val="00A71ABD"/>
    <w:rsid w:val="00A71D3E"/>
    <w:rsid w:val="00A72061"/>
    <w:rsid w:val="00A72172"/>
    <w:rsid w:val="00A72181"/>
    <w:rsid w:val="00A72384"/>
    <w:rsid w:val="00A724C2"/>
    <w:rsid w:val="00A725A6"/>
    <w:rsid w:val="00A72803"/>
    <w:rsid w:val="00A72A8B"/>
    <w:rsid w:val="00A72AF4"/>
    <w:rsid w:val="00A72B76"/>
    <w:rsid w:val="00A72C91"/>
    <w:rsid w:val="00A72E95"/>
    <w:rsid w:val="00A731A0"/>
    <w:rsid w:val="00A731BE"/>
    <w:rsid w:val="00A732EC"/>
    <w:rsid w:val="00A73471"/>
    <w:rsid w:val="00A7383D"/>
    <w:rsid w:val="00A73BBF"/>
    <w:rsid w:val="00A7400D"/>
    <w:rsid w:val="00A740BD"/>
    <w:rsid w:val="00A743DA"/>
    <w:rsid w:val="00A74632"/>
    <w:rsid w:val="00A746FA"/>
    <w:rsid w:val="00A748A0"/>
    <w:rsid w:val="00A74C7E"/>
    <w:rsid w:val="00A74EBE"/>
    <w:rsid w:val="00A7520F"/>
    <w:rsid w:val="00A75D17"/>
    <w:rsid w:val="00A75ECF"/>
    <w:rsid w:val="00A75EE1"/>
    <w:rsid w:val="00A76B52"/>
    <w:rsid w:val="00A76DCA"/>
    <w:rsid w:val="00A76E4C"/>
    <w:rsid w:val="00A77199"/>
    <w:rsid w:val="00A773C6"/>
    <w:rsid w:val="00A775B9"/>
    <w:rsid w:val="00A775CB"/>
    <w:rsid w:val="00A776B7"/>
    <w:rsid w:val="00A77797"/>
    <w:rsid w:val="00A7795D"/>
    <w:rsid w:val="00A77A53"/>
    <w:rsid w:val="00A77DAC"/>
    <w:rsid w:val="00A8000A"/>
    <w:rsid w:val="00A80088"/>
    <w:rsid w:val="00A80342"/>
    <w:rsid w:val="00A803FC"/>
    <w:rsid w:val="00A80541"/>
    <w:rsid w:val="00A808C3"/>
    <w:rsid w:val="00A8096F"/>
    <w:rsid w:val="00A80A19"/>
    <w:rsid w:val="00A80BD4"/>
    <w:rsid w:val="00A811FC"/>
    <w:rsid w:val="00A812BB"/>
    <w:rsid w:val="00A81305"/>
    <w:rsid w:val="00A8189A"/>
    <w:rsid w:val="00A81D5A"/>
    <w:rsid w:val="00A81EA8"/>
    <w:rsid w:val="00A82262"/>
    <w:rsid w:val="00A8252D"/>
    <w:rsid w:val="00A82744"/>
    <w:rsid w:val="00A8282B"/>
    <w:rsid w:val="00A82A8D"/>
    <w:rsid w:val="00A835ED"/>
    <w:rsid w:val="00A83610"/>
    <w:rsid w:val="00A838F6"/>
    <w:rsid w:val="00A83C6F"/>
    <w:rsid w:val="00A844A8"/>
    <w:rsid w:val="00A84606"/>
    <w:rsid w:val="00A84632"/>
    <w:rsid w:val="00A84725"/>
    <w:rsid w:val="00A847F1"/>
    <w:rsid w:val="00A8496A"/>
    <w:rsid w:val="00A84BA4"/>
    <w:rsid w:val="00A84CD4"/>
    <w:rsid w:val="00A84F50"/>
    <w:rsid w:val="00A85076"/>
    <w:rsid w:val="00A8560B"/>
    <w:rsid w:val="00A85803"/>
    <w:rsid w:val="00A8580C"/>
    <w:rsid w:val="00A85A19"/>
    <w:rsid w:val="00A85A68"/>
    <w:rsid w:val="00A85FE3"/>
    <w:rsid w:val="00A8612B"/>
    <w:rsid w:val="00A86174"/>
    <w:rsid w:val="00A86203"/>
    <w:rsid w:val="00A86264"/>
    <w:rsid w:val="00A863E4"/>
    <w:rsid w:val="00A8666B"/>
    <w:rsid w:val="00A866E5"/>
    <w:rsid w:val="00A86823"/>
    <w:rsid w:val="00A86905"/>
    <w:rsid w:val="00A86AAC"/>
    <w:rsid w:val="00A86DC7"/>
    <w:rsid w:val="00A86FED"/>
    <w:rsid w:val="00A87018"/>
    <w:rsid w:val="00A87073"/>
    <w:rsid w:val="00A87155"/>
    <w:rsid w:val="00A87216"/>
    <w:rsid w:val="00A87221"/>
    <w:rsid w:val="00A875CD"/>
    <w:rsid w:val="00A876FE"/>
    <w:rsid w:val="00A878A1"/>
    <w:rsid w:val="00A879D3"/>
    <w:rsid w:val="00A879D8"/>
    <w:rsid w:val="00A87BC2"/>
    <w:rsid w:val="00A87C29"/>
    <w:rsid w:val="00A9024B"/>
    <w:rsid w:val="00A90285"/>
    <w:rsid w:val="00A904B7"/>
    <w:rsid w:val="00A9052D"/>
    <w:rsid w:val="00A9069B"/>
    <w:rsid w:val="00A907AF"/>
    <w:rsid w:val="00A90876"/>
    <w:rsid w:val="00A90919"/>
    <w:rsid w:val="00A90A6A"/>
    <w:rsid w:val="00A90AD9"/>
    <w:rsid w:val="00A90C25"/>
    <w:rsid w:val="00A90C59"/>
    <w:rsid w:val="00A90C8E"/>
    <w:rsid w:val="00A90DF0"/>
    <w:rsid w:val="00A90F46"/>
    <w:rsid w:val="00A9117B"/>
    <w:rsid w:val="00A91373"/>
    <w:rsid w:val="00A916AC"/>
    <w:rsid w:val="00A91C35"/>
    <w:rsid w:val="00A9245E"/>
    <w:rsid w:val="00A92567"/>
    <w:rsid w:val="00A9283A"/>
    <w:rsid w:val="00A928AE"/>
    <w:rsid w:val="00A92959"/>
    <w:rsid w:val="00A92A61"/>
    <w:rsid w:val="00A93159"/>
    <w:rsid w:val="00A933C4"/>
    <w:rsid w:val="00A935A5"/>
    <w:rsid w:val="00A9368C"/>
    <w:rsid w:val="00A936E4"/>
    <w:rsid w:val="00A937EE"/>
    <w:rsid w:val="00A93996"/>
    <w:rsid w:val="00A93B2B"/>
    <w:rsid w:val="00A93C8A"/>
    <w:rsid w:val="00A93E05"/>
    <w:rsid w:val="00A93E4D"/>
    <w:rsid w:val="00A943E5"/>
    <w:rsid w:val="00A9495F"/>
    <w:rsid w:val="00A94C0B"/>
    <w:rsid w:val="00A94E36"/>
    <w:rsid w:val="00A9513A"/>
    <w:rsid w:val="00A9531D"/>
    <w:rsid w:val="00A955AA"/>
    <w:rsid w:val="00A957D6"/>
    <w:rsid w:val="00A958FA"/>
    <w:rsid w:val="00A95A24"/>
    <w:rsid w:val="00A95B6C"/>
    <w:rsid w:val="00A95BD9"/>
    <w:rsid w:val="00A95CEC"/>
    <w:rsid w:val="00A95D4D"/>
    <w:rsid w:val="00A95E0C"/>
    <w:rsid w:val="00A95F4A"/>
    <w:rsid w:val="00A960C8"/>
    <w:rsid w:val="00A9612E"/>
    <w:rsid w:val="00A96515"/>
    <w:rsid w:val="00A9653D"/>
    <w:rsid w:val="00A96685"/>
    <w:rsid w:val="00A969DD"/>
    <w:rsid w:val="00A96A67"/>
    <w:rsid w:val="00A96ACC"/>
    <w:rsid w:val="00A96B56"/>
    <w:rsid w:val="00A96D47"/>
    <w:rsid w:val="00A97199"/>
    <w:rsid w:val="00A9723C"/>
    <w:rsid w:val="00A97753"/>
    <w:rsid w:val="00A97F3E"/>
    <w:rsid w:val="00A97F6A"/>
    <w:rsid w:val="00AA0198"/>
    <w:rsid w:val="00AA026A"/>
    <w:rsid w:val="00AA032B"/>
    <w:rsid w:val="00AA0386"/>
    <w:rsid w:val="00AA04D4"/>
    <w:rsid w:val="00AA06E9"/>
    <w:rsid w:val="00AA0903"/>
    <w:rsid w:val="00AA0A41"/>
    <w:rsid w:val="00AA0E45"/>
    <w:rsid w:val="00AA0F4A"/>
    <w:rsid w:val="00AA11C4"/>
    <w:rsid w:val="00AA11EB"/>
    <w:rsid w:val="00AA1764"/>
    <w:rsid w:val="00AA1802"/>
    <w:rsid w:val="00AA193C"/>
    <w:rsid w:val="00AA1A6A"/>
    <w:rsid w:val="00AA1BDA"/>
    <w:rsid w:val="00AA1D05"/>
    <w:rsid w:val="00AA1E58"/>
    <w:rsid w:val="00AA1F75"/>
    <w:rsid w:val="00AA1FB7"/>
    <w:rsid w:val="00AA1FEF"/>
    <w:rsid w:val="00AA2266"/>
    <w:rsid w:val="00AA272B"/>
    <w:rsid w:val="00AA2BC1"/>
    <w:rsid w:val="00AA2BE8"/>
    <w:rsid w:val="00AA2D42"/>
    <w:rsid w:val="00AA2E27"/>
    <w:rsid w:val="00AA32BB"/>
    <w:rsid w:val="00AA3524"/>
    <w:rsid w:val="00AA364F"/>
    <w:rsid w:val="00AA37DE"/>
    <w:rsid w:val="00AA3C83"/>
    <w:rsid w:val="00AA3ECD"/>
    <w:rsid w:val="00AA3FF2"/>
    <w:rsid w:val="00AA4697"/>
    <w:rsid w:val="00AA4910"/>
    <w:rsid w:val="00AA4940"/>
    <w:rsid w:val="00AA4A96"/>
    <w:rsid w:val="00AA4AC9"/>
    <w:rsid w:val="00AA4CFA"/>
    <w:rsid w:val="00AA4F25"/>
    <w:rsid w:val="00AA57BD"/>
    <w:rsid w:val="00AA584D"/>
    <w:rsid w:val="00AA58EF"/>
    <w:rsid w:val="00AA5C28"/>
    <w:rsid w:val="00AA5DA8"/>
    <w:rsid w:val="00AA5E04"/>
    <w:rsid w:val="00AA5FD3"/>
    <w:rsid w:val="00AA600B"/>
    <w:rsid w:val="00AA6BF0"/>
    <w:rsid w:val="00AA6C56"/>
    <w:rsid w:val="00AA6D54"/>
    <w:rsid w:val="00AA6E62"/>
    <w:rsid w:val="00AA70C7"/>
    <w:rsid w:val="00AA722D"/>
    <w:rsid w:val="00AA773C"/>
    <w:rsid w:val="00AA77AC"/>
    <w:rsid w:val="00AA7C53"/>
    <w:rsid w:val="00AA7FB7"/>
    <w:rsid w:val="00AB02B3"/>
    <w:rsid w:val="00AB04E5"/>
    <w:rsid w:val="00AB0700"/>
    <w:rsid w:val="00AB09E5"/>
    <w:rsid w:val="00AB0B9A"/>
    <w:rsid w:val="00AB0D3C"/>
    <w:rsid w:val="00AB0D74"/>
    <w:rsid w:val="00AB0DA6"/>
    <w:rsid w:val="00AB1158"/>
    <w:rsid w:val="00AB1424"/>
    <w:rsid w:val="00AB1BE2"/>
    <w:rsid w:val="00AB1D42"/>
    <w:rsid w:val="00AB1E1E"/>
    <w:rsid w:val="00AB1E47"/>
    <w:rsid w:val="00AB1F6B"/>
    <w:rsid w:val="00AB1FF7"/>
    <w:rsid w:val="00AB20B9"/>
    <w:rsid w:val="00AB2A10"/>
    <w:rsid w:val="00AB2AC6"/>
    <w:rsid w:val="00AB2C52"/>
    <w:rsid w:val="00AB2CED"/>
    <w:rsid w:val="00AB2D84"/>
    <w:rsid w:val="00AB2DE8"/>
    <w:rsid w:val="00AB2F4B"/>
    <w:rsid w:val="00AB30C0"/>
    <w:rsid w:val="00AB3102"/>
    <w:rsid w:val="00AB322E"/>
    <w:rsid w:val="00AB34AA"/>
    <w:rsid w:val="00AB34EC"/>
    <w:rsid w:val="00AB34F2"/>
    <w:rsid w:val="00AB35BE"/>
    <w:rsid w:val="00AB37FA"/>
    <w:rsid w:val="00AB3A1A"/>
    <w:rsid w:val="00AB3C0B"/>
    <w:rsid w:val="00AB3FC4"/>
    <w:rsid w:val="00AB4181"/>
    <w:rsid w:val="00AB42BE"/>
    <w:rsid w:val="00AB4744"/>
    <w:rsid w:val="00AB47BD"/>
    <w:rsid w:val="00AB4938"/>
    <w:rsid w:val="00AB4B5A"/>
    <w:rsid w:val="00AB4B72"/>
    <w:rsid w:val="00AB4D44"/>
    <w:rsid w:val="00AB4D7A"/>
    <w:rsid w:val="00AB4D8C"/>
    <w:rsid w:val="00AB4FD8"/>
    <w:rsid w:val="00AB53C3"/>
    <w:rsid w:val="00AB5495"/>
    <w:rsid w:val="00AB54A2"/>
    <w:rsid w:val="00AB54BB"/>
    <w:rsid w:val="00AB5601"/>
    <w:rsid w:val="00AB59D8"/>
    <w:rsid w:val="00AB5AE0"/>
    <w:rsid w:val="00AB5B6A"/>
    <w:rsid w:val="00AB6069"/>
    <w:rsid w:val="00AB613B"/>
    <w:rsid w:val="00AB62A7"/>
    <w:rsid w:val="00AB657C"/>
    <w:rsid w:val="00AB65B2"/>
    <w:rsid w:val="00AB6726"/>
    <w:rsid w:val="00AB6822"/>
    <w:rsid w:val="00AB6882"/>
    <w:rsid w:val="00AB6B1B"/>
    <w:rsid w:val="00AB7276"/>
    <w:rsid w:val="00AB75A8"/>
    <w:rsid w:val="00AB76A1"/>
    <w:rsid w:val="00AB77B3"/>
    <w:rsid w:val="00AB77FF"/>
    <w:rsid w:val="00AB79B9"/>
    <w:rsid w:val="00AB7A85"/>
    <w:rsid w:val="00AB7B72"/>
    <w:rsid w:val="00AB7E73"/>
    <w:rsid w:val="00AB7F06"/>
    <w:rsid w:val="00AB7F09"/>
    <w:rsid w:val="00AB7FCB"/>
    <w:rsid w:val="00AC0039"/>
    <w:rsid w:val="00AC06AF"/>
    <w:rsid w:val="00AC0762"/>
    <w:rsid w:val="00AC0A72"/>
    <w:rsid w:val="00AC0B3B"/>
    <w:rsid w:val="00AC0C30"/>
    <w:rsid w:val="00AC0D06"/>
    <w:rsid w:val="00AC0D5F"/>
    <w:rsid w:val="00AC1101"/>
    <w:rsid w:val="00AC1107"/>
    <w:rsid w:val="00AC114E"/>
    <w:rsid w:val="00AC11C3"/>
    <w:rsid w:val="00AC13D3"/>
    <w:rsid w:val="00AC153B"/>
    <w:rsid w:val="00AC15B3"/>
    <w:rsid w:val="00AC1743"/>
    <w:rsid w:val="00AC18B1"/>
    <w:rsid w:val="00AC1A63"/>
    <w:rsid w:val="00AC1F13"/>
    <w:rsid w:val="00AC1F55"/>
    <w:rsid w:val="00AC23AA"/>
    <w:rsid w:val="00AC2738"/>
    <w:rsid w:val="00AC275C"/>
    <w:rsid w:val="00AC2D73"/>
    <w:rsid w:val="00AC2DC9"/>
    <w:rsid w:val="00AC2FA9"/>
    <w:rsid w:val="00AC30F1"/>
    <w:rsid w:val="00AC30FC"/>
    <w:rsid w:val="00AC334D"/>
    <w:rsid w:val="00AC3368"/>
    <w:rsid w:val="00AC35F8"/>
    <w:rsid w:val="00AC372D"/>
    <w:rsid w:val="00AC386A"/>
    <w:rsid w:val="00AC3974"/>
    <w:rsid w:val="00AC398C"/>
    <w:rsid w:val="00AC3AFE"/>
    <w:rsid w:val="00AC3B09"/>
    <w:rsid w:val="00AC3C19"/>
    <w:rsid w:val="00AC3D34"/>
    <w:rsid w:val="00AC3E4B"/>
    <w:rsid w:val="00AC3FE5"/>
    <w:rsid w:val="00AC4134"/>
    <w:rsid w:val="00AC43C2"/>
    <w:rsid w:val="00AC43EE"/>
    <w:rsid w:val="00AC4470"/>
    <w:rsid w:val="00AC4750"/>
    <w:rsid w:val="00AC480D"/>
    <w:rsid w:val="00AC4DAD"/>
    <w:rsid w:val="00AC4EE3"/>
    <w:rsid w:val="00AC5017"/>
    <w:rsid w:val="00AC5300"/>
    <w:rsid w:val="00AC538B"/>
    <w:rsid w:val="00AC54F4"/>
    <w:rsid w:val="00AC5564"/>
    <w:rsid w:val="00AC5621"/>
    <w:rsid w:val="00AC574F"/>
    <w:rsid w:val="00AC598A"/>
    <w:rsid w:val="00AC5A03"/>
    <w:rsid w:val="00AC5B8F"/>
    <w:rsid w:val="00AC5FAA"/>
    <w:rsid w:val="00AC5FC4"/>
    <w:rsid w:val="00AC63E8"/>
    <w:rsid w:val="00AC64A9"/>
    <w:rsid w:val="00AC64CB"/>
    <w:rsid w:val="00AC64F3"/>
    <w:rsid w:val="00AC66A9"/>
    <w:rsid w:val="00AC682A"/>
    <w:rsid w:val="00AC6845"/>
    <w:rsid w:val="00AC6A48"/>
    <w:rsid w:val="00AC6CE3"/>
    <w:rsid w:val="00AC7001"/>
    <w:rsid w:val="00AC7130"/>
    <w:rsid w:val="00AC7182"/>
    <w:rsid w:val="00AC76A9"/>
    <w:rsid w:val="00AC792F"/>
    <w:rsid w:val="00AC7DC2"/>
    <w:rsid w:val="00AC7FA3"/>
    <w:rsid w:val="00AD0012"/>
    <w:rsid w:val="00AD00CB"/>
    <w:rsid w:val="00AD02D9"/>
    <w:rsid w:val="00AD0793"/>
    <w:rsid w:val="00AD0A4C"/>
    <w:rsid w:val="00AD0B71"/>
    <w:rsid w:val="00AD0DD9"/>
    <w:rsid w:val="00AD0F3E"/>
    <w:rsid w:val="00AD0FEE"/>
    <w:rsid w:val="00AD14E4"/>
    <w:rsid w:val="00AD14FD"/>
    <w:rsid w:val="00AD15BA"/>
    <w:rsid w:val="00AD15FD"/>
    <w:rsid w:val="00AD1C8F"/>
    <w:rsid w:val="00AD1CC0"/>
    <w:rsid w:val="00AD25A6"/>
    <w:rsid w:val="00AD300D"/>
    <w:rsid w:val="00AD3074"/>
    <w:rsid w:val="00AD3235"/>
    <w:rsid w:val="00AD3497"/>
    <w:rsid w:val="00AD34C7"/>
    <w:rsid w:val="00AD36D4"/>
    <w:rsid w:val="00AD38D8"/>
    <w:rsid w:val="00AD3AC3"/>
    <w:rsid w:val="00AD3CEB"/>
    <w:rsid w:val="00AD3F7D"/>
    <w:rsid w:val="00AD432D"/>
    <w:rsid w:val="00AD4382"/>
    <w:rsid w:val="00AD4581"/>
    <w:rsid w:val="00AD460B"/>
    <w:rsid w:val="00AD4694"/>
    <w:rsid w:val="00AD475F"/>
    <w:rsid w:val="00AD4832"/>
    <w:rsid w:val="00AD4838"/>
    <w:rsid w:val="00AD49BB"/>
    <w:rsid w:val="00AD4A1E"/>
    <w:rsid w:val="00AD4B53"/>
    <w:rsid w:val="00AD4C69"/>
    <w:rsid w:val="00AD4CFD"/>
    <w:rsid w:val="00AD4EDA"/>
    <w:rsid w:val="00AD4F54"/>
    <w:rsid w:val="00AD4FA1"/>
    <w:rsid w:val="00AD5042"/>
    <w:rsid w:val="00AD5058"/>
    <w:rsid w:val="00AD508C"/>
    <w:rsid w:val="00AD519E"/>
    <w:rsid w:val="00AD51C8"/>
    <w:rsid w:val="00AD539B"/>
    <w:rsid w:val="00AD5656"/>
    <w:rsid w:val="00AD5885"/>
    <w:rsid w:val="00AD5944"/>
    <w:rsid w:val="00AD5CF5"/>
    <w:rsid w:val="00AD5EE6"/>
    <w:rsid w:val="00AD6045"/>
    <w:rsid w:val="00AD62D6"/>
    <w:rsid w:val="00AD6361"/>
    <w:rsid w:val="00AD644D"/>
    <w:rsid w:val="00AD6531"/>
    <w:rsid w:val="00AD65CA"/>
    <w:rsid w:val="00AD688E"/>
    <w:rsid w:val="00AD68D7"/>
    <w:rsid w:val="00AD68FA"/>
    <w:rsid w:val="00AD6952"/>
    <w:rsid w:val="00AD6C9A"/>
    <w:rsid w:val="00AD6FB7"/>
    <w:rsid w:val="00AD6FF4"/>
    <w:rsid w:val="00AD7070"/>
    <w:rsid w:val="00AD73D9"/>
    <w:rsid w:val="00AD7EB5"/>
    <w:rsid w:val="00AE0BDA"/>
    <w:rsid w:val="00AE0D18"/>
    <w:rsid w:val="00AE0E4F"/>
    <w:rsid w:val="00AE0F29"/>
    <w:rsid w:val="00AE103E"/>
    <w:rsid w:val="00AE12B8"/>
    <w:rsid w:val="00AE1300"/>
    <w:rsid w:val="00AE146B"/>
    <w:rsid w:val="00AE16B3"/>
    <w:rsid w:val="00AE194E"/>
    <w:rsid w:val="00AE197F"/>
    <w:rsid w:val="00AE1A54"/>
    <w:rsid w:val="00AE1C6D"/>
    <w:rsid w:val="00AE1E1B"/>
    <w:rsid w:val="00AE2115"/>
    <w:rsid w:val="00AE2291"/>
    <w:rsid w:val="00AE23DA"/>
    <w:rsid w:val="00AE294D"/>
    <w:rsid w:val="00AE2E14"/>
    <w:rsid w:val="00AE3008"/>
    <w:rsid w:val="00AE3028"/>
    <w:rsid w:val="00AE30BB"/>
    <w:rsid w:val="00AE31D0"/>
    <w:rsid w:val="00AE36ED"/>
    <w:rsid w:val="00AE37B0"/>
    <w:rsid w:val="00AE3F01"/>
    <w:rsid w:val="00AE3F45"/>
    <w:rsid w:val="00AE4139"/>
    <w:rsid w:val="00AE4238"/>
    <w:rsid w:val="00AE43D2"/>
    <w:rsid w:val="00AE43F0"/>
    <w:rsid w:val="00AE4428"/>
    <w:rsid w:val="00AE44C7"/>
    <w:rsid w:val="00AE45A3"/>
    <w:rsid w:val="00AE4617"/>
    <w:rsid w:val="00AE495A"/>
    <w:rsid w:val="00AE49E4"/>
    <w:rsid w:val="00AE4AEE"/>
    <w:rsid w:val="00AE4BA1"/>
    <w:rsid w:val="00AE4C55"/>
    <w:rsid w:val="00AE4F4B"/>
    <w:rsid w:val="00AE536B"/>
    <w:rsid w:val="00AE53F9"/>
    <w:rsid w:val="00AE54D9"/>
    <w:rsid w:val="00AE5704"/>
    <w:rsid w:val="00AE5724"/>
    <w:rsid w:val="00AE5C22"/>
    <w:rsid w:val="00AE5CFC"/>
    <w:rsid w:val="00AE5F6A"/>
    <w:rsid w:val="00AE5F97"/>
    <w:rsid w:val="00AE6223"/>
    <w:rsid w:val="00AE628F"/>
    <w:rsid w:val="00AE638C"/>
    <w:rsid w:val="00AE665E"/>
    <w:rsid w:val="00AE66F5"/>
    <w:rsid w:val="00AE6C71"/>
    <w:rsid w:val="00AE6DA5"/>
    <w:rsid w:val="00AE6E3A"/>
    <w:rsid w:val="00AE7042"/>
    <w:rsid w:val="00AE761D"/>
    <w:rsid w:val="00AE76B0"/>
    <w:rsid w:val="00AE782A"/>
    <w:rsid w:val="00AE78E7"/>
    <w:rsid w:val="00AE7A11"/>
    <w:rsid w:val="00AE7CA2"/>
    <w:rsid w:val="00AE7CB1"/>
    <w:rsid w:val="00AE7D20"/>
    <w:rsid w:val="00AE7FE9"/>
    <w:rsid w:val="00AF0016"/>
    <w:rsid w:val="00AF0086"/>
    <w:rsid w:val="00AF04F3"/>
    <w:rsid w:val="00AF0772"/>
    <w:rsid w:val="00AF0C3A"/>
    <w:rsid w:val="00AF0C66"/>
    <w:rsid w:val="00AF0D08"/>
    <w:rsid w:val="00AF0D78"/>
    <w:rsid w:val="00AF0DF1"/>
    <w:rsid w:val="00AF0ED5"/>
    <w:rsid w:val="00AF0EE3"/>
    <w:rsid w:val="00AF1011"/>
    <w:rsid w:val="00AF1039"/>
    <w:rsid w:val="00AF1509"/>
    <w:rsid w:val="00AF1668"/>
    <w:rsid w:val="00AF1A6E"/>
    <w:rsid w:val="00AF1A9A"/>
    <w:rsid w:val="00AF1B9F"/>
    <w:rsid w:val="00AF1C25"/>
    <w:rsid w:val="00AF2426"/>
    <w:rsid w:val="00AF24BA"/>
    <w:rsid w:val="00AF2523"/>
    <w:rsid w:val="00AF2700"/>
    <w:rsid w:val="00AF273F"/>
    <w:rsid w:val="00AF2893"/>
    <w:rsid w:val="00AF2AD3"/>
    <w:rsid w:val="00AF3059"/>
    <w:rsid w:val="00AF3184"/>
    <w:rsid w:val="00AF32BE"/>
    <w:rsid w:val="00AF3417"/>
    <w:rsid w:val="00AF366B"/>
    <w:rsid w:val="00AF3B2F"/>
    <w:rsid w:val="00AF3D39"/>
    <w:rsid w:val="00AF3D7C"/>
    <w:rsid w:val="00AF3DE4"/>
    <w:rsid w:val="00AF3F66"/>
    <w:rsid w:val="00AF40D3"/>
    <w:rsid w:val="00AF41E7"/>
    <w:rsid w:val="00AF45BE"/>
    <w:rsid w:val="00AF4B12"/>
    <w:rsid w:val="00AF4C69"/>
    <w:rsid w:val="00AF4EAB"/>
    <w:rsid w:val="00AF4F07"/>
    <w:rsid w:val="00AF4F2B"/>
    <w:rsid w:val="00AF51A7"/>
    <w:rsid w:val="00AF545A"/>
    <w:rsid w:val="00AF54FB"/>
    <w:rsid w:val="00AF5684"/>
    <w:rsid w:val="00AF5B5A"/>
    <w:rsid w:val="00AF5C29"/>
    <w:rsid w:val="00AF5C7D"/>
    <w:rsid w:val="00AF64FC"/>
    <w:rsid w:val="00AF678E"/>
    <w:rsid w:val="00AF68FC"/>
    <w:rsid w:val="00AF6C9E"/>
    <w:rsid w:val="00AF714F"/>
    <w:rsid w:val="00AF7193"/>
    <w:rsid w:val="00AF720F"/>
    <w:rsid w:val="00AF73F5"/>
    <w:rsid w:val="00AF7494"/>
    <w:rsid w:val="00AF7580"/>
    <w:rsid w:val="00AF7632"/>
    <w:rsid w:val="00AF76F7"/>
    <w:rsid w:val="00AF786B"/>
    <w:rsid w:val="00AF787B"/>
    <w:rsid w:val="00AF7940"/>
    <w:rsid w:val="00AF7E94"/>
    <w:rsid w:val="00B0001C"/>
    <w:rsid w:val="00B001D9"/>
    <w:rsid w:val="00B002E7"/>
    <w:rsid w:val="00B00577"/>
    <w:rsid w:val="00B005B0"/>
    <w:rsid w:val="00B00664"/>
    <w:rsid w:val="00B0072A"/>
    <w:rsid w:val="00B00951"/>
    <w:rsid w:val="00B009F5"/>
    <w:rsid w:val="00B00AA1"/>
    <w:rsid w:val="00B00AEC"/>
    <w:rsid w:val="00B00BF2"/>
    <w:rsid w:val="00B01316"/>
    <w:rsid w:val="00B01689"/>
    <w:rsid w:val="00B01884"/>
    <w:rsid w:val="00B01909"/>
    <w:rsid w:val="00B01B03"/>
    <w:rsid w:val="00B01BCA"/>
    <w:rsid w:val="00B01C93"/>
    <w:rsid w:val="00B01CEB"/>
    <w:rsid w:val="00B01D8D"/>
    <w:rsid w:val="00B02223"/>
    <w:rsid w:val="00B0232F"/>
    <w:rsid w:val="00B024A6"/>
    <w:rsid w:val="00B02570"/>
    <w:rsid w:val="00B02865"/>
    <w:rsid w:val="00B0289B"/>
    <w:rsid w:val="00B028C5"/>
    <w:rsid w:val="00B0290B"/>
    <w:rsid w:val="00B02B5A"/>
    <w:rsid w:val="00B02BB0"/>
    <w:rsid w:val="00B02C27"/>
    <w:rsid w:val="00B02D1F"/>
    <w:rsid w:val="00B033DB"/>
    <w:rsid w:val="00B033E4"/>
    <w:rsid w:val="00B0350A"/>
    <w:rsid w:val="00B03642"/>
    <w:rsid w:val="00B03699"/>
    <w:rsid w:val="00B03942"/>
    <w:rsid w:val="00B03A87"/>
    <w:rsid w:val="00B03CDA"/>
    <w:rsid w:val="00B03D11"/>
    <w:rsid w:val="00B03EB8"/>
    <w:rsid w:val="00B0410E"/>
    <w:rsid w:val="00B04282"/>
    <w:rsid w:val="00B04522"/>
    <w:rsid w:val="00B04693"/>
    <w:rsid w:val="00B046FE"/>
    <w:rsid w:val="00B04A9A"/>
    <w:rsid w:val="00B04B0A"/>
    <w:rsid w:val="00B04B95"/>
    <w:rsid w:val="00B05283"/>
    <w:rsid w:val="00B058BD"/>
    <w:rsid w:val="00B05E8E"/>
    <w:rsid w:val="00B05F83"/>
    <w:rsid w:val="00B0612A"/>
    <w:rsid w:val="00B064B7"/>
    <w:rsid w:val="00B06D36"/>
    <w:rsid w:val="00B06E3F"/>
    <w:rsid w:val="00B070EB"/>
    <w:rsid w:val="00B074F7"/>
    <w:rsid w:val="00B0759B"/>
    <w:rsid w:val="00B07603"/>
    <w:rsid w:val="00B076C7"/>
    <w:rsid w:val="00B07A03"/>
    <w:rsid w:val="00B07C6E"/>
    <w:rsid w:val="00B07E1A"/>
    <w:rsid w:val="00B07FDB"/>
    <w:rsid w:val="00B10040"/>
    <w:rsid w:val="00B101AC"/>
    <w:rsid w:val="00B104AA"/>
    <w:rsid w:val="00B105B0"/>
    <w:rsid w:val="00B108BD"/>
    <w:rsid w:val="00B10AA5"/>
    <w:rsid w:val="00B10B07"/>
    <w:rsid w:val="00B10D68"/>
    <w:rsid w:val="00B10EC3"/>
    <w:rsid w:val="00B10F99"/>
    <w:rsid w:val="00B11134"/>
    <w:rsid w:val="00B11345"/>
    <w:rsid w:val="00B11691"/>
    <w:rsid w:val="00B117BF"/>
    <w:rsid w:val="00B11A85"/>
    <w:rsid w:val="00B11B2B"/>
    <w:rsid w:val="00B11B71"/>
    <w:rsid w:val="00B11D67"/>
    <w:rsid w:val="00B123BA"/>
    <w:rsid w:val="00B128AE"/>
    <w:rsid w:val="00B12B35"/>
    <w:rsid w:val="00B13246"/>
    <w:rsid w:val="00B13297"/>
    <w:rsid w:val="00B1350C"/>
    <w:rsid w:val="00B135DA"/>
    <w:rsid w:val="00B1379D"/>
    <w:rsid w:val="00B137D9"/>
    <w:rsid w:val="00B1384F"/>
    <w:rsid w:val="00B13908"/>
    <w:rsid w:val="00B139A0"/>
    <w:rsid w:val="00B139EB"/>
    <w:rsid w:val="00B13BDA"/>
    <w:rsid w:val="00B13C18"/>
    <w:rsid w:val="00B13DFF"/>
    <w:rsid w:val="00B14313"/>
    <w:rsid w:val="00B144E9"/>
    <w:rsid w:val="00B14904"/>
    <w:rsid w:val="00B14BAC"/>
    <w:rsid w:val="00B14EE2"/>
    <w:rsid w:val="00B15055"/>
    <w:rsid w:val="00B15476"/>
    <w:rsid w:val="00B1587B"/>
    <w:rsid w:val="00B15A61"/>
    <w:rsid w:val="00B160F0"/>
    <w:rsid w:val="00B1613F"/>
    <w:rsid w:val="00B1619B"/>
    <w:rsid w:val="00B1632C"/>
    <w:rsid w:val="00B16383"/>
    <w:rsid w:val="00B16863"/>
    <w:rsid w:val="00B16FA9"/>
    <w:rsid w:val="00B16FAD"/>
    <w:rsid w:val="00B174A3"/>
    <w:rsid w:val="00B174B9"/>
    <w:rsid w:val="00B17518"/>
    <w:rsid w:val="00B17AB8"/>
    <w:rsid w:val="00B17B52"/>
    <w:rsid w:val="00B17CCA"/>
    <w:rsid w:val="00B17DE5"/>
    <w:rsid w:val="00B17DF0"/>
    <w:rsid w:val="00B201A0"/>
    <w:rsid w:val="00B2029C"/>
    <w:rsid w:val="00B20702"/>
    <w:rsid w:val="00B209DC"/>
    <w:rsid w:val="00B213F9"/>
    <w:rsid w:val="00B215FB"/>
    <w:rsid w:val="00B2160E"/>
    <w:rsid w:val="00B218E5"/>
    <w:rsid w:val="00B219D5"/>
    <w:rsid w:val="00B22181"/>
    <w:rsid w:val="00B22262"/>
    <w:rsid w:val="00B2235F"/>
    <w:rsid w:val="00B22374"/>
    <w:rsid w:val="00B22945"/>
    <w:rsid w:val="00B229AF"/>
    <w:rsid w:val="00B22C55"/>
    <w:rsid w:val="00B230B0"/>
    <w:rsid w:val="00B231F8"/>
    <w:rsid w:val="00B23383"/>
    <w:rsid w:val="00B233F3"/>
    <w:rsid w:val="00B2358D"/>
    <w:rsid w:val="00B2366E"/>
    <w:rsid w:val="00B23CCE"/>
    <w:rsid w:val="00B2415A"/>
    <w:rsid w:val="00B24294"/>
    <w:rsid w:val="00B24309"/>
    <w:rsid w:val="00B243A0"/>
    <w:rsid w:val="00B24800"/>
    <w:rsid w:val="00B24918"/>
    <w:rsid w:val="00B249AD"/>
    <w:rsid w:val="00B24DF2"/>
    <w:rsid w:val="00B25094"/>
    <w:rsid w:val="00B25A98"/>
    <w:rsid w:val="00B25CA5"/>
    <w:rsid w:val="00B25CF7"/>
    <w:rsid w:val="00B25D1A"/>
    <w:rsid w:val="00B25D54"/>
    <w:rsid w:val="00B2612C"/>
    <w:rsid w:val="00B263B5"/>
    <w:rsid w:val="00B2648A"/>
    <w:rsid w:val="00B2654E"/>
    <w:rsid w:val="00B26A03"/>
    <w:rsid w:val="00B26AFC"/>
    <w:rsid w:val="00B26B66"/>
    <w:rsid w:val="00B26CC7"/>
    <w:rsid w:val="00B26CE0"/>
    <w:rsid w:val="00B26FD3"/>
    <w:rsid w:val="00B2738C"/>
    <w:rsid w:val="00B275A8"/>
    <w:rsid w:val="00B277E3"/>
    <w:rsid w:val="00B27A6F"/>
    <w:rsid w:val="00B27EA4"/>
    <w:rsid w:val="00B30013"/>
    <w:rsid w:val="00B304EE"/>
    <w:rsid w:val="00B307CB"/>
    <w:rsid w:val="00B30A16"/>
    <w:rsid w:val="00B30AB9"/>
    <w:rsid w:val="00B30BB7"/>
    <w:rsid w:val="00B30FE4"/>
    <w:rsid w:val="00B310D1"/>
    <w:rsid w:val="00B3113F"/>
    <w:rsid w:val="00B311CC"/>
    <w:rsid w:val="00B314A0"/>
    <w:rsid w:val="00B31595"/>
    <w:rsid w:val="00B31630"/>
    <w:rsid w:val="00B31771"/>
    <w:rsid w:val="00B31907"/>
    <w:rsid w:val="00B31A05"/>
    <w:rsid w:val="00B31EE5"/>
    <w:rsid w:val="00B3203F"/>
    <w:rsid w:val="00B32196"/>
    <w:rsid w:val="00B3239F"/>
    <w:rsid w:val="00B32695"/>
    <w:rsid w:val="00B3283D"/>
    <w:rsid w:val="00B329C3"/>
    <w:rsid w:val="00B32BB7"/>
    <w:rsid w:val="00B336EC"/>
    <w:rsid w:val="00B3396C"/>
    <w:rsid w:val="00B339AE"/>
    <w:rsid w:val="00B33A55"/>
    <w:rsid w:val="00B33A8C"/>
    <w:rsid w:val="00B33B4F"/>
    <w:rsid w:val="00B340A1"/>
    <w:rsid w:val="00B34340"/>
    <w:rsid w:val="00B3434E"/>
    <w:rsid w:val="00B343F8"/>
    <w:rsid w:val="00B343F9"/>
    <w:rsid w:val="00B34431"/>
    <w:rsid w:val="00B34527"/>
    <w:rsid w:val="00B34706"/>
    <w:rsid w:val="00B34917"/>
    <w:rsid w:val="00B34C42"/>
    <w:rsid w:val="00B34C8B"/>
    <w:rsid w:val="00B34E4F"/>
    <w:rsid w:val="00B34E58"/>
    <w:rsid w:val="00B34FD0"/>
    <w:rsid w:val="00B350CB"/>
    <w:rsid w:val="00B352B6"/>
    <w:rsid w:val="00B353BE"/>
    <w:rsid w:val="00B3557D"/>
    <w:rsid w:val="00B3579A"/>
    <w:rsid w:val="00B35952"/>
    <w:rsid w:val="00B35AE7"/>
    <w:rsid w:val="00B35D7E"/>
    <w:rsid w:val="00B35E3A"/>
    <w:rsid w:val="00B35FC0"/>
    <w:rsid w:val="00B35FEF"/>
    <w:rsid w:val="00B362F9"/>
    <w:rsid w:val="00B364AF"/>
    <w:rsid w:val="00B365C7"/>
    <w:rsid w:val="00B36807"/>
    <w:rsid w:val="00B3685D"/>
    <w:rsid w:val="00B369C7"/>
    <w:rsid w:val="00B36BA2"/>
    <w:rsid w:val="00B36D55"/>
    <w:rsid w:val="00B36D79"/>
    <w:rsid w:val="00B36E80"/>
    <w:rsid w:val="00B3716F"/>
    <w:rsid w:val="00B37342"/>
    <w:rsid w:val="00B378A8"/>
    <w:rsid w:val="00B37924"/>
    <w:rsid w:val="00B37A4C"/>
    <w:rsid w:val="00B37B98"/>
    <w:rsid w:val="00B37BE6"/>
    <w:rsid w:val="00B37C9B"/>
    <w:rsid w:val="00B40351"/>
    <w:rsid w:val="00B403DA"/>
    <w:rsid w:val="00B4058B"/>
    <w:rsid w:val="00B405DC"/>
    <w:rsid w:val="00B40618"/>
    <w:rsid w:val="00B4061F"/>
    <w:rsid w:val="00B4065C"/>
    <w:rsid w:val="00B40ADE"/>
    <w:rsid w:val="00B40DEB"/>
    <w:rsid w:val="00B40E62"/>
    <w:rsid w:val="00B41263"/>
    <w:rsid w:val="00B41663"/>
    <w:rsid w:val="00B416A1"/>
    <w:rsid w:val="00B41CFE"/>
    <w:rsid w:val="00B41EE1"/>
    <w:rsid w:val="00B42056"/>
    <w:rsid w:val="00B42092"/>
    <w:rsid w:val="00B42213"/>
    <w:rsid w:val="00B422E1"/>
    <w:rsid w:val="00B42317"/>
    <w:rsid w:val="00B423C9"/>
    <w:rsid w:val="00B4253F"/>
    <w:rsid w:val="00B4255F"/>
    <w:rsid w:val="00B42926"/>
    <w:rsid w:val="00B42B38"/>
    <w:rsid w:val="00B42B40"/>
    <w:rsid w:val="00B42DA5"/>
    <w:rsid w:val="00B42DF3"/>
    <w:rsid w:val="00B42E0A"/>
    <w:rsid w:val="00B42E28"/>
    <w:rsid w:val="00B433A1"/>
    <w:rsid w:val="00B4363E"/>
    <w:rsid w:val="00B43643"/>
    <w:rsid w:val="00B43649"/>
    <w:rsid w:val="00B436FD"/>
    <w:rsid w:val="00B43AEE"/>
    <w:rsid w:val="00B43B49"/>
    <w:rsid w:val="00B43B66"/>
    <w:rsid w:val="00B43BD9"/>
    <w:rsid w:val="00B43CFE"/>
    <w:rsid w:val="00B44165"/>
    <w:rsid w:val="00B443AE"/>
    <w:rsid w:val="00B4459F"/>
    <w:rsid w:val="00B446CA"/>
    <w:rsid w:val="00B4480E"/>
    <w:rsid w:val="00B44B93"/>
    <w:rsid w:val="00B44CDE"/>
    <w:rsid w:val="00B44D90"/>
    <w:rsid w:val="00B44F6A"/>
    <w:rsid w:val="00B45031"/>
    <w:rsid w:val="00B451FE"/>
    <w:rsid w:val="00B452C9"/>
    <w:rsid w:val="00B45315"/>
    <w:rsid w:val="00B4536B"/>
    <w:rsid w:val="00B45449"/>
    <w:rsid w:val="00B4568C"/>
    <w:rsid w:val="00B4568E"/>
    <w:rsid w:val="00B4571F"/>
    <w:rsid w:val="00B45841"/>
    <w:rsid w:val="00B4594B"/>
    <w:rsid w:val="00B459A0"/>
    <w:rsid w:val="00B45A04"/>
    <w:rsid w:val="00B45E5E"/>
    <w:rsid w:val="00B46161"/>
    <w:rsid w:val="00B465F3"/>
    <w:rsid w:val="00B469B7"/>
    <w:rsid w:val="00B46C9B"/>
    <w:rsid w:val="00B46CA2"/>
    <w:rsid w:val="00B46DE7"/>
    <w:rsid w:val="00B471F3"/>
    <w:rsid w:val="00B47269"/>
    <w:rsid w:val="00B47938"/>
    <w:rsid w:val="00B47963"/>
    <w:rsid w:val="00B4797C"/>
    <w:rsid w:val="00B47D60"/>
    <w:rsid w:val="00B47DFE"/>
    <w:rsid w:val="00B47F2A"/>
    <w:rsid w:val="00B47FCB"/>
    <w:rsid w:val="00B50140"/>
    <w:rsid w:val="00B5075C"/>
    <w:rsid w:val="00B50981"/>
    <w:rsid w:val="00B50AEB"/>
    <w:rsid w:val="00B50C2B"/>
    <w:rsid w:val="00B50E73"/>
    <w:rsid w:val="00B50FE9"/>
    <w:rsid w:val="00B51011"/>
    <w:rsid w:val="00B5180F"/>
    <w:rsid w:val="00B5190F"/>
    <w:rsid w:val="00B51ACD"/>
    <w:rsid w:val="00B51B8F"/>
    <w:rsid w:val="00B51E18"/>
    <w:rsid w:val="00B51F91"/>
    <w:rsid w:val="00B51FC4"/>
    <w:rsid w:val="00B52149"/>
    <w:rsid w:val="00B521FA"/>
    <w:rsid w:val="00B52298"/>
    <w:rsid w:val="00B5246F"/>
    <w:rsid w:val="00B52891"/>
    <w:rsid w:val="00B52988"/>
    <w:rsid w:val="00B52E50"/>
    <w:rsid w:val="00B52FFB"/>
    <w:rsid w:val="00B530C3"/>
    <w:rsid w:val="00B531EA"/>
    <w:rsid w:val="00B5371F"/>
    <w:rsid w:val="00B5375E"/>
    <w:rsid w:val="00B53A23"/>
    <w:rsid w:val="00B53B44"/>
    <w:rsid w:val="00B53EB8"/>
    <w:rsid w:val="00B54426"/>
    <w:rsid w:val="00B548FB"/>
    <w:rsid w:val="00B54925"/>
    <w:rsid w:val="00B5494C"/>
    <w:rsid w:val="00B5498E"/>
    <w:rsid w:val="00B54B50"/>
    <w:rsid w:val="00B54FB7"/>
    <w:rsid w:val="00B5501C"/>
    <w:rsid w:val="00B554F4"/>
    <w:rsid w:val="00B55559"/>
    <w:rsid w:val="00B559B4"/>
    <w:rsid w:val="00B55B50"/>
    <w:rsid w:val="00B55D24"/>
    <w:rsid w:val="00B55D6F"/>
    <w:rsid w:val="00B55EEF"/>
    <w:rsid w:val="00B55F5E"/>
    <w:rsid w:val="00B56097"/>
    <w:rsid w:val="00B562A4"/>
    <w:rsid w:val="00B563F0"/>
    <w:rsid w:val="00B56572"/>
    <w:rsid w:val="00B566AB"/>
    <w:rsid w:val="00B566B3"/>
    <w:rsid w:val="00B568B5"/>
    <w:rsid w:val="00B56CA7"/>
    <w:rsid w:val="00B57253"/>
    <w:rsid w:val="00B572C1"/>
    <w:rsid w:val="00B57850"/>
    <w:rsid w:val="00B5790E"/>
    <w:rsid w:val="00B579B4"/>
    <w:rsid w:val="00B600FD"/>
    <w:rsid w:val="00B60257"/>
    <w:rsid w:val="00B60449"/>
    <w:rsid w:val="00B60619"/>
    <w:rsid w:val="00B606F4"/>
    <w:rsid w:val="00B60714"/>
    <w:rsid w:val="00B60951"/>
    <w:rsid w:val="00B60A31"/>
    <w:rsid w:val="00B60BCC"/>
    <w:rsid w:val="00B60F53"/>
    <w:rsid w:val="00B60F82"/>
    <w:rsid w:val="00B611A0"/>
    <w:rsid w:val="00B611B9"/>
    <w:rsid w:val="00B611D4"/>
    <w:rsid w:val="00B613D6"/>
    <w:rsid w:val="00B61671"/>
    <w:rsid w:val="00B617C7"/>
    <w:rsid w:val="00B61BA2"/>
    <w:rsid w:val="00B61D01"/>
    <w:rsid w:val="00B62138"/>
    <w:rsid w:val="00B62218"/>
    <w:rsid w:val="00B624E8"/>
    <w:rsid w:val="00B62577"/>
    <w:rsid w:val="00B626CA"/>
    <w:rsid w:val="00B6283C"/>
    <w:rsid w:val="00B628E1"/>
    <w:rsid w:val="00B628E2"/>
    <w:rsid w:val="00B62B58"/>
    <w:rsid w:val="00B62DB4"/>
    <w:rsid w:val="00B6346D"/>
    <w:rsid w:val="00B6351D"/>
    <w:rsid w:val="00B63593"/>
    <w:rsid w:val="00B63963"/>
    <w:rsid w:val="00B63975"/>
    <w:rsid w:val="00B639FA"/>
    <w:rsid w:val="00B63B5D"/>
    <w:rsid w:val="00B63DF1"/>
    <w:rsid w:val="00B64080"/>
    <w:rsid w:val="00B641DA"/>
    <w:rsid w:val="00B64530"/>
    <w:rsid w:val="00B6453F"/>
    <w:rsid w:val="00B64585"/>
    <w:rsid w:val="00B6473C"/>
    <w:rsid w:val="00B6480A"/>
    <w:rsid w:val="00B649B5"/>
    <w:rsid w:val="00B64B77"/>
    <w:rsid w:val="00B64CBD"/>
    <w:rsid w:val="00B64CFD"/>
    <w:rsid w:val="00B64E12"/>
    <w:rsid w:val="00B653C2"/>
    <w:rsid w:val="00B658D3"/>
    <w:rsid w:val="00B659FE"/>
    <w:rsid w:val="00B65BA5"/>
    <w:rsid w:val="00B65D5E"/>
    <w:rsid w:val="00B66142"/>
    <w:rsid w:val="00B66276"/>
    <w:rsid w:val="00B6651E"/>
    <w:rsid w:val="00B6699E"/>
    <w:rsid w:val="00B66A4F"/>
    <w:rsid w:val="00B66A72"/>
    <w:rsid w:val="00B66AD1"/>
    <w:rsid w:val="00B66B9C"/>
    <w:rsid w:val="00B66E89"/>
    <w:rsid w:val="00B66F90"/>
    <w:rsid w:val="00B671A9"/>
    <w:rsid w:val="00B672B5"/>
    <w:rsid w:val="00B67622"/>
    <w:rsid w:val="00B67704"/>
    <w:rsid w:val="00B67B8A"/>
    <w:rsid w:val="00B67C3E"/>
    <w:rsid w:val="00B67D50"/>
    <w:rsid w:val="00B67F6A"/>
    <w:rsid w:val="00B7032F"/>
    <w:rsid w:val="00B703AD"/>
    <w:rsid w:val="00B70525"/>
    <w:rsid w:val="00B70787"/>
    <w:rsid w:val="00B70B4D"/>
    <w:rsid w:val="00B70DC7"/>
    <w:rsid w:val="00B70EF5"/>
    <w:rsid w:val="00B710EA"/>
    <w:rsid w:val="00B710FC"/>
    <w:rsid w:val="00B71121"/>
    <w:rsid w:val="00B714D5"/>
    <w:rsid w:val="00B714DB"/>
    <w:rsid w:val="00B7185E"/>
    <w:rsid w:val="00B7187B"/>
    <w:rsid w:val="00B72090"/>
    <w:rsid w:val="00B7213F"/>
    <w:rsid w:val="00B72594"/>
    <w:rsid w:val="00B727A2"/>
    <w:rsid w:val="00B72A63"/>
    <w:rsid w:val="00B72B36"/>
    <w:rsid w:val="00B72DA3"/>
    <w:rsid w:val="00B72FF1"/>
    <w:rsid w:val="00B73396"/>
    <w:rsid w:val="00B73686"/>
    <w:rsid w:val="00B73B90"/>
    <w:rsid w:val="00B73D00"/>
    <w:rsid w:val="00B73F59"/>
    <w:rsid w:val="00B740DC"/>
    <w:rsid w:val="00B74100"/>
    <w:rsid w:val="00B7438B"/>
    <w:rsid w:val="00B74586"/>
    <w:rsid w:val="00B748B7"/>
    <w:rsid w:val="00B7499A"/>
    <w:rsid w:val="00B74A61"/>
    <w:rsid w:val="00B74ACF"/>
    <w:rsid w:val="00B754BE"/>
    <w:rsid w:val="00B7553F"/>
    <w:rsid w:val="00B7570F"/>
    <w:rsid w:val="00B758C2"/>
    <w:rsid w:val="00B7597A"/>
    <w:rsid w:val="00B75B0E"/>
    <w:rsid w:val="00B75BCE"/>
    <w:rsid w:val="00B75C50"/>
    <w:rsid w:val="00B75CF5"/>
    <w:rsid w:val="00B75F7C"/>
    <w:rsid w:val="00B76056"/>
    <w:rsid w:val="00B7626C"/>
    <w:rsid w:val="00B76B07"/>
    <w:rsid w:val="00B76C67"/>
    <w:rsid w:val="00B76EDE"/>
    <w:rsid w:val="00B76FC2"/>
    <w:rsid w:val="00B774FD"/>
    <w:rsid w:val="00B775F6"/>
    <w:rsid w:val="00B777C3"/>
    <w:rsid w:val="00B777DE"/>
    <w:rsid w:val="00B77C37"/>
    <w:rsid w:val="00B77DB7"/>
    <w:rsid w:val="00B800F3"/>
    <w:rsid w:val="00B802BF"/>
    <w:rsid w:val="00B80328"/>
    <w:rsid w:val="00B80525"/>
    <w:rsid w:val="00B80542"/>
    <w:rsid w:val="00B80544"/>
    <w:rsid w:val="00B8060D"/>
    <w:rsid w:val="00B80750"/>
    <w:rsid w:val="00B80876"/>
    <w:rsid w:val="00B80A7E"/>
    <w:rsid w:val="00B80A8E"/>
    <w:rsid w:val="00B80B24"/>
    <w:rsid w:val="00B80C43"/>
    <w:rsid w:val="00B80CA1"/>
    <w:rsid w:val="00B80DA8"/>
    <w:rsid w:val="00B80DD2"/>
    <w:rsid w:val="00B810C7"/>
    <w:rsid w:val="00B8115E"/>
    <w:rsid w:val="00B81530"/>
    <w:rsid w:val="00B815D8"/>
    <w:rsid w:val="00B81671"/>
    <w:rsid w:val="00B81678"/>
    <w:rsid w:val="00B8195E"/>
    <w:rsid w:val="00B819E4"/>
    <w:rsid w:val="00B81C83"/>
    <w:rsid w:val="00B8207E"/>
    <w:rsid w:val="00B823B7"/>
    <w:rsid w:val="00B824BE"/>
    <w:rsid w:val="00B824C5"/>
    <w:rsid w:val="00B82537"/>
    <w:rsid w:val="00B8275A"/>
    <w:rsid w:val="00B82864"/>
    <w:rsid w:val="00B82912"/>
    <w:rsid w:val="00B82964"/>
    <w:rsid w:val="00B82D27"/>
    <w:rsid w:val="00B83144"/>
    <w:rsid w:val="00B83173"/>
    <w:rsid w:val="00B8320D"/>
    <w:rsid w:val="00B834AB"/>
    <w:rsid w:val="00B8350D"/>
    <w:rsid w:val="00B837B4"/>
    <w:rsid w:val="00B83918"/>
    <w:rsid w:val="00B83A82"/>
    <w:rsid w:val="00B83B15"/>
    <w:rsid w:val="00B83BC5"/>
    <w:rsid w:val="00B83E8A"/>
    <w:rsid w:val="00B83FE1"/>
    <w:rsid w:val="00B8420E"/>
    <w:rsid w:val="00B84267"/>
    <w:rsid w:val="00B8432C"/>
    <w:rsid w:val="00B84547"/>
    <w:rsid w:val="00B845A6"/>
    <w:rsid w:val="00B847D5"/>
    <w:rsid w:val="00B8495B"/>
    <w:rsid w:val="00B84989"/>
    <w:rsid w:val="00B84A7C"/>
    <w:rsid w:val="00B851B4"/>
    <w:rsid w:val="00B8520E"/>
    <w:rsid w:val="00B8529A"/>
    <w:rsid w:val="00B854C0"/>
    <w:rsid w:val="00B854F7"/>
    <w:rsid w:val="00B85968"/>
    <w:rsid w:val="00B85981"/>
    <w:rsid w:val="00B859AC"/>
    <w:rsid w:val="00B85F33"/>
    <w:rsid w:val="00B862EA"/>
    <w:rsid w:val="00B865B8"/>
    <w:rsid w:val="00B86641"/>
    <w:rsid w:val="00B868A1"/>
    <w:rsid w:val="00B869D1"/>
    <w:rsid w:val="00B86A42"/>
    <w:rsid w:val="00B86AA4"/>
    <w:rsid w:val="00B86F4D"/>
    <w:rsid w:val="00B87100"/>
    <w:rsid w:val="00B87326"/>
    <w:rsid w:val="00B8794C"/>
    <w:rsid w:val="00B87A21"/>
    <w:rsid w:val="00B87AAA"/>
    <w:rsid w:val="00B87ABC"/>
    <w:rsid w:val="00B87AE7"/>
    <w:rsid w:val="00B87D24"/>
    <w:rsid w:val="00B9007C"/>
    <w:rsid w:val="00B90117"/>
    <w:rsid w:val="00B9011D"/>
    <w:rsid w:val="00B903F7"/>
    <w:rsid w:val="00B9040B"/>
    <w:rsid w:val="00B9050F"/>
    <w:rsid w:val="00B90642"/>
    <w:rsid w:val="00B90C02"/>
    <w:rsid w:val="00B90D56"/>
    <w:rsid w:val="00B90F47"/>
    <w:rsid w:val="00B91075"/>
    <w:rsid w:val="00B9180F"/>
    <w:rsid w:val="00B918F3"/>
    <w:rsid w:val="00B91988"/>
    <w:rsid w:val="00B91A2B"/>
    <w:rsid w:val="00B91E0F"/>
    <w:rsid w:val="00B91E5A"/>
    <w:rsid w:val="00B921E0"/>
    <w:rsid w:val="00B923BF"/>
    <w:rsid w:val="00B92538"/>
    <w:rsid w:val="00B92A50"/>
    <w:rsid w:val="00B92B86"/>
    <w:rsid w:val="00B92E7B"/>
    <w:rsid w:val="00B92E90"/>
    <w:rsid w:val="00B92F0F"/>
    <w:rsid w:val="00B92F58"/>
    <w:rsid w:val="00B92FD8"/>
    <w:rsid w:val="00B931B2"/>
    <w:rsid w:val="00B9350B"/>
    <w:rsid w:val="00B93716"/>
    <w:rsid w:val="00B9381E"/>
    <w:rsid w:val="00B93EEE"/>
    <w:rsid w:val="00B93F2E"/>
    <w:rsid w:val="00B93F69"/>
    <w:rsid w:val="00B940E0"/>
    <w:rsid w:val="00B94159"/>
    <w:rsid w:val="00B94167"/>
    <w:rsid w:val="00B945DD"/>
    <w:rsid w:val="00B9494B"/>
    <w:rsid w:val="00B94E2C"/>
    <w:rsid w:val="00B94FD2"/>
    <w:rsid w:val="00B9543D"/>
    <w:rsid w:val="00B959E7"/>
    <w:rsid w:val="00B95A9C"/>
    <w:rsid w:val="00B95CB4"/>
    <w:rsid w:val="00B96215"/>
    <w:rsid w:val="00B96494"/>
    <w:rsid w:val="00B9650C"/>
    <w:rsid w:val="00B9653A"/>
    <w:rsid w:val="00B96B03"/>
    <w:rsid w:val="00B96B40"/>
    <w:rsid w:val="00B96D24"/>
    <w:rsid w:val="00B96DC4"/>
    <w:rsid w:val="00B96F42"/>
    <w:rsid w:val="00B9739A"/>
    <w:rsid w:val="00B97403"/>
    <w:rsid w:val="00B9743A"/>
    <w:rsid w:val="00B975EC"/>
    <w:rsid w:val="00B9767F"/>
    <w:rsid w:val="00B97811"/>
    <w:rsid w:val="00B97A80"/>
    <w:rsid w:val="00B97B5A"/>
    <w:rsid w:val="00B97CD2"/>
    <w:rsid w:val="00B97F0D"/>
    <w:rsid w:val="00BA0467"/>
    <w:rsid w:val="00BA051C"/>
    <w:rsid w:val="00BA071E"/>
    <w:rsid w:val="00BA0EED"/>
    <w:rsid w:val="00BA0EF5"/>
    <w:rsid w:val="00BA144F"/>
    <w:rsid w:val="00BA18CB"/>
    <w:rsid w:val="00BA1AEC"/>
    <w:rsid w:val="00BA1D17"/>
    <w:rsid w:val="00BA1ECA"/>
    <w:rsid w:val="00BA1F05"/>
    <w:rsid w:val="00BA203E"/>
    <w:rsid w:val="00BA26BB"/>
    <w:rsid w:val="00BA2B2E"/>
    <w:rsid w:val="00BA2E22"/>
    <w:rsid w:val="00BA3239"/>
    <w:rsid w:val="00BA32DB"/>
    <w:rsid w:val="00BA34D4"/>
    <w:rsid w:val="00BA3922"/>
    <w:rsid w:val="00BA3B6A"/>
    <w:rsid w:val="00BA3B8A"/>
    <w:rsid w:val="00BA3C61"/>
    <w:rsid w:val="00BA3CB8"/>
    <w:rsid w:val="00BA3CBD"/>
    <w:rsid w:val="00BA3E03"/>
    <w:rsid w:val="00BA426C"/>
    <w:rsid w:val="00BA433D"/>
    <w:rsid w:val="00BA4919"/>
    <w:rsid w:val="00BA53DE"/>
    <w:rsid w:val="00BA5892"/>
    <w:rsid w:val="00BA5BDD"/>
    <w:rsid w:val="00BA5C84"/>
    <w:rsid w:val="00BA5DFA"/>
    <w:rsid w:val="00BA5E02"/>
    <w:rsid w:val="00BA5E67"/>
    <w:rsid w:val="00BA5ECE"/>
    <w:rsid w:val="00BA5FAA"/>
    <w:rsid w:val="00BA6344"/>
    <w:rsid w:val="00BA6567"/>
    <w:rsid w:val="00BA6B1F"/>
    <w:rsid w:val="00BA6D80"/>
    <w:rsid w:val="00BA6E5B"/>
    <w:rsid w:val="00BA6E6F"/>
    <w:rsid w:val="00BA70CA"/>
    <w:rsid w:val="00BA70EA"/>
    <w:rsid w:val="00BA72AE"/>
    <w:rsid w:val="00BA7398"/>
    <w:rsid w:val="00BA7421"/>
    <w:rsid w:val="00BA788D"/>
    <w:rsid w:val="00BA789D"/>
    <w:rsid w:val="00BA79E9"/>
    <w:rsid w:val="00BA7E98"/>
    <w:rsid w:val="00BA7F89"/>
    <w:rsid w:val="00BB017A"/>
    <w:rsid w:val="00BB02F3"/>
    <w:rsid w:val="00BB0376"/>
    <w:rsid w:val="00BB06EC"/>
    <w:rsid w:val="00BB06EF"/>
    <w:rsid w:val="00BB0C40"/>
    <w:rsid w:val="00BB0D2E"/>
    <w:rsid w:val="00BB12BF"/>
    <w:rsid w:val="00BB16A7"/>
    <w:rsid w:val="00BB1AB1"/>
    <w:rsid w:val="00BB1AC9"/>
    <w:rsid w:val="00BB1AE5"/>
    <w:rsid w:val="00BB1C72"/>
    <w:rsid w:val="00BB1EB7"/>
    <w:rsid w:val="00BB1EDD"/>
    <w:rsid w:val="00BB20B9"/>
    <w:rsid w:val="00BB24E4"/>
    <w:rsid w:val="00BB279B"/>
    <w:rsid w:val="00BB27B7"/>
    <w:rsid w:val="00BB2811"/>
    <w:rsid w:val="00BB2B42"/>
    <w:rsid w:val="00BB2D4B"/>
    <w:rsid w:val="00BB34AF"/>
    <w:rsid w:val="00BB3BD7"/>
    <w:rsid w:val="00BB3E53"/>
    <w:rsid w:val="00BB3F24"/>
    <w:rsid w:val="00BB3F65"/>
    <w:rsid w:val="00BB3FCF"/>
    <w:rsid w:val="00BB4133"/>
    <w:rsid w:val="00BB42E8"/>
    <w:rsid w:val="00BB4324"/>
    <w:rsid w:val="00BB4409"/>
    <w:rsid w:val="00BB4B3B"/>
    <w:rsid w:val="00BB4F54"/>
    <w:rsid w:val="00BB5299"/>
    <w:rsid w:val="00BB5319"/>
    <w:rsid w:val="00BB5537"/>
    <w:rsid w:val="00BB55BE"/>
    <w:rsid w:val="00BB5663"/>
    <w:rsid w:val="00BB5786"/>
    <w:rsid w:val="00BB57F5"/>
    <w:rsid w:val="00BB58A7"/>
    <w:rsid w:val="00BB58CC"/>
    <w:rsid w:val="00BB59AC"/>
    <w:rsid w:val="00BB5C3F"/>
    <w:rsid w:val="00BB5E1C"/>
    <w:rsid w:val="00BB5FBC"/>
    <w:rsid w:val="00BB60CD"/>
    <w:rsid w:val="00BB6243"/>
    <w:rsid w:val="00BB65A5"/>
    <w:rsid w:val="00BB67F9"/>
    <w:rsid w:val="00BB6B68"/>
    <w:rsid w:val="00BB6F9A"/>
    <w:rsid w:val="00BB6FE0"/>
    <w:rsid w:val="00BB70B7"/>
    <w:rsid w:val="00BB72C3"/>
    <w:rsid w:val="00BB7477"/>
    <w:rsid w:val="00BB7627"/>
    <w:rsid w:val="00BB76AB"/>
    <w:rsid w:val="00BB77D8"/>
    <w:rsid w:val="00BB7ACC"/>
    <w:rsid w:val="00BB7B1A"/>
    <w:rsid w:val="00BB7B49"/>
    <w:rsid w:val="00BB7B5C"/>
    <w:rsid w:val="00BB7C5D"/>
    <w:rsid w:val="00BC038A"/>
    <w:rsid w:val="00BC0653"/>
    <w:rsid w:val="00BC0856"/>
    <w:rsid w:val="00BC0AF2"/>
    <w:rsid w:val="00BC1053"/>
    <w:rsid w:val="00BC1ABD"/>
    <w:rsid w:val="00BC1AC3"/>
    <w:rsid w:val="00BC1CD0"/>
    <w:rsid w:val="00BC1DA8"/>
    <w:rsid w:val="00BC20F4"/>
    <w:rsid w:val="00BC2154"/>
    <w:rsid w:val="00BC21A3"/>
    <w:rsid w:val="00BC28BC"/>
    <w:rsid w:val="00BC2AC6"/>
    <w:rsid w:val="00BC2B77"/>
    <w:rsid w:val="00BC2E22"/>
    <w:rsid w:val="00BC2E29"/>
    <w:rsid w:val="00BC2F65"/>
    <w:rsid w:val="00BC2F79"/>
    <w:rsid w:val="00BC306C"/>
    <w:rsid w:val="00BC30A8"/>
    <w:rsid w:val="00BC313B"/>
    <w:rsid w:val="00BC37A1"/>
    <w:rsid w:val="00BC37EC"/>
    <w:rsid w:val="00BC39D1"/>
    <w:rsid w:val="00BC3D99"/>
    <w:rsid w:val="00BC3DC9"/>
    <w:rsid w:val="00BC3E95"/>
    <w:rsid w:val="00BC3EB7"/>
    <w:rsid w:val="00BC409A"/>
    <w:rsid w:val="00BC4340"/>
    <w:rsid w:val="00BC4677"/>
    <w:rsid w:val="00BC471C"/>
    <w:rsid w:val="00BC4ADD"/>
    <w:rsid w:val="00BC4B4D"/>
    <w:rsid w:val="00BC4F1E"/>
    <w:rsid w:val="00BC4F86"/>
    <w:rsid w:val="00BC56F2"/>
    <w:rsid w:val="00BC5982"/>
    <w:rsid w:val="00BC59C9"/>
    <w:rsid w:val="00BC5AE6"/>
    <w:rsid w:val="00BC5B6B"/>
    <w:rsid w:val="00BC5D71"/>
    <w:rsid w:val="00BC5EBE"/>
    <w:rsid w:val="00BC604C"/>
    <w:rsid w:val="00BC63F7"/>
    <w:rsid w:val="00BC65B8"/>
    <w:rsid w:val="00BC6805"/>
    <w:rsid w:val="00BC69F2"/>
    <w:rsid w:val="00BC6B2B"/>
    <w:rsid w:val="00BC6C10"/>
    <w:rsid w:val="00BC6CB1"/>
    <w:rsid w:val="00BC6DBE"/>
    <w:rsid w:val="00BC6DC4"/>
    <w:rsid w:val="00BC6DE5"/>
    <w:rsid w:val="00BC6EEE"/>
    <w:rsid w:val="00BC71DB"/>
    <w:rsid w:val="00BC742D"/>
    <w:rsid w:val="00BC75CA"/>
    <w:rsid w:val="00BC767A"/>
    <w:rsid w:val="00BC76FB"/>
    <w:rsid w:val="00BC79FA"/>
    <w:rsid w:val="00BC7BF3"/>
    <w:rsid w:val="00BC7F77"/>
    <w:rsid w:val="00BD034A"/>
    <w:rsid w:val="00BD05B0"/>
    <w:rsid w:val="00BD0CFA"/>
    <w:rsid w:val="00BD10A8"/>
    <w:rsid w:val="00BD121B"/>
    <w:rsid w:val="00BD1403"/>
    <w:rsid w:val="00BD1718"/>
    <w:rsid w:val="00BD171C"/>
    <w:rsid w:val="00BD188E"/>
    <w:rsid w:val="00BD18F7"/>
    <w:rsid w:val="00BD18F9"/>
    <w:rsid w:val="00BD1901"/>
    <w:rsid w:val="00BD1A74"/>
    <w:rsid w:val="00BD20D6"/>
    <w:rsid w:val="00BD21B4"/>
    <w:rsid w:val="00BD24DF"/>
    <w:rsid w:val="00BD25A4"/>
    <w:rsid w:val="00BD25EB"/>
    <w:rsid w:val="00BD264E"/>
    <w:rsid w:val="00BD26CF"/>
    <w:rsid w:val="00BD29F1"/>
    <w:rsid w:val="00BD2C0F"/>
    <w:rsid w:val="00BD3010"/>
    <w:rsid w:val="00BD3209"/>
    <w:rsid w:val="00BD324D"/>
    <w:rsid w:val="00BD33F1"/>
    <w:rsid w:val="00BD3B54"/>
    <w:rsid w:val="00BD3D47"/>
    <w:rsid w:val="00BD3DD6"/>
    <w:rsid w:val="00BD3F11"/>
    <w:rsid w:val="00BD3FAD"/>
    <w:rsid w:val="00BD408A"/>
    <w:rsid w:val="00BD41E8"/>
    <w:rsid w:val="00BD446E"/>
    <w:rsid w:val="00BD4690"/>
    <w:rsid w:val="00BD46C3"/>
    <w:rsid w:val="00BD4795"/>
    <w:rsid w:val="00BD4C3F"/>
    <w:rsid w:val="00BD4E0C"/>
    <w:rsid w:val="00BD4F01"/>
    <w:rsid w:val="00BD5AD4"/>
    <w:rsid w:val="00BD630A"/>
    <w:rsid w:val="00BD6313"/>
    <w:rsid w:val="00BD649D"/>
    <w:rsid w:val="00BD64F7"/>
    <w:rsid w:val="00BD661B"/>
    <w:rsid w:val="00BD68F3"/>
    <w:rsid w:val="00BD6951"/>
    <w:rsid w:val="00BD6AE9"/>
    <w:rsid w:val="00BD6EB7"/>
    <w:rsid w:val="00BD7339"/>
    <w:rsid w:val="00BD7496"/>
    <w:rsid w:val="00BD74D8"/>
    <w:rsid w:val="00BD7631"/>
    <w:rsid w:val="00BD7845"/>
    <w:rsid w:val="00BD784A"/>
    <w:rsid w:val="00BD787D"/>
    <w:rsid w:val="00BD7B01"/>
    <w:rsid w:val="00BD7FA0"/>
    <w:rsid w:val="00BE0064"/>
    <w:rsid w:val="00BE010E"/>
    <w:rsid w:val="00BE029D"/>
    <w:rsid w:val="00BE031E"/>
    <w:rsid w:val="00BE03B4"/>
    <w:rsid w:val="00BE03EC"/>
    <w:rsid w:val="00BE04AE"/>
    <w:rsid w:val="00BE04F5"/>
    <w:rsid w:val="00BE0745"/>
    <w:rsid w:val="00BE08B7"/>
    <w:rsid w:val="00BE0E92"/>
    <w:rsid w:val="00BE1060"/>
    <w:rsid w:val="00BE109E"/>
    <w:rsid w:val="00BE1720"/>
    <w:rsid w:val="00BE1991"/>
    <w:rsid w:val="00BE1F02"/>
    <w:rsid w:val="00BE1FC2"/>
    <w:rsid w:val="00BE2675"/>
    <w:rsid w:val="00BE2A49"/>
    <w:rsid w:val="00BE2A4F"/>
    <w:rsid w:val="00BE2D75"/>
    <w:rsid w:val="00BE2DC4"/>
    <w:rsid w:val="00BE2EB8"/>
    <w:rsid w:val="00BE2F29"/>
    <w:rsid w:val="00BE2FDB"/>
    <w:rsid w:val="00BE3087"/>
    <w:rsid w:val="00BE31D4"/>
    <w:rsid w:val="00BE32C1"/>
    <w:rsid w:val="00BE3830"/>
    <w:rsid w:val="00BE38AA"/>
    <w:rsid w:val="00BE39D5"/>
    <w:rsid w:val="00BE3A79"/>
    <w:rsid w:val="00BE3B2E"/>
    <w:rsid w:val="00BE3BF0"/>
    <w:rsid w:val="00BE3D53"/>
    <w:rsid w:val="00BE3E6B"/>
    <w:rsid w:val="00BE3ED9"/>
    <w:rsid w:val="00BE4117"/>
    <w:rsid w:val="00BE417E"/>
    <w:rsid w:val="00BE4396"/>
    <w:rsid w:val="00BE43AE"/>
    <w:rsid w:val="00BE469C"/>
    <w:rsid w:val="00BE48C4"/>
    <w:rsid w:val="00BE4979"/>
    <w:rsid w:val="00BE4CC9"/>
    <w:rsid w:val="00BE4D70"/>
    <w:rsid w:val="00BE50E4"/>
    <w:rsid w:val="00BE53DD"/>
    <w:rsid w:val="00BE5A2A"/>
    <w:rsid w:val="00BE5F7B"/>
    <w:rsid w:val="00BE5FBC"/>
    <w:rsid w:val="00BE6361"/>
    <w:rsid w:val="00BE6582"/>
    <w:rsid w:val="00BE6639"/>
    <w:rsid w:val="00BE6911"/>
    <w:rsid w:val="00BE6912"/>
    <w:rsid w:val="00BE695F"/>
    <w:rsid w:val="00BE6AF7"/>
    <w:rsid w:val="00BE6B59"/>
    <w:rsid w:val="00BE6D6B"/>
    <w:rsid w:val="00BE6EAC"/>
    <w:rsid w:val="00BE7205"/>
    <w:rsid w:val="00BE7382"/>
    <w:rsid w:val="00BE765B"/>
    <w:rsid w:val="00BE7676"/>
    <w:rsid w:val="00BE7A53"/>
    <w:rsid w:val="00BE7A5B"/>
    <w:rsid w:val="00BE7B45"/>
    <w:rsid w:val="00BE7F48"/>
    <w:rsid w:val="00BF024B"/>
    <w:rsid w:val="00BF024E"/>
    <w:rsid w:val="00BF02D2"/>
    <w:rsid w:val="00BF034D"/>
    <w:rsid w:val="00BF0B28"/>
    <w:rsid w:val="00BF0DFD"/>
    <w:rsid w:val="00BF1009"/>
    <w:rsid w:val="00BF116C"/>
    <w:rsid w:val="00BF132C"/>
    <w:rsid w:val="00BF14C6"/>
    <w:rsid w:val="00BF1558"/>
    <w:rsid w:val="00BF18E8"/>
    <w:rsid w:val="00BF196D"/>
    <w:rsid w:val="00BF1B61"/>
    <w:rsid w:val="00BF1C58"/>
    <w:rsid w:val="00BF2246"/>
    <w:rsid w:val="00BF2721"/>
    <w:rsid w:val="00BF2936"/>
    <w:rsid w:val="00BF2A5B"/>
    <w:rsid w:val="00BF2DF8"/>
    <w:rsid w:val="00BF2E76"/>
    <w:rsid w:val="00BF2FCA"/>
    <w:rsid w:val="00BF32C7"/>
    <w:rsid w:val="00BF3326"/>
    <w:rsid w:val="00BF3458"/>
    <w:rsid w:val="00BF3474"/>
    <w:rsid w:val="00BF3633"/>
    <w:rsid w:val="00BF3907"/>
    <w:rsid w:val="00BF394C"/>
    <w:rsid w:val="00BF3B40"/>
    <w:rsid w:val="00BF3F44"/>
    <w:rsid w:val="00BF3F88"/>
    <w:rsid w:val="00BF42AE"/>
    <w:rsid w:val="00BF468A"/>
    <w:rsid w:val="00BF4AE3"/>
    <w:rsid w:val="00BF4B05"/>
    <w:rsid w:val="00BF5147"/>
    <w:rsid w:val="00BF51D3"/>
    <w:rsid w:val="00BF5235"/>
    <w:rsid w:val="00BF541F"/>
    <w:rsid w:val="00BF54FB"/>
    <w:rsid w:val="00BF5506"/>
    <w:rsid w:val="00BF59E5"/>
    <w:rsid w:val="00BF5BBC"/>
    <w:rsid w:val="00BF5C2B"/>
    <w:rsid w:val="00BF5E91"/>
    <w:rsid w:val="00BF5EFC"/>
    <w:rsid w:val="00BF603C"/>
    <w:rsid w:val="00BF6336"/>
    <w:rsid w:val="00BF644B"/>
    <w:rsid w:val="00BF6881"/>
    <w:rsid w:val="00BF68B6"/>
    <w:rsid w:val="00BF6BA2"/>
    <w:rsid w:val="00BF6CEF"/>
    <w:rsid w:val="00BF6DAA"/>
    <w:rsid w:val="00BF6E83"/>
    <w:rsid w:val="00BF73B8"/>
    <w:rsid w:val="00BF755F"/>
    <w:rsid w:val="00BF75C6"/>
    <w:rsid w:val="00BF76C1"/>
    <w:rsid w:val="00BF7764"/>
    <w:rsid w:val="00BF7B7F"/>
    <w:rsid w:val="00BF7D1E"/>
    <w:rsid w:val="00BF7EB6"/>
    <w:rsid w:val="00C000D8"/>
    <w:rsid w:val="00C002D9"/>
    <w:rsid w:val="00C0032C"/>
    <w:rsid w:val="00C003AD"/>
    <w:rsid w:val="00C00532"/>
    <w:rsid w:val="00C005BA"/>
    <w:rsid w:val="00C0070C"/>
    <w:rsid w:val="00C0086C"/>
    <w:rsid w:val="00C00AFE"/>
    <w:rsid w:val="00C00DF5"/>
    <w:rsid w:val="00C00E82"/>
    <w:rsid w:val="00C01209"/>
    <w:rsid w:val="00C0135A"/>
    <w:rsid w:val="00C01404"/>
    <w:rsid w:val="00C014FF"/>
    <w:rsid w:val="00C015A5"/>
    <w:rsid w:val="00C0168D"/>
    <w:rsid w:val="00C017C3"/>
    <w:rsid w:val="00C01EE8"/>
    <w:rsid w:val="00C0232C"/>
    <w:rsid w:val="00C0238B"/>
    <w:rsid w:val="00C023DE"/>
    <w:rsid w:val="00C02578"/>
    <w:rsid w:val="00C02689"/>
    <w:rsid w:val="00C02812"/>
    <w:rsid w:val="00C028BA"/>
    <w:rsid w:val="00C02A5E"/>
    <w:rsid w:val="00C02B41"/>
    <w:rsid w:val="00C02CA8"/>
    <w:rsid w:val="00C035FD"/>
    <w:rsid w:val="00C03901"/>
    <w:rsid w:val="00C03B97"/>
    <w:rsid w:val="00C03D13"/>
    <w:rsid w:val="00C03D70"/>
    <w:rsid w:val="00C03E2F"/>
    <w:rsid w:val="00C03ED3"/>
    <w:rsid w:val="00C03EF8"/>
    <w:rsid w:val="00C0401E"/>
    <w:rsid w:val="00C0402C"/>
    <w:rsid w:val="00C0441F"/>
    <w:rsid w:val="00C04450"/>
    <w:rsid w:val="00C0473E"/>
    <w:rsid w:val="00C0494C"/>
    <w:rsid w:val="00C04965"/>
    <w:rsid w:val="00C04A78"/>
    <w:rsid w:val="00C04AB7"/>
    <w:rsid w:val="00C04ADF"/>
    <w:rsid w:val="00C04D80"/>
    <w:rsid w:val="00C04E15"/>
    <w:rsid w:val="00C04E40"/>
    <w:rsid w:val="00C04EEA"/>
    <w:rsid w:val="00C050A8"/>
    <w:rsid w:val="00C050CC"/>
    <w:rsid w:val="00C0521E"/>
    <w:rsid w:val="00C05297"/>
    <w:rsid w:val="00C053CB"/>
    <w:rsid w:val="00C05615"/>
    <w:rsid w:val="00C056F7"/>
    <w:rsid w:val="00C056F8"/>
    <w:rsid w:val="00C0572D"/>
    <w:rsid w:val="00C05927"/>
    <w:rsid w:val="00C05AAD"/>
    <w:rsid w:val="00C06041"/>
    <w:rsid w:val="00C0608B"/>
    <w:rsid w:val="00C0659F"/>
    <w:rsid w:val="00C06656"/>
    <w:rsid w:val="00C06AA7"/>
    <w:rsid w:val="00C06FF1"/>
    <w:rsid w:val="00C071CE"/>
    <w:rsid w:val="00C07825"/>
    <w:rsid w:val="00C0786B"/>
    <w:rsid w:val="00C07A38"/>
    <w:rsid w:val="00C07ACF"/>
    <w:rsid w:val="00C07B13"/>
    <w:rsid w:val="00C07D3D"/>
    <w:rsid w:val="00C07D57"/>
    <w:rsid w:val="00C07E09"/>
    <w:rsid w:val="00C07E1C"/>
    <w:rsid w:val="00C10066"/>
    <w:rsid w:val="00C10560"/>
    <w:rsid w:val="00C10585"/>
    <w:rsid w:val="00C109D1"/>
    <w:rsid w:val="00C10BA7"/>
    <w:rsid w:val="00C10D97"/>
    <w:rsid w:val="00C11156"/>
    <w:rsid w:val="00C113B9"/>
    <w:rsid w:val="00C1159C"/>
    <w:rsid w:val="00C11684"/>
    <w:rsid w:val="00C11708"/>
    <w:rsid w:val="00C11963"/>
    <w:rsid w:val="00C119E9"/>
    <w:rsid w:val="00C11D12"/>
    <w:rsid w:val="00C11D47"/>
    <w:rsid w:val="00C11D8E"/>
    <w:rsid w:val="00C11F37"/>
    <w:rsid w:val="00C11FE2"/>
    <w:rsid w:val="00C12093"/>
    <w:rsid w:val="00C1246B"/>
    <w:rsid w:val="00C12EBE"/>
    <w:rsid w:val="00C130B9"/>
    <w:rsid w:val="00C132A4"/>
    <w:rsid w:val="00C13574"/>
    <w:rsid w:val="00C135D0"/>
    <w:rsid w:val="00C137E5"/>
    <w:rsid w:val="00C13A83"/>
    <w:rsid w:val="00C13C1C"/>
    <w:rsid w:val="00C13CBA"/>
    <w:rsid w:val="00C13ED2"/>
    <w:rsid w:val="00C14006"/>
    <w:rsid w:val="00C140EA"/>
    <w:rsid w:val="00C143F1"/>
    <w:rsid w:val="00C144B0"/>
    <w:rsid w:val="00C14594"/>
    <w:rsid w:val="00C146B6"/>
    <w:rsid w:val="00C1479C"/>
    <w:rsid w:val="00C14860"/>
    <w:rsid w:val="00C14BDD"/>
    <w:rsid w:val="00C14DE6"/>
    <w:rsid w:val="00C154F6"/>
    <w:rsid w:val="00C157E0"/>
    <w:rsid w:val="00C15BDD"/>
    <w:rsid w:val="00C15D44"/>
    <w:rsid w:val="00C15F5E"/>
    <w:rsid w:val="00C160EB"/>
    <w:rsid w:val="00C1623B"/>
    <w:rsid w:val="00C16478"/>
    <w:rsid w:val="00C16504"/>
    <w:rsid w:val="00C16513"/>
    <w:rsid w:val="00C166A1"/>
    <w:rsid w:val="00C168CC"/>
    <w:rsid w:val="00C168D4"/>
    <w:rsid w:val="00C16A0A"/>
    <w:rsid w:val="00C16ABC"/>
    <w:rsid w:val="00C16D19"/>
    <w:rsid w:val="00C16E5F"/>
    <w:rsid w:val="00C17033"/>
    <w:rsid w:val="00C17128"/>
    <w:rsid w:val="00C1720B"/>
    <w:rsid w:val="00C173E2"/>
    <w:rsid w:val="00C173FD"/>
    <w:rsid w:val="00C1754E"/>
    <w:rsid w:val="00C17774"/>
    <w:rsid w:val="00C17789"/>
    <w:rsid w:val="00C17958"/>
    <w:rsid w:val="00C179B1"/>
    <w:rsid w:val="00C17C37"/>
    <w:rsid w:val="00C17CC8"/>
    <w:rsid w:val="00C17E5F"/>
    <w:rsid w:val="00C17EA3"/>
    <w:rsid w:val="00C20152"/>
    <w:rsid w:val="00C2071A"/>
    <w:rsid w:val="00C2099B"/>
    <w:rsid w:val="00C209AA"/>
    <w:rsid w:val="00C20BB0"/>
    <w:rsid w:val="00C20DCF"/>
    <w:rsid w:val="00C212A0"/>
    <w:rsid w:val="00C21338"/>
    <w:rsid w:val="00C2188A"/>
    <w:rsid w:val="00C21895"/>
    <w:rsid w:val="00C218A6"/>
    <w:rsid w:val="00C21AC4"/>
    <w:rsid w:val="00C21D61"/>
    <w:rsid w:val="00C2200F"/>
    <w:rsid w:val="00C223D0"/>
    <w:rsid w:val="00C2243C"/>
    <w:rsid w:val="00C2258E"/>
    <w:rsid w:val="00C22627"/>
    <w:rsid w:val="00C22C51"/>
    <w:rsid w:val="00C22C5E"/>
    <w:rsid w:val="00C22C65"/>
    <w:rsid w:val="00C22C7B"/>
    <w:rsid w:val="00C235FA"/>
    <w:rsid w:val="00C2361F"/>
    <w:rsid w:val="00C23F29"/>
    <w:rsid w:val="00C23FDC"/>
    <w:rsid w:val="00C24153"/>
    <w:rsid w:val="00C241C2"/>
    <w:rsid w:val="00C241E0"/>
    <w:rsid w:val="00C24298"/>
    <w:rsid w:val="00C243E0"/>
    <w:rsid w:val="00C24522"/>
    <w:rsid w:val="00C24803"/>
    <w:rsid w:val="00C2490F"/>
    <w:rsid w:val="00C2493E"/>
    <w:rsid w:val="00C24E2A"/>
    <w:rsid w:val="00C24EE2"/>
    <w:rsid w:val="00C25064"/>
    <w:rsid w:val="00C2550A"/>
    <w:rsid w:val="00C2581F"/>
    <w:rsid w:val="00C259C1"/>
    <w:rsid w:val="00C25D05"/>
    <w:rsid w:val="00C25EF7"/>
    <w:rsid w:val="00C25FD6"/>
    <w:rsid w:val="00C26081"/>
    <w:rsid w:val="00C260E2"/>
    <w:rsid w:val="00C2652C"/>
    <w:rsid w:val="00C2689F"/>
    <w:rsid w:val="00C268BB"/>
    <w:rsid w:val="00C26B1F"/>
    <w:rsid w:val="00C26CEF"/>
    <w:rsid w:val="00C26FD1"/>
    <w:rsid w:val="00C271F3"/>
    <w:rsid w:val="00C274DD"/>
    <w:rsid w:val="00C27877"/>
    <w:rsid w:val="00C27A6F"/>
    <w:rsid w:val="00C27CEF"/>
    <w:rsid w:val="00C27F59"/>
    <w:rsid w:val="00C306D2"/>
    <w:rsid w:val="00C30742"/>
    <w:rsid w:val="00C30801"/>
    <w:rsid w:val="00C3080F"/>
    <w:rsid w:val="00C3088B"/>
    <w:rsid w:val="00C30AEC"/>
    <w:rsid w:val="00C3137C"/>
    <w:rsid w:val="00C3139F"/>
    <w:rsid w:val="00C3144F"/>
    <w:rsid w:val="00C3179C"/>
    <w:rsid w:val="00C319B0"/>
    <w:rsid w:val="00C319E9"/>
    <w:rsid w:val="00C31AF6"/>
    <w:rsid w:val="00C31B40"/>
    <w:rsid w:val="00C31D20"/>
    <w:rsid w:val="00C31D6D"/>
    <w:rsid w:val="00C31DC6"/>
    <w:rsid w:val="00C31EF8"/>
    <w:rsid w:val="00C32188"/>
    <w:rsid w:val="00C321B1"/>
    <w:rsid w:val="00C328F9"/>
    <w:rsid w:val="00C32985"/>
    <w:rsid w:val="00C32A1F"/>
    <w:rsid w:val="00C32AA7"/>
    <w:rsid w:val="00C32DAD"/>
    <w:rsid w:val="00C32F1D"/>
    <w:rsid w:val="00C331A6"/>
    <w:rsid w:val="00C33290"/>
    <w:rsid w:val="00C33460"/>
    <w:rsid w:val="00C334D7"/>
    <w:rsid w:val="00C33591"/>
    <w:rsid w:val="00C33847"/>
    <w:rsid w:val="00C3398E"/>
    <w:rsid w:val="00C339CA"/>
    <w:rsid w:val="00C33AB8"/>
    <w:rsid w:val="00C33AEF"/>
    <w:rsid w:val="00C33BE3"/>
    <w:rsid w:val="00C33BEA"/>
    <w:rsid w:val="00C33F5F"/>
    <w:rsid w:val="00C340CF"/>
    <w:rsid w:val="00C34133"/>
    <w:rsid w:val="00C341CE"/>
    <w:rsid w:val="00C342D5"/>
    <w:rsid w:val="00C3482E"/>
    <w:rsid w:val="00C35311"/>
    <w:rsid w:val="00C35536"/>
    <w:rsid w:val="00C35583"/>
    <w:rsid w:val="00C35A03"/>
    <w:rsid w:val="00C35F42"/>
    <w:rsid w:val="00C360B8"/>
    <w:rsid w:val="00C36198"/>
    <w:rsid w:val="00C36209"/>
    <w:rsid w:val="00C3659A"/>
    <w:rsid w:val="00C3678A"/>
    <w:rsid w:val="00C36E32"/>
    <w:rsid w:val="00C37001"/>
    <w:rsid w:val="00C37225"/>
    <w:rsid w:val="00C3726A"/>
    <w:rsid w:val="00C372AA"/>
    <w:rsid w:val="00C37342"/>
    <w:rsid w:val="00C373E3"/>
    <w:rsid w:val="00C37642"/>
    <w:rsid w:val="00C3767B"/>
    <w:rsid w:val="00C3778D"/>
    <w:rsid w:val="00C377D1"/>
    <w:rsid w:val="00C37AA4"/>
    <w:rsid w:val="00C37B7F"/>
    <w:rsid w:val="00C37FF9"/>
    <w:rsid w:val="00C40005"/>
    <w:rsid w:val="00C4019E"/>
    <w:rsid w:val="00C40407"/>
    <w:rsid w:val="00C40851"/>
    <w:rsid w:val="00C40943"/>
    <w:rsid w:val="00C40D7D"/>
    <w:rsid w:val="00C40EE3"/>
    <w:rsid w:val="00C40F14"/>
    <w:rsid w:val="00C40F82"/>
    <w:rsid w:val="00C41004"/>
    <w:rsid w:val="00C410E0"/>
    <w:rsid w:val="00C412A6"/>
    <w:rsid w:val="00C41426"/>
    <w:rsid w:val="00C41BF1"/>
    <w:rsid w:val="00C41C2E"/>
    <w:rsid w:val="00C41DD6"/>
    <w:rsid w:val="00C41DE8"/>
    <w:rsid w:val="00C41E7D"/>
    <w:rsid w:val="00C420A2"/>
    <w:rsid w:val="00C42730"/>
    <w:rsid w:val="00C42880"/>
    <w:rsid w:val="00C4311E"/>
    <w:rsid w:val="00C435B9"/>
    <w:rsid w:val="00C436A7"/>
    <w:rsid w:val="00C4377C"/>
    <w:rsid w:val="00C43918"/>
    <w:rsid w:val="00C43DDC"/>
    <w:rsid w:val="00C43F0D"/>
    <w:rsid w:val="00C44077"/>
    <w:rsid w:val="00C441E3"/>
    <w:rsid w:val="00C44259"/>
    <w:rsid w:val="00C4454F"/>
    <w:rsid w:val="00C44E73"/>
    <w:rsid w:val="00C44EAB"/>
    <w:rsid w:val="00C44EE3"/>
    <w:rsid w:val="00C45014"/>
    <w:rsid w:val="00C4516D"/>
    <w:rsid w:val="00C451B6"/>
    <w:rsid w:val="00C454B3"/>
    <w:rsid w:val="00C4555E"/>
    <w:rsid w:val="00C455EE"/>
    <w:rsid w:val="00C456A6"/>
    <w:rsid w:val="00C458C4"/>
    <w:rsid w:val="00C45938"/>
    <w:rsid w:val="00C45A65"/>
    <w:rsid w:val="00C45B5D"/>
    <w:rsid w:val="00C45C0C"/>
    <w:rsid w:val="00C45C5B"/>
    <w:rsid w:val="00C45DF5"/>
    <w:rsid w:val="00C45EEC"/>
    <w:rsid w:val="00C46004"/>
    <w:rsid w:val="00C461C4"/>
    <w:rsid w:val="00C46258"/>
    <w:rsid w:val="00C466A6"/>
    <w:rsid w:val="00C467C2"/>
    <w:rsid w:val="00C46906"/>
    <w:rsid w:val="00C46B0F"/>
    <w:rsid w:val="00C46C7B"/>
    <w:rsid w:val="00C46FF3"/>
    <w:rsid w:val="00C47077"/>
    <w:rsid w:val="00C4711B"/>
    <w:rsid w:val="00C473FE"/>
    <w:rsid w:val="00C476A4"/>
    <w:rsid w:val="00C479BE"/>
    <w:rsid w:val="00C47AAC"/>
    <w:rsid w:val="00C47D3A"/>
    <w:rsid w:val="00C47ECA"/>
    <w:rsid w:val="00C47FEF"/>
    <w:rsid w:val="00C5013C"/>
    <w:rsid w:val="00C5015C"/>
    <w:rsid w:val="00C501A2"/>
    <w:rsid w:val="00C5020B"/>
    <w:rsid w:val="00C50239"/>
    <w:rsid w:val="00C5024E"/>
    <w:rsid w:val="00C502AF"/>
    <w:rsid w:val="00C50314"/>
    <w:rsid w:val="00C50452"/>
    <w:rsid w:val="00C5045B"/>
    <w:rsid w:val="00C505D4"/>
    <w:rsid w:val="00C506B4"/>
    <w:rsid w:val="00C507C9"/>
    <w:rsid w:val="00C5088B"/>
    <w:rsid w:val="00C50897"/>
    <w:rsid w:val="00C50AAF"/>
    <w:rsid w:val="00C50B25"/>
    <w:rsid w:val="00C50C26"/>
    <w:rsid w:val="00C50C2E"/>
    <w:rsid w:val="00C50CB3"/>
    <w:rsid w:val="00C50F4D"/>
    <w:rsid w:val="00C518F3"/>
    <w:rsid w:val="00C51C20"/>
    <w:rsid w:val="00C5242D"/>
    <w:rsid w:val="00C5246F"/>
    <w:rsid w:val="00C525D2"/>
    <w:rsid w:val="00C52794"/>
    <w:rsid w:val="00C52950"/>
    <w:rsid w:val="00C52B21"/>
    <w:rsid w:val="00C52BA5"/>
    <w:rsid w:val="00C52FC2"/>
    <w:rsid w:val="00C5315A"/>
    <w:rsid w:val="00C531B4"/>
    <w:rsid w:val="00C53322"/>
    <w:rsid w:val="00C534F5"/>
    <w:rsid w:val="00C53641"/>
    <w:rsid w:val="00C537F9"/>
    <w:rsid w:val="00C538FC"/>
    <w:rsid w:val="00C53A61"/>
    <w:rsid w:val="00C53BA5"/>
    <w:rsid w:val="00C53C8C"/>
    <w:rsid w:val="00C543F5"/>
    <w:rsid w:val="00C54891"/>
    <w:rsid w:val="00C55278"/>
    <w:rsid w:val="00C55310"/>
    <w:rsid w:val="00C5557D"/>
    <w:rsid w:val="00C555A9"/>
    <w:rsid w:val="00C559A6"/>
    <w:rsid w:val="00C56015"/>
    <w:rsid w:val="00C56252"/>
    <w:rsid w:val="00C56388"/>
    <w:rsid w:val="00C56945"/>
    <w:rsid w:val="00C56E90"/>
    <w:rsid w:val="00C56F70"/>
    <w:rsid w:val="00C572D6"/>
    <w:rsid w:val="00C572F0"/>
    <w:rsid w:val="00C574BA"/>
    <w:rsid w:val="00C574E8"/>
    <w:rsid w:val="00C5753F"/>
    <w:rsid w:val="00C577C4"/>
    <w:rsid w:val="00C57B2B"/>
    <w:rsid w:val="00C57B32"/>
    <w:rsid w:val="00C57C0B"/>
    <w:rsid w:val="00C60164"/>
    <w:rsid w:val="00C60195"/>
    <w:rsid w:val="00C60414"/>
    <w:rsid w:val="00C607EB"/>
    <w:rsid w:val="00C60C8C"/>
    <w:rsid w:val="00C60FB1"/>
    <w:rsid w:val="00C6118A"/>
    <w:rsid w:val="00C6120C"/>
    <w:rsid w:val="00C6147A"/>
    <w:rsid w:val="00C61498"/>
    <w:rsid w:val="00C61828"/>
    <w:rsid w:val="00C618C2"/>
    <w:rsid w:val="00C61C3C"/>
    <w:rsid w:val="00C61F34"/>
    <w:rsid w:val="00C61FE6"/>
    <w:rsid w:val="00C625DF"/>
    <w:rsid w:val="00C6260A"/>
    <w:rsid w:val="00C628C4"/>
    <w:rsid w:val="00C62FCF"/>
    <w:rsid w:val="00C62FE0"/>
    <w:rsid w:val="00C63153"/>
    <w:rsid w:val="00C63181"/>
    <w:rsid w:val="00C6324E"/>
    <w:rsid w:val="00C634D1"/>
    <w:rsid w:val="00C6363F"/>
    <w:rsid w:val="00C63B05"/>
    <w:rsid w:val="00C63CC6"/>
    <w:rsid w:val="00C63E23"/>
    <w:rsid w:val="00C640AE"/>
    <w:rsid w:val="00C643E6"/>
    <w:rsid w:val="00C64498"/>
    <w:rsid w:val="00C64538"/>
    <w:rsid w:val="00C64DC6"/>
    <w:rsid w:val="00C65371"/>
    <w:rsid w:val="00C65462"/>
    <w:rsid w:val="00C65599"/>
    <w:rsid w:val="00C657FA"/>
    <w:rsid w:val="00C65807"/>
    <w:rsid w:val="00C6599D"/>
    <w:rsid w:val="00C65F34"/>
    <w:rsid w:val="00C660B3"/>
    <w:rsid w:val="00C663B6"/>
    <w:rsid w:val="00C6659D"/>
    <w:rsid w:val="00C665D5"/>
    <w:rsid w:val="00C6672C"/>
    <w:rsid w:val="00C668BB"/>
    <w:rsid w:val="00C668CF"/>
    <w:rsid w:val="00C668D6"/>
    <w:rsid w:val="00C66C8D"/>
    <w:rsid w:val="00C675F6"/>
    <w:rsid w:val="00C67935"/>
    <w:rsid w:val="00C67BFB"/>
    <w:rsid w:val="00C67FD7"/>
    <w:rsid w:val="00C7013F"/>
    <w:rsid w:val="00C704D8"/>
    <w:rsid w:val="00C707C7"/>
    <w:rsid w:val="00C709B7"/>
    <w:rsid w:val="00C70C49"/>
    <w:rsid w:val="00C70FE2"/>
    <w:rsid w:val="00C71141"/>
    <w:rsid w:val="00C712E4"/>
    <w:rsid w:val="00C71393"/>
    <w:rsid w:val="00C716CB"/>
    <w:rsid w:val="00C718FA"/>
    <w:rsid w:val="00C71986"/>
    <w:rsid w:val="00C71EAB"/>
    <w:rsid w:val="00C72357"/>
    <w:rsid w:val="00C7240A"/>
    <w:rsid w:val="00C72833"/>
    <w:rsid w:val="00C72ADB"/>
    <w:rsid w:val="00C72CD9"/>
    <w:rsid w:val="00C72DA6"/>
    <w:rsid w:val="00C72F12"/>
    <w:rsid w:val="00C73100"/>
    <w:rsid w:val="00C73156"/>
    <w:rsid w:val="00C7326A"/>
    <w:rsid w:val="00C7333F"/>
    <w:rsid w:val="00C7387D"/>
    <w:rsid w:val="00C738E0"/>
    <w:rsid w:val="00C73AB0"/>
    <w:rsid w:val="00C73DA2"/>
    <w:rsid w:val="00C73EF0"/>
    <w:rsid w:val="00C73F39"/>
    <w:rsid w:val="00C73F5A"/>
    <w:rsid w:val="00C742E9"/>
    <w:rsid w:val="00C74396"/>
    <w:rsid w:val="00C744DF"/>
    <w:rsid w:val="00C74789"/>
    <w:rsid w:val="00C747C0"/>
    <w:rsid w:val="00C74C0D"/>
    <w:rsid w:val="00C74DF8"/>
    <w:rsid w:val="00C74E8E"/>
    <w:rsid w:val="00C74F2B"/>
    <w:rsid w:val="00C75231"/>
    <w:rsid w:val="00C7555E"/>
    <w:rsid w:val="00C75C6F"/>
    <w:rsid w:val="00C75E18"/>
    <w:rsid w:val="00C75F8F"/>
    <w:rsid w:val="00C7606D"/>
    <w:rsid w:val="00C76175"/>
    <w:rsid w:val="00C76211"/>
    <w:rsid w:val="00C76420"/>
    <w:rsid w:val="00C7659C"/>
    <w:rsid w:val="00C765C6"/>
    <w:rsid w:val="00C768A1"/>
    <w:rsid w:val="00C76B44"/>
    <w:rsid w:val="00C76E93"/>
    <w:rsid w:val="00C76E9B"/>
    <w:rsid w:val="00C76F9D"/>
    <w:rsid w:val="00C76F9E"/>
    <w:rsid w:val="00C770B8"/>
    <w:rsid w:val="00C77500"/>
    <w:rsid w:val="00C7791E"/>
    <w:rsid w:val="00C77AAA"/>
    <w:rsid w:val="00C77C82"/>
    <w:rsid w:val="00C77EEA"/>
    <w:rsid w:val="00C77F0E"/>
    <w:rsid w:val="00C77F50"/>
    <w:rsid w:val="00C77F89"/>
    <w:rsid w:val="00C77FCD"/>
    <w:rsid w:val="00C8027A"/>
    <w:rsid w:val="00C80331"/>
    <w:rsid w:val="00C806FF"/>
    <w:rsid w:val="00C80741"/>
    <w:rsid w:val="00C808EE"/>
    <w:rsid w:val="00C80A9D"/>
    <w:rsid w:val="00C80F0C"/>
    <w:rsid w:val="00C80FC5"/>
    <w:rsid w:val="00C810A2"/>
    <w:rsid w:val="00C810AA"/>
    <w:rsid w:val="00C811C3"/>
    <w:rsid w:val="00C811C9"/>
    <w:rsid w:val="00C81D28"/>
    <w:rsid w:val="00C826E1"/>
    <w:rsid w:val="00C82759"/>
    <w:rsid w:val="00C8278A"/>
    <w:rsid w:val="00C827C8"/>
    <w:rsid w:val="00C82885"/>
    <w:rsid w:val="00C82C3F"/>
    <w:rsid w:val="00C8305A"/>
    <w:rsid w:val="00C836E0"/>
    <w:rsid w:val="00C83B8B"/>
    <w:rsid w:val="00C83F1C"/>
    <w:rsid w:val="00C8437D"/>
    <w:rsid w:val="00C844DC"/>
    <w:rsid w:val="00C8471D"/>
    <w:rsid w:val="00C84A2D"/>
    <w:rsid w:val="00C84A62"/>
    <w:rsid w:val="00C84BCE"/>
    <w:rsid w:val="00C84D28"/>
    <w:rsid w:val="00C84E40"/>
    <w:rsid w:val="00C8508D"/>
    <w:rsid w:val="00C8527A"/>
    <w:rsid w:val="00C853EC"/>
    <w:rsid w:val="00C8543E"/>
    <w:rsid w:val="00C85586"/>
    <w:rsid w:val="00C857CF"/>
    <w:rsid w:val="00C859CE"/>
    <w:rsid w:val="00C85A45"/>
    <w:rsid w:val="00C85EBE"/>
    <w:rsid w:val="00C860B1"/>
    <w:rsid w:val="00C86185"/>
    <w:rsid w:val="00C861A0"/>
    <w:rsid w:val="00C861C7"/>
    <w:rsid w:val="00C866B1"/>
    <w:rsid w:val="00C8679F"/>
    <w:rsid w:val="00C8689A"/>
    <w:rsid w:val="00C86961"/>
    <w:rsid w:val="00C86C0D"/>
    <w:rsid w:val="00C86F48"/>
    <w:rsid w:val="00C870F3"/>
    <w:rsid w:val="00C871C4"/>
    <w:rsid w:val="00C87618"/>
    <w:rsid w:val="00C87A86"/>
    <w:rsid w:val="00C87C3B"/>
    <w:rsid w:val="00C87CED"/>
    <w:rsid w:val="00C87DBE"/>
    <w:rsid w:val="00C87FA3"/>
    <w:rsid w:val="00C901C3"/>
    <w:rsid w:val="00C902C5"/>
    <w:rsid w:val="00C903BB"/>
    <w:rsid w:val="00C906BC"/>
    <w:rsid w:val="00C90829"/>
    <w:rsid w:val="00C90846"/>
    <w:rsid w:val="00C90F08"/>
    <w:rsid w:val="00C91464"/>
    <w:rsid w:val="00C91517"/>
    <w:rsid w:val="00C9220F"/>
    <w:rsid w:val="00C92588"/>
    <w:rsid w:val="00C9259D"/>
    <w:rsid w:val="00C92878"/>
    <w:rsid w:val="00C92898"/>
    <w:rsid w:val="00C929E1"/>
    <w:rsid w:val="00C92A20"/>
    <w:rsid w:val="00C92A73"/>
    <w:rsid w:val="00C92CF0"/>
    <w:rsid w:val="00C92DEF"/>
    <w:rsid w:val="00C92F03"/>
    <w:rsid w:val="00C92FF6"/>
    <w:rsid w:val="00C93018"/>
    <w:rsid w:val="00C930D4"/>
    <w:rsid w:val="00C93676"/>
    <w:rsid w:val="00C93924"/>
    <w:rsid w:val="00C93A85"/>
    <w:rsid w:val="00C93C64"/>
    <w:rsid w:val="00C93CD6"/>
    <w:rsid w:val="00C93FA8"/>
    <w:rsid w:val="00C948E9"/>
    <w:rsid w:val="00C94B44"/>
    <w:rsid w:val="00C952E6"/>
    <w:rsid w:val="00C95326"/>
    <w:rsid w:val="00C95352"/>
    <w:rsid w:val="00C954B6"/>
    <w:rsid w:val="00C954FF"/>
    <w:rsid w:val="00C9580B"/>
    <w:rsid w:val="00C95895"/>
    <w:rsid w:val="00C95984"/>
    <w:rsid w:val="00C95DAF"/>
    <w:rsid w:val="00C95E17"/>
    <w:rsid w:val="00C95F47"/>
    <w:rsid w:val="00C962E4"/>
    <w:rsid w:val="00C9632B"/>
    <w:rsid w:val="00C9672F"/>
    <w:rsid w:val="00C96B66"/>
    <w:rsid w:val="00C96C78"/>
    <w:rsid w:val="00C96FB0"/>
    <w:rsid w:val="00C97007"/>
    <w:rsid w:val="00C97085"/>
    <w:rsid w:val="00C97383"/>
    <w:rsid w:val="00C97481"/>
    <w:rsid w:val="00C974B1"/>
    <w:rsid w:val="00C975CE"/>
    <w:rsid w:val="00C9789D"/>
    <w:rsid w:val="00C979BD"/>
    <w:rsid w:val="00C979F1"/>
    <w:rsid w:val="00C97AEC"/>
    <w:rsid w:val="00C97F43"/>
    <w:rsid w:val="00CA0084"/>
    <w:rsid w:val="00CA0468"/>
    <w:rsid w:val="00CA075C"/>
    <w:rsid w:val="00CA09BA"/>
    <w:rsid w:val="00CA09F2"/>
    <w:rsid w:val="00CA0B80"/>
    <w:rsid w:val="00CA0CC9"/>
    <w:rsid w:val="00CA118B"/>
    <w:rsid w:val="00CA1689"/>
    <w:rsid w:val="00CA1787"/>
    <w:rsid w:val="00CA188F"/>
    <w:rsid w:val="00CA192F"/>
    <w:rsid w:val="00CA1FB4"/>
    <w:rsid w:val="00CA1FD6"/>
    <w:rsid w:val="00CA293E"/>
    <w:rsid w:val="00CA2A64"/>
    <w:rsid w:val="00CA2A7F"/>
    <w:rsid w:val="00CA2ADF"/>
    <w:rsid w:val="00CA2B10"/>
    <w:rsid w:val="00CA2D27"/>
    <w:rsid w:val="00CA2D42"/>
    <w:rsid w:val="00CA2D82"/>
    <w:rsid w:val="00CA3402"/>
    <w:rsid w:val="00CA368F"/>
    <w:rsid w:val="00CA39BA"/>
    <w:rsid w:val="00CA3AEE"/>
    <w:rsid w:val="00CA3EF1"/>
    <w:rsid w:val="00CA4144"/>
    <w:rsid w:val="00CA4312"/>
    <w:rsid w:val="00CA43BC"/>
    <w:rsid w:val="00CA4475"/>
    <w:rsid w:val="00CA4729"/>
    <w:rsid w:val="00CA484F"/>
    <w:rsid w:val="00CA4875"/>
    <w:rsid w:val="00CA49F6"/>
    <w:rsid w:val="00CA4BB1"/>
    <w:rsid w:val="00CA4C07"/>
    <w:rsid w:val="00CA4C3B"/>
    <w:rsid w:val="00CA51C6"/>
    <w:rsid w:val="00CA51D3"/>
    <w:rsid w:val="00CA540A"/>
    <w:rsid w:val="00CA5416"/>
    <w:rsid w:val="00CA5774"/>
    <w:rsid w:val="00CA57FF"/>
    <w:rsid w:val="00CA5F06"/>
    <w:rsid w:val="00CA607C"/>
    <w:rsid w:val="00CA636A"/>
    <w:rsid w:val="00CA63C8"/>
    <w:rsid w:val="00CA656F"/>
    <w:rsid w:val="00CA68FC"/>
    <w:rsid w:val="00CA6B9E"/>
    <w:rsid w:val="00CA6C71"/>
    <w:rsid w:val="00CA6FAC"/>
    <w:rsid w:val="00CA70D9"/>
    <w:rsid w:val="00CA7139"/>
    <w:rsid w:val="00CA7380"/>
    <w:rsid w:val="00CA740A"/>
    <w:rsid w:val="00CA785D"/>
    <w:rsid w:val="00CA7A8C"/>
    <w:rsid w:val="00CA7C9B"/>
    <w:rsid w:val="00CB0233"/>
    <w:rsid w:val="00CB049F"/>
    <w:rsid w:val="00CB04BB"/>
    <w:rsid w:val="00CB04E6"/>
    <w:rsid w:val="00CB0581"/>
    <w:rsid w:val="00CB05E2"/>
    <w:rsid w:val="00CB06C5"/>
    <w:rsid w:val="00CB0793"/>
    <w:rsid w:val="00CB08D1"/>
    <w:rsid w:val="00CB0976"/>
    <w:rsid w:val="00CB09CA"/>
    <w:rsid w:val="00CB0AAC"/>
    <w:rsid w:val="00CB0B68"/>
    <w:rsid w:val="00CB0CA2"/>
    <w:rsid w:val="00CB0CC3"/>
    <w:rsid w:val="00CB0E9B"/>
    <w:rsid w:val="00CB106F"/>
    <w:rsid w:val="00CB109C"/>
    <w:rsid w:val="00CB10F0"/>
    <w:rsid w:val="00CB1175"/>
    <w:rsid w:val="00CB160C"/>
    <w:rsid w:val="00CB1706"/>
    <w:rsid w:val="00CB17CF"/>
    <w:rsid w:val="00CB1823"/>
    <w:rsid w:val="00CB1C02"/>
    <w:rsid w:val="00CB1E23"/>
    <w:rsid w:val="00CB20B0"/>
    <w:rsid w:val="00CB20E7"/>
    <w:rsid w:val="00CB212A"/>
    <w:rsid w:val="00CB24D0"/>
    <w:rsid w:val="00CB2598"/>
    <w:rsid w:val="00CB278D"/>
    <w:rsid w:val="00CB2807"/>
    <w:rsid w:val="00CB29DD"/>
    <w:rsid w:val="00CB2C5F"/>
    <w:rsid w:val="00CB2D6C"/>
    <w:rsid w:val="00CB2EB4"/>
    <w:rsid w:val="00CB3056"/>
    <w:rsid w:val="00CB317F"/>
    <w:rsid w:val="00CB31D0"/>
    <w:rsid w:val="00CB325C"/>
    <w:rsid w:val="00CB339B"/>
    <w:rsid w:val="00CB3410"/>
    <w:rsid w:val="00CB3574"/>
    <w:rsid w:val="00CB3BCA"/>
    <w:rsid w:val="00CB3C2B"/>
    <w:rsid w:val="00CB3C3A"/>
    <w:rsid w:val="00CB3D3F"/>
    <w:rsid w:val="00CB3D5E"/>
    <w:rsid w:val="00CB3EB4"/>
    <w:rsid w:val="00CB3FE0"/>
    <w:rsid w:val="00CB4049"/>
    <w:rsid w:val="00CB4309"/>
    <w:rsid w:val="00CB45A6"/>
    <w:rsid w:val="00CB4670"/>
    <w:rsid w:val="00CB47F9"/>
    <w:rsid w:val="00CB4C11"/>
    <w:rsid w:val="00CB4DBC"/>
    <w:rsid w:val="00CB4DC9"/>
    <w:rsid w:val="00CB4DE7"/>
    <w:rsid w:val="00CB4E0E"/>
    <w:rsid w:val="00CB4E74"/>
    <w:rsid w:val="00CB54A0"/>
    <w:rsid w:val="00CB58B0"/>
    <w:rsid w:val="00CB58B8"/>
    <w:rsid w:val="00CB5954"/>
    <w:rsid w:val="00CB5A74"/>
    <w:rsid w:val="00CB5E80"/>
    <w:rsid w:val="00CB5ED5"/>
    <w:rsid w:val="00CB6006"/>
    <w:rsid w:val="00CB6178"/>
    <w:rsid w:val="00CB632F"/>
    <w:rsid w:val="00CB639E"/>
    <w:rsid w:val="00CB63D3"/>
    <w:rsid w:val="00CB6592"/>
    <w:rsid w:val="00CB67F8"/>
    <w:rsid w:val="00CB6C2A"/>
    <w:rsid w:val="00CB6CBC"/>
    <w:rsid w:val="00CB6D50"/>
    <w:rsid w:val="00CB6F3A"/>
    <w:rsid w:val="00CB7449"/>
    <w:rsid w:val="00CB7517"/>
    <w:rsid w:val="00CB795C"/>
    <w:rsid w:val="00CB79A0"/>
    <w:rsid w:val="00CB7C38"/>
    <w:rsid w:val="00CB7C9B"/>
    <w:rsid w:val="00CB7E39"/>
    <w:rsid w:val="00CB7EAF"/>
    <w:rsid w:val="00CB7EC2"/>
    <w:rsid w:val="00CB7FEF"/>
    <w:rsid w:val="00CC018A"/>
    <w:rsid w:val="00CC0687"/>
    <w:rsid w:val="00CC07CC"/>
    <w:rsid w:val="00CC0889"/>
    <w:rsid w:val="00CC08AC"/>
    <w:rsid w:val="00CC0AAF"/>
    <w:rsid w:val="00CC0B97"/>
    <w:rsid w:val="00CC0F73"/>
    <w:rsid w:val="00CC0FDA"/>
    <w:rsid w:val="00CC100A"/>
    <w:rsid w:val="00CC1135"/>
    <w:rsid w:val="00CC115A"/>
    <w:rsid w:val="00CC11FC"/>
    <w:rsid w:val="00CC12BF"/>
    <w:rsid w:val="00CC12C2"/>
    <w:rsid w:val="00CC13B3"/>
    <w:rsid w:val="00CC13E6"/>
    <w:rsid w:val="00CC1709"/>
    <w:rsid w:val="00CC1720"/>
    <w:rsid w:val="00CC17B6"/>
    <w:rsid w:val="00CC1ACA"/>
    <w:rsid w:val="00CC1B41"/>
    <w:rsid w:val="00CC1D13"/>
    <w:rsid w:val="00CC1F06"/>
    <w:rsid w:val="00CC2042"/>
    <w:rsid w:val="00CC23C0"/>
    <w:rsid w:val="00CC24BF"/>
    <w:rsid w:val="00CC25AB"/>
    <w:rsid w:val="00CC26A4"/>
    <w:rsid w:val="00CC27CD"/>
    <w:rsid w:val="00CC28D0"/>
    <w:rsid w:val="00CC2930"/>
    <w:rsid w:val="00CC2D2F"/>
    <w:rsid w:val="00CC2DDB"/>
    <w:rsid w:val="00CC2E7B"/>
    <w:rsid w:val="00CC310C"/>
    <w:rsid w:val="00CC3213"/>
    <w:rsid w:val="00CC32DB"/>
    <w:rsid w:val="00CC3391"/>
    <w:rsid w:val="00CC34F5"/>
    <w:rsid w:val="00CC3784"/>
    <w:rsid w:val="00CC3B5C"/>
    <w:rsid w:val="00CC3E1D"/>
    <w:rsid w:val="00CC40FC"/>
    <w:rsid w:val="00CC435D"/>
    <w:rsid w:val="00CC4467"/>
    <w:rsid w:val="00CC4620"/>
    <w:rsid w:val="00CC4676"/>
    <w:rsid w:val="00CC4C54"/>
    <w:rsid w:val="00CC508C"/>
    <w:rsid w:val="00CC521D"/>
    <w:rsid w:val="00CC525E"/>
    <w:rsid w:val="00CC5406"/>
    <w:rsid w:val="00CC567C"/>
    <w:rsid w:val="00CC58A8"/>
    <w:rsid w:val="00CC5A64"/>
    <w:rsid w:val="00CC5BC0"/>
    <w:rsid w:val="00CC611A"/>
    <w:rsid w:val="00CC637A"/>
    <w:rsid w:val="00CC64B2"/>
    <w:rsid w:val="00CC664A"/>
    <w:rsid w:val="00CC6661"/>
    <w:rsid w:val="00CC67D8"/>
    <w:rsid w:val="00CC6928"/>
    <w:rsid w:val="00CC6AA7"/>
    <w:rsid w:val="00CC6BB4"/>
    <w:rsid w:val="00CC71A9"/>
    <w:rsid w:val="00CC7410"/>
    <w:rsid w:val="00CC789F"/>
    <w:rsid w:val="00CC7B43"/>
    <w:rsid w:val="00CC7C50"/>
    <w:rsid w:val="00CC7CCA"/>
    <w:rsid w:val="00CC7E7B"/>
    <w:rsid w:val="00CD0197"/>
    <w:rsid w:val="00CD01F0"/>
    <w:rsid w:val="00CD0504"/>
    <w:rsid w:val="00CD05C4"/>
    <w:rsid w:val="00CD06D8"/>
    <w:rsid w:val="00CD07FC"/>
    <w:rsid w:val="00CD08A3"/>
    <w:rsid w:val="00CD0952"/>
    <w:rsid w:val="00CD09B6"/>
    <w:rsid w:val="00CD0A31"/>
    <w:rsid w:val="00CD0EEF"/>
    <w:rsid w:val="00CD14F3"/>
    <w:rsid w:val="00CD192A"/>
    <w:rsid w:val="00CD1B2B"/>
    <w:rsid w:val="00CD1CC7"/>
    <w:rsid w:val="00CD1D18"/>
    <w:rsid w:val="00CD1D52"/>
    <w:rsid w:val="00CD1FFE"/>
    <w:rsid w:val="00CD2113"/>
    <w:rsid w:val="00CD21C0"/>
    <w:rsid w:val="00CD243D"/>
    <w:rsid w:val="00CD255E"/>
    <w:rsid w:val="00CD280B"/>
    <w:rsid w:val="00CD295A"/>
    <w:rsid w:val="00CD2CF2"/>
    <w:rsid w:val="00CD3043"/>
    <w:rsid w:val="00CD3156"/>
    <w:rsid w:val="00CD3182"/>
    <w:rsid w:val="00CD320D"/>
    <w:rsid w:val="00CD3280"/>
    <w:rsid w:val="00CD32B3"/>
    <w:rsid w:val="00CD355C"/>
    <w:rsid w:val="00CD35D5"/>
    <w:rsid w:val="00CD383E"/>
    <w:rsid w:val="00CD390F"/>
    <w:rsid w:val="00CD3A01"/>
    <w:rsid w:val="00CD3B61"/>
    <w:rsid w:val="00CD3C16"/>
    <w:rsid w:val="00CD3DE5"/>
    <w:rsid w:val="00CD3DF4"/>
    <w:rsid w:val="00CD3ED7"/>
    <w:rsid w:val="00CD413A"/>
    <w:rsid w:val="00CD428B"/>
    <w:rsid w:val="00CD451A"/>
    <w:rsid w:val="00CD4638"/>
    <w:rsid w:val="00CD48FE"/>
    <w:rsid w:val="00CD4B2F"/>
    <w:rsid w:val="00CD4CDE"/>
    <w:rsid w:val="00CD4F43"/>
    <w:rsid w:val="00CD509D"/>
    <w:rsid w:val="00CD52C3"/>
    <w:rsid w:val="00CD532F"/>
    <w:rsid w:val="00CD5671"/>
    <w:rsid w:val="00CD572D"/>
    <w:rsid w:val="00CD5744"/>
    <w:rsid w:val="00CD5768"/>
    <w:rsid w:val="00CD58AB"/>
    <w:rsid w:val="00CD58C6"/>
    <w:rsid w:val="00CD5997"/>
    <w:rsid w:val="00CD59BB"/>
    <w:rsid w:val="00CD5F49"/>
    <w:rsid w:val="00CD602C"/>
    <w:rsid w:val="00CD62DF"/>
    <w:rsid w:val="00CD6373"/>
    <w:rsid w:val="00CD65D1"/>
    <w:rsid w:val="00CD6767"/>
    <w:rsid w:val="00CD6D5A"/>
    <w:rsid w:val="00CD6E23"/>
    <w:rsid w:val="00CD6EC0"/>
    <w:rsid w:val="00CD7008"/>
    <w:rsid w:val="00CD7104"/>
    <w:rsid w:val="00CD74B1"/>
    <w:rsid w:val="00CD7642"/>
    <w:rsid w:val="00CD7784"/>
    <w:rsid w:val="00CD78E2"/>
    <w:rsid w:val="00CD7923"/>
    <w:rsid w:val="00CD7957"/>
    <w:rsid w:val="00CD7A69"/>
    <w:rsid w:val="00CD7B0C"/>
    <w:rsid w:val="00CD7D25"/>
    <w:rsid w:val="00CE073C"/>
    <w:rsid w:val="00CE0798"/>
    <w:rsid w:val="00CE08EE"/>
    <w:rsid w:val="00CE0B27"/>
    <w:rsid w:val="00CE0CE3"/>
    <w:rsid w:val="00CE137D"/>
    <w:rsid w:val="00CE13AB"/>
    <w:rsid w:val="00CE14F1"/>
    <w:rsid w:val="00CE1544"/>
    <w:rsid w:val="00CE1B3E"/>
    <w:rsid w:val="00CE1F3B"/>
    <w:rsid w:val="00CE1F3E"/>
    <w:rsid w:val="00CE2580"/>
    <w:rsid w:val="00CE264D"/>
    <w:rsid w:val="00CE2BAE"/>
    <w:rsid w:val="00CE2F3A"/>
    <w:rsid w:val="00CE30E6"/>
    <w:rsid w:val="00CE3D24"/>
    <w:rsid w:val="00CE3DB4"/>
    <w:rsid w:val="00CE4184"/>
    <w:rsid w:val="00CE41FE"/>
    <w:rsid w:val="00CE43B7"/>
    <w:rsid w:val="00CE43D4"/>
    <w:rsid w:val="00CE442F"/>
    <w:rsid w:val="00CE447B"/>
    <w:rsid w:val="00CE4912"/>
    <w:rsid w:val="00CE4BD4"/>
    <w:rsid w:val="00CE4C14"/>
    <w:rsid w:val="00CE4C89"/>
    <w:rsid w:val="00CE4EB4"/>
    <w:rsid w:val="00CE4F7E"/>
    <w:rsid w:val="00CE4FF2"/>
    <w:rsid w:val="00CE52B9"/>
    <w:rsid w:val="00CE55D2"/>
    <w:rsid w:val="00CE5728"/>
    <w:rsid w:val="00CE5749"/>
    <w:rsid w:val="00CE5C2B"/>
    <w:rsid w:val="00CE5F17"/>
    <w:rsid w:val="00CE5F51"/>
    <w:rsid w:val="00CE6147"/>
    <w:rsid w:val="00CE6254"/>
    <w:rsid w:val="00CE6681"/>
    <w:rsid w:val="00CE67A1"/>
    <w:rsid w:val="00CE68C0"/>
    <w:rsid w:val="00CE6EC5"/>
    <w:rsid w:val="00CE6F2D"/>
    <w:rsid w:val="00CE6F43"/>
    <w:rsid w:val="00CE6FA9"/>
    <w:rsid w:val="00CE70CF"/>
    <w:rsid w:val="00CE712A"/>
    <w:rsid w:val="00CE71CD"/>
    <w:rsid w:val="00CE72EA"/>
    <w:rsid w:val="00CE7429"/>
    <w:rsid w:val="00CE7457"/>
    <w:rsid w:val="00CE752E"/>
    <w:rsid w:val="00CE7534"/>
    <w:rsid w:val="00CE75D2"/>
    <w:rsid w:val="00CE7720"/>
    <w:rsid w:val="00CE777B"/>
    <w:rsid w:val="00CE77F3"/>
    <w:rsid w:val="00CE7FB0"/>
    <w:rsid w:val="00CF012A"/>
    <w:rsid w:val="00CF0463"/>
    <w:rsid w:val="00CF08F7"/>
    <w:rsid w:val="00CF0AEB"/>
    <w:rsid w:val="00CF0B4D"/>
    <w:rsid w:val="00CF0CA4"/>
    <w:rsid w:val="00CF1031"/>
    <w:rsid w:val="00CF12C9"/>
    <w:rsid w:val="00CF1367"/>
    <w:rsid w:val="00CF154C"/>
    <w:rsid w:val="00CF1644"/>
    <w:rsid w:val="00CF1819"/>
    <w:rsid w:val="00CF18EC"/>
    <w:rsid w:val="00CF19E9"/>
    <w:rsid w:val="00CF1A26"/>
    <w:rsid w:val="00CF1A55"/>
    <w:rsid w:val="00CF1A74"/>
    <w:rsid w:val="00CF1C67"/>
    <w:rsid w:val="00CF1CCD"/>
    <w:rsid w:val="00CF1E48"/>
    <w:rsid w:val="00CF203C"/>
    <w:rsid w:val="00CF20B2"/>
    <w:rsid w:val="00CF217F"/>
    <w:rsid w:val="00CF2284"/>
    <w:rsid w:val="00CF23F0"/>
    <w:rsid w:val="00CF2501"/>
    <w:rsid w:val="00CF27DB"/>
    <w:rsid w:val="00CF2811"/>
    <w:rsid w:val="00CF2893"/>
    <w:rsid w:val="00CF2AA0"/>
    <w:rsid w:val="00CF2B93"/>
    <w:rsid w:val="00CF2EC0"/>
    <w:rsid w:val="00CF338C"/>
    <w:rsid w:val="00CF387B"/>
    <w:rsid w:val="00CF389C"/>
    <w:rsid w:val="00CF3A96"/>
    <w:rsid w:val="00CF42CF"/>
    <w:rsid w:val="00CF4785"/>
    <w:rsid w:val="00CF487E"/>
    <w:rsid w:val="00CF4B73"/>
    <w:rsid w:val="00CF4C59"/>
    <w:rsid w:val="00CF50C6"/>
    <w:rsid w:val="00CF50CE"/>
    <w:rsid w:val="00CF59E9"/>
    <w:rsid w:val="00CF5D27"/>
    <w:rsid w:val="00CF613E"/>
    <w:rsid w:val="00CF6152"/>
    <w:rsid w:val="00CF625F"/>
    <w:rsid w:val="00CF6321"/>
    <w:rsid w:val="00CF63AA"/>
    <w:rsid w:val="00CF65B1"/>
    <w:rsid w:val="00CF6AC9"/>
    <w:rsid w:val="00CF6C07"/>
    <w:rsid w:val="00CF6D74"/>
    <w:rsid w:val="00CF6E16"/>
    <w:rsid w:val="00CF7581"/>
    <w:rsid w:val="00CF76EC"/>
    <w:rsid w:val="00CF7D16"/>
    <w:rsid w:val="00CF7E3A"/>
    <w:rsid w:val="00CF7FD1"/>
    <w:rsid w:val="00D00124"/>
    <w:rsid w:val="00D00264"/>
    <w:rsid w:val="00D0050B"/>
    <w:rsid w:val="00D00511"/>
    <w:rsid w:val="00D00665"/>
    <w:rsid w:val="00D00B51"/>
    <w:rsid w:val="00D00CB8"/>
    <w:rsid w:val="00D00DAA"/>
    <w:rsid w:val="00D00FA0"/>
    <w:rsid w:val="00D016DD"/>
    <w:rsid w:val="00D019B0"/>
    <w:rsid w:val="00D01BC0"/>
    <w:rsid w:val="00D01C49"/>
    <w:rsid w:val="00D01CB3"/>
    <w:rsid w:val="00D02006"/>
    <w:rsid w:val="00D02027"/>
    <w:rsid w:val="00D020A7"/>
    <w:rsid w:val="00D021CE"/>
    <w:rsid w:val="00D02209"/>
    <w:rsid w:val="00D02580"/>
    <w:rsid w:val="00D025C1"/>
    <w:rsid w:val="00D0278F"/>
    <w:rsid w:val="00D02901"/>
    <w:rsid w:val="00D02C39"/>
    <w:rsid w:val="00D02C85"/>
    <w:rsid w:val="00D02E4B"/>
    <w:rsid w:val="00D02EF4"/>
    <w:rsid w:val="00D02FC1"/>
    <w:rsid w:val="00D031EC"/>
    <w:rsid w:val="00D03350"/>
    <w:rsid w:val="00D035C2"/>
    <w:rsid w:val="00D03713"/>
    <w:rsid w:val="00D039EA"/>
    <w:rsid w:val="00D03ED8"/>
    <w:rsid w:val="00D04018"/>
    <w:rsid w:val="00D042ED"/>
    <w:rsid w:val="00D0431F"/>
    <w:rsid w:val="00D044F9"/>
    <w:rsid w:val="00D04574"/>
    <w:rsid w:val="00D0472C"/>
    <w:rsid w:val="00D048B4"/>
    <w:rsid w:val="00D04A3D"/>
    <w:rsid w:val="00D04B92"/>
    <w:rsid w:val="00D04D5B"/>
    <w:rsid w:val="00D05098"/>
    <w:rsid w:val="00D050AB"/>
    <w:rsid w:val="00D0558C"/>
    <w:rsid w:val="00D055FA"/>
    <w:rsid w:val="00D056F5"/>
    <w:rsid w:val="00D058FB"/>
    <w:rsid w:val="00D059D9"/>
    <w:rsid w:val="00D05ABA"/>
    <w:rsid w:val="00D05B9C"/>
    <w:rsid w:val="00D06900"/>
    <w:rsid w:val="00D0691A"/>
    <w:rsid w:val="00D06AE9"/>
    <w:rsid w:val="00D06D0A"/>
    <w:rsid w:val="00D06D3C"/>
    <w:rsid w:val="00D06D62"/>
    <w:rsid w:val="00D07017"/>
    <w:rsid w:val="00D07750"/>
    <w:rsid w:val="00D07B47"/>
    <w:rsid w:val="00D07B82"/>
    <w:rsid w:val="00D07EBD"/>
    <w:rsid w:val="00D10094"/>
    <w:rsid w:val="00D103E9"/>
    <w:rsid w:val="00D10441"/>
    <w:rsid w:val="00D104B5"/>
    <w:rsid w:val="00D10556"/>
    <w:rsid w:val="00D10599"/>
    <w:rsid w:val="00D10655"/>
    <w:rsid w:val="00D10856"/>
    <w:rsid w:val="00D10A80"/>
    <w:rsid w:val="00D10B15"/>
    <w:rsid w:val="00D10C92"/>
    <w:rsid w:val="00D10CCB"/>
    <w:rsid w:val="00D10E09"/>
    <w:rsid w:val="00D1151B"/>
    <w:rsid w:val="00D1160A"/>
    <w:rsid w:val="00D11662"/>
    <w:rsid w:val="00D119B6"/>
    <w:rsid w:val="00D11A76"/>
    <w:rsid w:val="00D11A9B"/>
    <w:rsid w:val="00D11CB7"/>
    <w:rsid w:val="00D12056"/>
    <w:rsid w:val="00D12439"/>
    <w:rsid w:val="00D1243D"/>
    <w:rsid w:val="00D12468"/>
    <w:rsid w:val="00D127CA"/>
    <w:rsid w:val="00D12831"/>
    <w:rsid w:val="00D12A4E"/>
    <w:rsid w:val="00D12C16"/>
    <w:rsid w:val="00D12D1B"/>
    <w:rsid w:val="00D1351D"/>
    <w:rsid w:val="00D1359D"/>
    <w:rsid w:val="00D1362A"/>
    <w:rsid w:val="00D137AD"/>
    <w:rsid w:val="00D13886"/>
    <w:rsid w:val="00D138D7"/>
    <w:rsid w:val="00D13A06"/>
    <w:rsid w:val="00D13BD2"/>
    <w:rsid w:val="00D13CB3"/>
    <w:rsid w:val="00D13E48"/>
    <w:rsid w:val="00D13F45"/>
    <w:rsid w:val="00D14239"/>
    <w:rsid w:val="00D14253"/>
    <w:rsid w:val="00D14310"/>
    <w:rsid w:val="00D144D2"/>
    <w:rsid w:val="00D14702"/>
    <w:rsid w:val="00D14C4F"/>
    <w:rsid w:val="00D14DE6"/>
    <w:rsid w:val="00D14F2B"/>
    <w:rsid w:val="00D15486"/>
    <w:rsid w:val="00D15621"/>
    <w:rsid w:val="00D158E0"/>
    <w:rsid w:val="00D1594B"/>
    <w:rsid w:val="00D1596F"/>
    <w:rsid w:val="00D15A1C"/>
    <w:rsid w:val="00D15AB1"/>
    <w:rsid w:val="00D15D25"/>
    <w:rsid w:val="00D15E6E"/>
    <w:rsid w:val="00D160CE"/>
    <w:rsid w:val="00D16172"/>
    <w:rsid w:val="00D16366"/>
    <w:rsid w:val="00D165B5"/>
    <w:rsid w:val="00D1690C"/>
    <w:rsid w:val="00D16D83"/>
    <w:rsid w:val="00D16EA3"/>
    <w:rsid w:val="00D17103"/>
    <w:rsid w:val="00D172E3"/>
    <w:rsid w:val="00D174F5"/>
    <w:rsid w:val="00D17746"/>
    <w:rsid w:val="00D17B40"/>
    <w:rsid w:val="00D17B8A"/>
    <w:rsid w:val="00D17F79"/>
    <w:rsid w:val="00D2017D"/>
    <w:rsid w:val="00D201E9"/>
    <w:rsid w:val="00D2033F"/>
    <w:rsid w:val="00D20428"/>
    <w:rsid w:val="00D207FF"/>
    <w:rsid w:val="00D2080E"/>
    <w:rsid w:val="00D20AA9"/>
    <w:rsid w:val="00D20CD4"/>
    <w:rsid w:val="00D21320"/>
    <w:rsid w:val="00D21416"/>
    <w:rsid w:val="00D215B0"/>
    <w:rsid w:val="00D215CC"/>
    <w:rsid w:val="00D2194A"/>
    <w:rsid w:val="00D21982"/>
    <w:rsid w:val="00D219EC"/>
    <w:rsid w:val="00D21BF2"/>
    <w:rsid w:val="00D21EF2"/>
    <w:rsid w:val="00D220CE"/>
    <w:rsid w:val="00D221C7"/>
    <w:rsid w:val="00D2239C"/>
    <w:rsid w:val="00D224E7"/>
    <w:rsid w:val="00D22563"/>
    <w:rsid w:val="00D22699"/>
    <w:rsid w:val="00D22A73"/>
    <w:rsid w:val="00D22BA1"/>
    <w:rsid w:val="00D22BD7"/>
    <w:rsid w:val="00D22C24"/>
    <w:rsid w:val="00D22C2B"/>
    <w:rsid w:val="00D22C30"/>
    <w:rsid w:val="00D22DAC"/>
    <w:rsid w:val="00D230BF"/>
    <w:rsid w:val="00D2348F"/>
    <w:rsid w:val="00D2365E"/>
    <w:rsid w:val="00D237EC"/>
    <w:rsid w:val="00D23A06"/>
    <w:rsid w:val="00D23A46"/>
    <w:rsid w:val="00D23A70"/>
    <w:rsid w:val="00D23D27"/>
    <w:rsid w:val="00D23D95"/>
    <w:rsid w:val="00D23E11"/>
    <w:rsid w:val="00D23F8B"/>
    <w:rsid w:val="00D23F90"/>
    <w:rsid w:val="00D23FD9"/>
    <w:rsid w:val="00D24039"/>
    <w:rsid w:val="00D241EA"/>
    <w:rsid w:val="00D2451B"/>
    <w:rsid w:val="00D24674"/>
    <w:rsid w:val="00D246E8"/>
    <w:rsid w:val="00D24707"/>
    <w:rsid w:val="00D24774"/>
    <w:rsid w:val="00D24A29"/>
    <w:rsid w:val="00D24A39"/>
    <w:rsid w:val="00D24A3C"/>
    <w:rsid w:val="00D24A9C"/>
    <w:rsid w:val="00D24AA4"/>
    <w:rsid w:val="00D24FEC"/>
    <w:rsid w:val="00D250A0"/>
    <w:rsid w:val="00D2533E"/>
    <w:rsid w:val="00D253F0"/>
    <w:rsid w:val="00D25429"/>
    <w:rsid w:val="00D25710"/>
    <w:rsid w:val="00D257DC"/>
    <w:rsid w:val="00D25809"/>
    <w:rsid w:val="00D259C2"/>
    <w:rsid w:val="00D25A8C"/>
    <w:rsid w:val="00D25BB5"/>
    <w:rsid w:val="00D25BB7"/>
    <w:rsid w:val="00D25BD2"/>
    <w:rsid w:val="00D25BFD"/>
    <w:rsid w:val="00D25D52"/>
    <w:rsid w:val="00D25F21"/>
    <w:rsid w:val="00D2627D"/>
    <w:rsid w:val="00D26321"/>
    <w:rsid w:val="00D2632C"/>
    <w:rsid w:val="00D263EB"/>
    <w:rsid w:val="00D2646B"/>
    <w:rsid w:val="00D2665E"/>
    <w:rsid w:val="00D2678A"/>
    <w:rsid w:val="00D267E2"/>
    <w:rsid w:val="00D26825"/>
    <w:rsid w:val="00D2737C"/>
    <w:rsid w:val="00D27815"/>
    <w:rsid w:val="00D27888"/>
    <w:rsid w:val="00D2788F"/>
    <w:rsid w:val="00D27F8E"/>
    <w:rsid w:val="00D300B8"/>
    <w:rsid w:val="00D30356"/>
    <w:rsid w:val="00D308A5"/>
    <w:rsid w:val="00D30E5A"/>
    <w:rsid w:val="00D31054"/>
    <w:rsid w:val="00D31186"/>
    <w:rsid w:val="00D31455"/>
    <w:rsid w:val="00D315CB"/>
    <w:rsid w:val="00D31738"/>
    <w:rsid w:val="00D31E73"/>
    <w:rsid w:val="00D31EA9"/>
    <w:rsid w:val="00D3210A"/>
    <w:rsid w:val="00D3232C"/>
    <w:rsid w:val="00D32762"/>
    <w:rsid w:val="00D327FC"/>
    <w:rsid w:val="00D328B9"/>
    <w:rsid w:val="00D329AF"/>
    <w:rsid w:val="00D32AA5"/>
    <w:rsid w:val="00D32B1E"/>
    <w:rsid w:val="00D32C6C"/>
    <w:rsid w:val="00D32DAE"/>
    <w:rsid w:val="00D32E80"/>
    <w:rsid w:val="00D32F77"/>
    <w:rsid w:val="00D33096"/>
    <w:rsid w:val="00D333D1"/>
    <w:rsid w:val="00D334D6"/>
    <w:rsid w:val="00D33800"/>
    <w:rsid w:val="00D3399D"/>
    <w:rsid w:val="00D33AA9"/>
    <w:rsid w:val="00D33BF7"/>
    <w:rsid w:val="00D33FA9"/>
    <w:rsid w:val="00D3446C"/>
    <w:rsid w:val="00D34470"/>
    <w:rsid w:val="00D346FE"/>
    <w:rsid w:val="00D3489D"/>
    <w:rsid w:val="00D349F1"/>
    <w:rsid w:val="00D34CCD"/>
    <w:rsid w:val="00D34D33"/>
    <w:rsid w:val="00D34EAD"/>
    <w:rsid w:val="00D35069"/>
    <w:rsid w:val="00D351E2"/>
    <w:rsid w:val="00D3529D"/>
    <w:rsid w:val="00D352D5"/>
    <w:rsid w:val="00D35546"/>
    <w:rsid w:val="00D355B6"/>
    <w:rsid w:val="00D3571A"/>
    <w:rsid w:val="00D35EFF"/>
    <w:rsid w:val="00D3613C"/>
    <w:rsid w:val="00D3617D"/>
    <w:rsid w:val="00D361D6"/>
    <w:rsid w:val="00D36603"/>
    <w:rsid w:val="00D36771"/>
    <w:rsid w:val="00D368A7"/>
    <w:rsid w:val="00D369B9"/>
    <w:rsid w:val="00D36A4A"/>
    <w:rsid w:val="00D36A87"/>
    <w:rsid w:val="00D36BC9"/>
    <w:rsid w:val="00D36CCB"/>
    <w:rsid w:val="00D36E4B"/>
    <w:rsid w:val="00D36EA0"/>
    <w:rsid w:val="00D36F21"/>
    <w:rsid w:val="00D36F8B"/>
    <w:rsid w:val="00D37077"/>
    <w:rsid w:val="00D37171"/>
    <w:rsid w:val="00D371A9"/>
    <w:rsid w:val="00D372A0"/>
    <w:rsid w:val="00D373D5"/>
    <w:rsid w:val="00D37785"/>
    <w:rsid w:val="00D3786D"/>
    <w:rsid w:val="00D378BB"/>
    <w:rsid w:val="00D3794F"/>
    <w:rsid w:val="00D37E60"/>
    <w:rsid w:val="00D37FA6"/>
    <w:rsid w:val="00D4007D"/>
    <w:rsid w:val="00D4014C"/>
    <w:rsid w:val="00D40178"/>
    <w:rsid w:val="00D4050B"/>
    <w:rsid w:val="00D40690"/>
    <w:rsid w:val="00D40AC5"/>
    <w:rsid w:val="00D40B37"/>
    <w:rsid w:val="00D40C64"/>
    <w:rsid w:val="00D41217"/>
    <w:rsid w:val="00D414AC"/>
    <w:rsid w:val="00D415F6"/>
    <w:rsid w:val="00D4162C"/>
    <w:rsid w:val="00D4164C"/>
    <w:rsid w:val="00D416ED"/>
    <w:rsid w:val="00D41A28"/>
    <w:rsid w:val="00D41A49"/>
    <w:rsid w:val="00D41A97"/>
    <w:rsid w:val="00D41BA1"/>
    <w:rsid w:val="00D41E27"/>
    <w:rsid w:val="00D41EEC"/>
    <w:rsid w:val="00D41F5B"/>
    <w:rsid w:val="00D42083"/>
    <w:rsid w:val="00D42D4B"/>
    <w:rsid w:val="00D42D9C"/>
    <w:rsid w:val="00D431B2"/>
    <w:rsid w:val="00D43321"/>
    <w:rsid w:val="00D43405"/>
    <w:rsid w:val="00D4342F"/>
    <w:rsid w:val="00D435B3"/>
    <w:rsid w:val="00D436C5"/>
    <w:rsid w:val="00D436D1"/>
    <w:rsid w:val="00D43936"/>
    <w:rsid w:val="00D43A3C"/>
    <w:rsid w:val="00D43D23"/>
    <w:rsid w:val="00D44094"/>
    <w:rsid w:val="00D441CB"/>
    <w:rsid w:val="00D44221"/>
    <w:rsid w:val="00D44309"/>
    <w:rsid w:val="00D44348"/>
    <w:rsid w:val="00D4434E"/>
    <w:rsid w:val="00D44678"/>
    <w:rsid w:val="00D446C1"/>
    <w:rsid w:val="00D44923"/>
    <w:rsid w:val="00D451CA"/>
    <w:rsid w:val="00D452E3"/>
    <w:rsid w:val="00D453CB"/>
    <w:rsid w:val="00D453E6"/>
    <w:rsid w:val="00D45C6D"/>
    <w:rsid w:val="00D45C79"/>
    <w:rsid w:val="00D45D8A"/>
    <w:rsid w:val="00D45DE8"/>
    <w:rsid w:val="00D460C6"/>
    <w:rsid w:val="00D46467"/>
    <w:rsid w:val="00D46708"/>
    <w:rsid w:val="00D4681D"/>
    <w:rsid w:val="00D4696E"/>
    <w:rsid w:val="00D469D0"/>
    <w:rsid w:val="00D46B4A"/>
    <w:rsid w:val="00D46E4C"/>
    <w:rsid w:val="00D4732F"/>
    <w:rsid w:val="00D47346"/>
    <w:rsid w:val="00D47582"/>
    <w:rsid w:val="00D47846"/>
    <w:rsid w:val="00D47A59"/>
    <w:rsid w:val="00D47B0F"/>
    <w:rsid w:val="00D47BFC"/>
    <w:rsid w:val="00D47C92"/>
    <w:rsid w:val="00D47CCE"/>
    <w:rsid w:val="00D50146"/>
    <w:rsid w:val="00D5030A"/>
    <w:rsid w:val="00D50438"/>
    <w:rsid w:val="00D505E0"/>
    <w:rsid w:val="00D50A56"/>
    <w:rsid w:val="00D50A84"/>
    <w:rsid w:val="00D50BBD"/>
    <w:rsid w:val="00D50CFE"/>
    <w:rsid w:val="00D50EA5"/>
    <w:rsid w:val="00D50FD5"/>
    <w:rsid w:val="00D50FFC"/>
    <w:rsid w:val="00D51135"/>
    <w:rsid w:val="00D511AF"/>
    <w:rsid w:val="00D512B2"/>
    <w:rsid w:val="00D514C1"/>
    <w:rsid w:val="00D51B25"/>
    <w:rsid w:val="00D51B65"/>
    <w:rsid w:val="00D51EC4"/>
    <w:rsid w:val="00D51EDD"/>
    <w:rsid w:val="00D52037"/>
    <w:rsid w:val="00D52353"/>
    <w:rsid w:val="00D5248A"/>
    <w:rsid w:val="00D528A6"/>
    <w:rsid w:val="00D52995"/>
    <w:rsid w:val="00D52A1B"/>
    <w:rsid w:val="00D52AA1"/>
    <w:rsid w:val="00D52D80"/>
    <w:rsid w:val="00D52F97"/>
    <w:rsid w:val="00D53055"/>
    <w:rsid w:val="00D53225"/>
    <w:rsid w:val="00D5332B"/>
    <w:rsid w:val="00D5341E"/>
    <w:rsid w:val="00D53525"/>
    <w:rsid w:val="00D536F2"/>
    <w:rsid w:val="00D5387F"/>
    <w:rsid w:val="00D539C6"/>
    <w:rsid w:val="00D53DEF"/>
    <w:rsid w:val="00D54767"/>
    <w:rsid w:val="00D54D8F"/>
    <w:rsid w:val="00D54E12"/>
    <w:rsid w:val="00D54EEE"/>
    <w:rsid w:val="00D54F22"/>
    <w:rsid w:val="00D5517E"/>
    <w:rsid w:val="00D551C1"/>
    <w:rsid w:val="00D55253"/>
    <w:rsid w:val="00D55890"/>
    <w:rsid w:val="00D558BB"/>
    <w:rsid w:val="00D55979"/>
    <w:rsid w:val="00D55C7A"/>
    <w:rsid w:val="00D56063"/>
    <w:rsid w:val="00D56099"/>
    <w:rsid w:val="00D560C6"/>
    <w:rsid w:val="00D5611F"/>
    <w:rsid w:val="00D56311"/>
    <w:rsid w:val="00D564F5"/>
    <w:rsid w:val="00D56503"/>
    <w:rsid w:val="00D56A0C"/>
    <w:rsid w:val="00D572B5"/>
    <w:rsid w:val="00D572D2"/>
    <w:rsid w:val="00D572F6"/>
    <w:rsid w:val="00D573D7"/>
    <w:rsid w:val="00D575C3"/>
    <w:rsid w:val="00D5792B"/>
    <w:rsid w:val="00D57A3C"/>
    <w:rsid w:val="00D57B49"/>
    <w:rsid w:val="00D57DAC"/>
    <w:rsid w:val="00D57E7E"/>
    <w:rsid w:val="00D608AC"/>
    <w:rsid w:val="00D60C27"/>
    <w:rsid w:val="00D60CD3"/>
    <w:rsid w:val="00D60D20"/>
    <w:rsid w:val="00D60EFD"/>
    <w:rsid w:val="00D60FC8"/>
    <w:rsid w:val="00D614C9"/>
    <w:rsid w:val="00D615D7"/>
    <w:rsid w:val="00D6161E"/>
    <w:rsid w:val="00D61738"/>
    <w:rsid w:val="00D61C63"/>
    <w:rsid w:val="00D61CC0"/>
    <w:rsid w:val="00D61EF0"/>
    <w:rsid w:val="00D61F3D"/>
    <w:rsid w:val="00D61F61"/>
    <w:rsid w:val="00D620CA"/>
    <w:rsid w:val="00D6213F"/>
    <w:rsid w:val="00D62281"/>
    <w:rsid w:val="00D622B5"/>
    <w:rsid w:val="00D62522"/>
    <w:rsid w:val="00D628D5"/>
    <w:rsid w:val="00D62987"/>
    <w:rsid w:val="00D62B77"/>
    <w:rsid w:val="00D62F7B"/>
    <w:rsid w:val="00D62FF9"/>
    <w:rsid w:val="00D6322D"/>
    <w:rsid w:val="00D634AB"/>
    <w:rsid w:val="00D63605"/>
    <w:rsid w:val="00D636FA"/>
    <w:rsid w:val="00D6391C"/>
    <w:rsid w:val="00D64035"/>
    <w:rsid w:val="00D6427A"/>
    <w:rsid w:val="00D64409"/>
    <w:rsid w:val="00D64774"/>
    <w:rsid w:val="00D647C2"/>
    <w:rsid w:val="00D64898"/>
    <w:rsid w:val="00D64A86"/>
    <w:rsid w:val="00D64DE4"/>
    <w:rsid w:val="00D64E3A"/>
    <w:rsid w:val="00D64E5A"/>
    <w:rsid w:val="00D64F1C"/>
    <w:rsid w:val="00D6511D"/>
    <w:rsid w:val="00D6512F"/>
    <w:rsid w:val="00D6514E"/>
    <w:rsid w:val="00D652ED"/>
    <w:rsid w:val="00D6580D"/>
    <w:rsid w:val="00D65874"/>
    <w:rsid w:val="00D65BF6"/>
    <w:rsid w:val="00D65C6B"/>
    <w:rsid w:val="00D65EB3"/>
    <w:rsid w:val="00D660D9"/>
    <w:rsid w:val="00D6699C"/>
    <w:rsid w:val="00D66C1E"/>
    <w:rsid w:val="00D673F9"/>
    <w:rsid w:val="00D67630"/>
    <w:rsid w:val="00D67D55"/>
    <w:rsid w:val="00D67F36"/>
    <w:rsid w:val="00D70076"/>
    <w:rsid w:val="00D7029D"/>
    <w:rsid w:val="00D70485"/>
    <w:rsid w:val="00D70808"/>
    <w:rsid w:val="00D70A62"/>
    <w:rsid w:val="00D70E5F"/>
    <w:rsid w:val="00D70E68"/>
    <w:rsid w:val="00D71072"/>
    <w:rsid w:val="00D710A2"/>
    <w:rsid w:val="00D71110"/>
    <w:rsid w:val="00D7118F"/>
    <w:rsid w:val="00D717F6"/>
    <w:rsid w:val="00D71DF4"/>
    <w:rsid w:val="00D7221C"/>
    <w:rsid w:val="00D72374"/>
    <w:rsid w:val="00D7299C"/>
    <w:rsid w:val="00D72F9C"/>
    <w:rsid w:val="00D73109"/>
    <w:rsid w:val="00D731C9"/>
    <w:rsid w:val="00D73235"/>
    <w:rsid w:val="00D734D8"/>
    <w:rsid w:val="00D7359F"/>
    <w:rsid w:val="00D735B1"/>
    <w:rsid w:val="00D73600"/>
    <w:rsid w:val="00D73628"/>
    <w:rsid w:val="00D736C8"/>
    <w:rsid w:val="00D737D2"/>
    <w:rsid w:val="00D7383F"/>
    <w:rsid w:val="00D73ABB"/>
    <w:rsid w:val="00D73FD8"/>
    <w:rsid w:val="00D742C9"/>
    <w:rsid w:val="00D74486"/>
    <w:rsid w:val="00D745A7"/>
    <w:rsid w:val="00D745E5"/>
    <w:rsid w:val="00D74747"/>
    <w:rsid w:val="00D747FB"/>
    <w:rsid w:val="00D7485B"/>
    <w:rsid w:val="00D748C9"/>
    <w:rsid w:val="00D74C93"/>
    <w:rsid w:val="00D74D86"/>
    <w:rsid w:val="00D74F7F"/>
    <w:rsid w:val="00D7507E"/>
    <w:rsid w:val="00D750DB"/>
    <w:rsid w:val="00D75587"/>
    <w:rsid w:val="00D7564B"/>
    <w:rsid w:val="00D757A3"/>
    <w:rsid w:val="00D757C9"/>
    <w:rsid w:val="00D758C5"/>
    <w:rsid w:val="00D75A07"/>
    <w:rsid w:val="00D75D07"/>
    <w:rsid w:val="00D75F08"/>
    <w:rsid w:val="00D75FAF"/>
    <w:rsid w:val="00D7608C"/>
    <w:rsid w:val="00D761D9"/>
    <w:rsid w:val="00D76280"/>
    <w:rsid w:val="00D764D1"/>
    <w:rsid w:val="00D767BC"/>
    <w:rsid w:val="00D767DD"/>
    <w:rsid w:val="00D76A48"/>
    <w:rsid w:val="00D77131"/>
    <w:rsid w:val="00D772D2"/>
    <w:rsid w:val="00D772FC"/>
    <w:rsid w:val="00D77764"/>
    <w:rsid w:val="00D7778E"/>
    <w:rsid w:val="00D77D36"/>
    <w:rsid w:val="00D77DDC"/>
    <w:rsid w:val="00D80268"/>
    <w:rsid w:val="00D802F9"/>
    <w:rsid w:val="00D80398"/>
    <w:rsid w:val="00D806C3"/>
    <w:rsid w:val="00D80748"/>
    <w:rsid w:val="00D809FB"/>
    <w:rsid w:val="00D80CD1"/>
    <w:rsid w:val="00D80EBB"/>
    <w:rsid w:val="00D811D7"/>
    <w:rsid w:val="00D81442"/>
    <w:rsid w:val="00D81594"/>
    <w:rsid w:val="00D81682"/>
    <w:rsid w:val="00D81A2A"/>
    <w:rsid w:val="00D81C2A"/>
    <w:rsid w:val="00D81F7D"/>
    <w:rsid w:val="00D8200E"/>
    <w:rsid w:val="00D823A7"/>
    <w:rsid w:val="00D8284D"/>
    <w:rsid w:val="00D82AB3"/>
    <w:rsid w:val="00D82BBB"/>
    <w:rsid w:val="00D82C7B"/>
    <w:rsid w:val="00D82EF2"/>
    <w:rsid w:val="00D834B4"/>
    <w:rsid w:val="00D8353B"/>
    <w:rsid w:val="00D836BF"/>
    <w:rsid w:val="00D8392A"/>
    <w:rsid w:val="00D83950"/>
    <w:rsid w:val="00D83BB1"/>
    <w:rsid w:val="00D83D9E"/>
    <w:rsid w:val="00D83DCB"/>
    <w:rsid w:val="00D83F39"/>
    <w:rsid w:val="00D83FC7"/>
    <w:rsid w:val="00D84598"/>
    <w:rsid w:val="00D84613"/>
    <w:rsid w:val="00D84BF4"/>
    <w:rsid w:val="00D84C59"/>
    <w:rsid w:val="00D84E2B"/>
    <w:rsid w:val="00D850DA"/>
    <w:rsid w:val="00D8524B"/>
    <w:rsid w:val="00D854AD"/>
    <w:rsid w:val="00D85948"/>
    <w:rsid w:val="00D859B5"/>
    <w:rsid w:val="00D861F0"/>
    <w:rsid w:val="00D8661D"/>
    <w:rsid w:val="00D86626"/>
    <w:rsid w:val="00D8675C"/>
    <w:rsid w:val="00D867BD"/>
    <w:rsid w:val="00D8687A"/>
    <w:rsid w:val="00D86D30"/>
    <w:rsid w:val="00D86D62"/>
    <w:rsid w:val="00D86F20"/>
    <w:rsid w:val="00D87186"/>
    <w:rsid w:val="00D8722A"/>
    <w:rsid w:val="00D873B3"/>
    <w:rsid w:val="00D8741D"/>
    <w:rsid w:val="00D876C3"/>
    <w:rsid w:val="00D877C0"/>
    <w:rsid w:val="00D87D5B"/>
    <w:rsid w:val="00D87E6E"/>
    <w:rsid w:val="00D87ED1"/>
    <w:rsid w:val="00D87F83"/>
    <w:rsid w:val="00D900D9"/>
    <w:rsid w:val="00D9035A"/>
    <w:rsid w:val="00D9038E"/>
    <w:rsid w:val="00D904F3"/>
    <w:rsid w:val="00D90997"/>
    <w:rsid w:val="00D90BCA"/>
    <w:rsid w:val="00D90C52"/>
    <w:rsid w:val="00D90D99"/>
    <w:rsid w:val="00D9118F"/>
    <w:rsid w:val="00D911E3"/>
    <w:rsid w:val="00D9153B"/>
    <w:rsid w:val="00D91807"/>
    <w:rsid w:val="00D91820"/>
    <w:rsid w:val="00D91C60"/>
    <w:rsid w:val="00D91F37"/>
    <w:rsid w:val="00D92062"/>
    <w:rsid w:val="00D92418"/>
    <w:rsid w:val="00D924BF"/>
    <w:rsid w:val="00D925DC"/>
    <w:rsid w:val="00D927A8"/>
    <w:rsid w:val="00D92DCE"/>
    <w:rsid w:val="00D92DEE"/>
    <w:rsid w:val="00D92FC1"/>
    <w:rsid w:val="00D936E5"/>
    <w:rsid w:val="00D937B4"/>
    <w:rsid w:val="00D93A26"/>
    <w:rsid w:val="00D93B02"/>
    <w:rsid w:val="00D93F6A"/>
    <w:rsid w:val="00D94184"/>
    <w:rsid w:val="00D942CE"/>
    <w:rsid w:val="00D94310"/>
    <w:rsid w:val="00D94418"/>
    <w:rsid w:val="00D94612"/>
    <w:rsid w:val="00D947EF"/>
    <w:rsid w:val="00D948DD"/>
    <w:rsid w:val="00D949A5"/>
    <w:rsid w:val="00D94A3A"/>
    <w:rsid w:val="00D94C41"/>
    <w:rsid w:val="00D95063"/>
    <w:rsid w:val="00D95521"/>
    <w:rsid w:val="00D955E9"/>
    <w:rsid w:val="00D956C2"/>
    <w:rsid w:val="00D958CE"/>
    <w:rsid w:val="00D958DA"/>
    <w:rsid w:val="00D959DD"/>
    <w:rsid w:val="00D95A24"/>
    <w:rsid w:val="00D95AE7"/>
    <w:rsid w:val="00D95E74"/>
    <w:rsid w:val="00D95F42"/>
    <w:rsid w:val="00D95F85"/>
    <w:rsid w:val="00D9624B"/>
    <w:rsid w:val="00D962C7"/>
    <w:rsid w:val="00D962FD"/>
    <w:rsid w:val="00D9634E"/>
    <w:rsid w:val="00D96440"/>
    <w:rsid w:val="00D9674E"/>
    <w:rsid w:val="00D96753"/>
    <w:rsid w:val="00D96C7B"/>
    <w:rsid w:val="00D96DAD"/>
    <w:rsid w:val="00D97118"/>
    <w:rsid w:val="00D97497"/>
    <w:rsid w:val="00D9764A"/>
    <w:rsid w:val="00D97816"/>
    <w:rsid w:val="00D97951"/>
    <w:rsid w:val="00D97C21"/>
    <w:rsid w:val="00D97D1D"/>
    <w:rsid w:val="00D97E3D"/>
    <w:rsid w:val="00DA0299"/>
    <w:rsid w:val="00DA09F4"/>
    <w:rsid w:val="00DA09F9"/>
    <w:rsid w:val="00DA0DAD"/>
    <w:rsid w:val="00DA1225"/>
    <w:rsid w:val="00DA12B4"/>
    <w:rsid w:val="00DA13B8"/>
    <w:rsid w:val="00DA14EC"/>
    <w:rsid w:val="00DA1613"/>
    <w:rsid w:val="00DA16BA"/>
    <w:rsid w:val="00DA184F"/>
    <w:rsid w:val="00DA18E3"/>
    <w:rsid w:val="00DA1AC8"/>
    <w:rsid w:val="00DA1B7E"/>
    <w:rsid w:val="00DA1D4A"/>
    <w:rsid w:val="00DA1D78"/>
    <w:rsid w:val="00DA1F3C"/>
    <w:rsid w:val="00DA22BE"/>
    <w:rsid w:val="00DA2703"/>
    <w:rsid w:val="00DA2A38"/>
    <w:rsid w:val="00DA2ACD"/>
    <w:rsid w:val="00DA30BC"/>
    <w:rsid w:val="00DA3125"/>
    <w:rsid w:val="00DA3252"/>
    <w:rsid w:val="00DA340A"/>
    <w:rsid w:val="00DA36E4"/>
    <w:rsid w:val="00DA38F8"/>
    <w:rsid w:val="00DA39E7"/>
    <w:rsid w:val="00DA3AA9"/>
    <w:rsid w:val="00DA3C6E"/>
    <w:rsid w:val="00DA3C7F"/>
    <w:rsid w:val="00DA3E37"/>
    <w:rsid w:val="00DA3F2C"/>
    <w:rsid w:val="00DA4051"/>
    <w:rsid w:val="00DA44F7"/>
    <w:rsid w:val="00DA4769"/>
    <w:rsid w:val="00DA47E2"/>
    <w:rsid w:val="00DA48A2"/>
    <w:rsid w:val="00DA4A3F"/>
    <w:rsid w:val="00DA4AF2"/>
    <w:rsid w:val="00DA4BC0"/>
    <w:rsid w:val="00DA4C32"/>
    <w:rsid w:val="00DA5462"/>
    <w:rsid w:val="00DA5BA0"/>
    <w:rsid w:val="00DA5F6F"/>
    <w:rsid w:val="00DA5F89"/>
    <w:rsid w:val="00DA5FB0"/>
    <w:rsid w:val="00DA6174"/>
    <w:rsid w:val="00DA6276"/>
    <w:rsid w:val="00DA633C"/>
    <w:rsid w:val="00DA6541"/>
    <w:rsid w:val="00DA656C"/>
    <w:rsid w:val="00DA6BA6"/>
    <w:rsid w:val="00DA6C29"/>
    <w:rsid w:val="00DA6C64"/>
    <w:rsid w:val="00DA6D5B"/>
    <w:rsid w:val="00DA6DDD"/>
    <w:rsid w:val="00DA7068"/>
    <w:rsid w:val="00DA717F"/>
    <w:rsid w:val="00DA731D"/>
    <w:rsid w:val="00DA7675"/>
    <w:rsid w:val="00DA7676"/>
    <w:rsid w:val="00DA7756"/>
    <w:rsid w:val="00DA7997"/>
    <w:rsid w:val="00DA79B6"/>
    <w:rsid w:val="00DA7B4C"/>
    <w:rsid w:val="00DA7BA8"/>
    <w:rsid w:val="00DA7BB3"/>
    <w:rsid w:val="00DA7D41"/>
    <w:rsid w:val="00DB0050"/>
    <w:rsid w:val="00DB0181"/>
    <w:rsid w:val="00DB01A2"/>
    <w:rsid w:val="00DB0212"/>
    <w:rsid w:val="00DB0350"/>
    <w:rsid w:val="00DB0555"/>
    <w:rsid w:val="00DB0603"/>
    <w:rsid w:val="00DB0827"/>
    <w:rsid w:val="00DB09DB"/>
    <w:rsid w:val="00DB09F6"/>
    <w:rsid w:val="00DB0C35"/>
    <w:rsid w:val="00DB0DF5"/>
    <w:rsid w:val="00DB0FD0"/>
    <w:rsid w:val="00DB120E"/>
    <w:rsid w:val="00DB166A"/>
    <w:rsid w:val="00DB18EC"/>
    <w:rsid w:val="00DB19A1"/>
    <w:rsid w:val="00DB1C44"/>
    <w:rsid w:val="00DB22DE"/>
    <w:rsid w:val="00DB24C6"/>
    <w:rsid w:val="00DB2872"/>
    <w:rsid w:val="00DB2B24"/>
    <w:rsid w:val="00DB2C6E"/>
    <w:rsid w:val="00DB3063"/>
    <w:rsid w:val="00DB33D6"/>
    <w:rsid w:val="00DB3EDF"/>
    <w:rsid w:val="00DB3F32"/>
    <w:rsid w:val="00DB3F81"/>
    <w:rsid w:val="00DB4067"/>
    <w:rsid w:val="00DB41FD"/>
    <w:rsid w:val="00DB47B1"/>
    <w:rsid w:val="00DB4A5B"/>
    <w:rsid w:val="00DB4C28"/>
    <w:rsid w:val="00DB4E30"/>
    <w:rsid w:val="00DB4EB5"/>
    <w:rsid w:val="00DB4FE1"/>
    <w:rsid w:val="00DB5040"/>
    <w:rsid w:val="00DB53E3"/>
    <w:rsid w:val="00DB591C"/>
    <w:rsid w:val="00DB5E42"/>
    <w:rsid w:val="00DB5F28"/>
    <w:rsid w:val="00DB5F80"/>
    <w:rsid w:val="00DB603B"/>
    <w:rsid w:val="00DB614A"/>
    <w:rsid w:val="00DB62A8"/>
    <w:rsid w:val="00DB62B9"/>
    <w:rsid w:val="00DB661C"/>
    <w:rsid w:val="00DB6684"/>
    <w:rsid w:val="00DB66AB"/>
    <w:rsid w:val="00DB67FD"/>
    <w:rsid w:val="00DB6855"/>
    <w:rsid w:val="00DB692F"/>
    <w:rsid w:val="00DB6A40"/>
    <w:rsid w:val="00DB6B62"/>
    <w:rsid w:val="00DB6C76"/>
    <w:rsid w:val="00DB6D9A"/>
    <w:rsid w:val="00DB701E"/>
    <w:rsid w:val="00DB73BC"/>
    <w:rsid w:val="00DB73F1"/>
    <w:rsid w:val="00DB7628"/>
    <w:rsid w:val="00DB7692"/>
    <w:rsid w:val="00DB76FB"/>
    <w:rsid w:val="00DB77EC"/>
    <w:rsid w:val="00DB77F1"/>
    <w:rsid w:val="00DB79A7"/>
    <w:rsid w:val="00DC0112"/>
    <w:rsid w:val="00DC0184"/>
    <w:rsid w:val="00DC02C3"/>
    <w:rsid w:val="00DC07B0"/>
    <w:rsid w:val="00DC0C94"/>
    <w:rsid w:val="00DC117E"/>
    <w:rsid w:val="00DC120C"/>
    <w:rsid w:val="00DC12FA"/>
    <w:rsid w:val="00DC1437"/>
    <w:rsid w:val="00DC15DB"/>
    <w:rsid w:val="00DC163C"/>
    <w:rsid w:val="00DC1890"/>
    <w:rsid w:val="00DC21F2"/>
    <w:rsid w:val="00DC2A12"/>
    <w:rsid w:val="00DC2AC4"/>
    <w:rsid w:val="00DC2B6F"/>
    <w:rsid w:val="00DC2F6E"/>
    <w:rsid w:val="00DC2F71"/>
    <w:rsid w:val="00DC398A"/>
    <w:rsid w:val="00DC3BC9"/>
    <w:rsid w:val="00DC3CCC"/>
    <w:rsid w:val="00DC3D83"/>
    <w:rsid w:val="00DC3EC8"/>
    <w:rsid w:val="00DC40A4"/>
    <w:rsid w:val="00DC40EF"/>
    <w:rsid w:val="00DC41ED"/>
    <w:rsid w:val="00DC4286"/>
    <w:rsid w:val="00DC4369"/>
    <w:rsid w:val="00DC47F4"/>
    <w:rsid w:val="00DC4F37"/>
    <w:rsid w:val="00DC4F6D"/>
    <w:rsid w:val="00DC524C"/>
    <w:rsid w:val="00DC539A"/>
    <w:rsid w:val="00DC5442"/>
    <w:rsid w:val="00DC55E2"/>
    <w:rsid w:val="00DC5B7E"/>
    <w:rsid w:val="00DC5C1D"/>
    <w:rsid w:val="00DC60AD"/>
    <w:rsid w:val="00DC6541"/>
    <w:rsid w:val="00DC6888"/>
    <w:rsid w:val="00DC6AA6"/>
    <w:rsid w:val="00DC6FAE"/>
    <w:rsid w:val="00DC705C"/>
    <w:rsid w:val="00DC7252"/>
    <w:rsid w:val="00DC752D"/>
    <w:rsid w:val="00DC753A"/>
    <w:rsid w:val="00DC761E"/>
    <w:rsid w:val="00DC7BD0"/>
    <w:rsid w:val="00DC7C52"/>
    <w:rsid w:val="00DD07B1"/>
    <w:rsid w:val="00DD1158"/>
    <w:rsid w:val="00DD1324"/>
    <w:rsid w:val="00DD14EF"/>
    <w:rsid w:val="00DD15E7"/>
    <w:rsid w:val="00DD1C87"/>
    <w:rsid w:val="00DD1E5E"/>
    <w:rsid w:val="00DD2246"/>
    <w:rsid w:val="00DD2286"/>
    <w:rsid w:val="00DD22D6"/>
    <w:rsid w:val="00DD22FC"/>
    <w:rsid w:val="00DD254B"/>
    <w:rsid w:val="00DD2623"/>
    <w:rsid w:val="00DD2728"/>
    <w:rsid w:val="00DD2A9E"/>
    <w:rsid w:val="00DD2AD8"/>
    <w:rsid w:val="00DD2ADC"/>
    <w:rsid w:val="00DD3176"/>
    <w:rsid w:val="00DD31DB"/>
    <w:rsid w:val="00DD39FE"/>
    <w:rsid w:val="00DD42A0"/>
    <w:rsid w:val="00DD42C2"/>
    <w:rsid w:val="00DD437E"/>
    <w:rsid w:val="00DD438D"/>
    <w:rsid w:val="00DD4681"/>
    <w:rsid w:val="00DD4749"/>
    <w:rsid w:val="00DD49B3"/>
    <w:rsid w:val="00DD49C4"/>
    <w:rsid w:val="00DD4A0E"/>
    <w:rsid w:val="00DD4B89"/>
    <w:rsid w:val="00DD4E56"/>
    <w:rsid w:val="00DD4F0B"/>
    <w:rsid w:val="00DD4F2C"/>
    <w:rsid w:val="00DD4FD3"/>
    <w:rsid w:val="00DD533D"/>
    <w:rsid w:val="00DD565C"/>
    <w:rsid w:val="00DD5773"/>
    <w:rsid w:val="00DD5982"/>
    <w:rsid w:val="00DD5A92"/>
    <w:rsid w:val="00DD5D7E"/>
    <w:rsid w:val="00DD5F4A"/>
    <w:rsid w:val="00DD618A"/>
    <w:rsid w:val="00DD64D7"/>
    <w:rsid w:val="00DD66F1"/>
    <w:rsid w:val="00DD677C"/>
    <w:rsid w:val="00DD682C"/>
    <w:rsid w:val="00DD684A"/>
    <w:rsid w:val="00DD6949"/>
    <w:rsid w:val="00DD6B5D"/>
    <w:rsid w:val="00DD6D06"/>
    <w:rsid w:val="00DD6DCB"/>
    <w:rsid w:val="00DD6E41"/>
    <w:rsid w:val="00DD6F0A"/>
    <w:rsid w:val="00DD70E2"/>
    <w:rsid w:val="00DD74CF"/>
    <w:rsid w:val="00DD7509"/>
    <w:rsid w:val="00DD76DF"/>
    <w:rsid w:val="00DD7772"/>
    <w:rsid w:val="00DD7851"/>
    <w:rsid w:val="00DD79F7"/>
    <w:rsid w:val="00DD7AD3"/>
    <w:rsid w:val="00DD7D84"/>
    <w:rsid w:val="00DE0141"/>
    <w:rsid w:val="00DE01D0"/>
    <w:rsid w:val="00DE0738"/>
    <w:rsid w:val="00DE07D0"/>
    <w:rsid w:val="00DE0961"/>
    <w:rsid w:val="00DE0E0E"/>
    <w:rsid w:val="00DE0E6D"/>
    <w:rsid w:val="00DE13BB"/>
    <w:rsid w:val="00DE15D4"/>
    <w:rsid w:val="00DE1767"/>
    <w:rsid w:val="00DE1954"/>
    <w:rsid w:val="00DE199D"/>
    <w:rsid w:val="00DE1B46"/>
    <w:rsid w:val="00DE1C36"/>
    <w:rsid w:val="00DE1E47"/>
    <w:rsid w:val="00DE1F49"/>
    <w:rsid w:val="00DE2137"/>
    <w:rsid w:val="00DE258E"/>
    <w:rsid w:val="00DE25E4"/>
    <w:rsid w:val="00DE2C7F"/>
    <w:rsid w:val="00DE3088"/>
    <w:rsid w:val="00DE31F6"/>
    <w:rsid w:val="00DE3325"/>
    <w:rsid w:val="00DE3475"/>
    <w:rsid w:val="00DE34ED"/>
    <w:rsid w:val="00DE36E9"/>
    <w:rsid w:val="00DE3929"/>
    <w:rsid w:val="00DE3AD9"/>
    <w:rsid w:val="00DE3B5E"/>
    <w:rsid w:val="00DE3E80"/>
    <w:rsid w:val="00DE3EFB"/>
    <w:rsid w:val="00DE40CD"/>
    <w:rsid w:val="00DE44B2"/>
    <w:rsid w:val="00DE495F"/>
    <w:rsid w:val="00DE4AF2"/>
    <w:rsid w:val="00DE4F92"/>
    <w:rsid w:val="00DE5121"/>
    <w:rsid w:val="00DE5250"/>
    <w:rsid w:val="00DE53D5"/>
    <w:rsid w:val="00DE551E"/>
    <w:rsid w:val="00DE5754"/>
    <w:rsid w:val="00DE5757"/>
    <w:rsid w:val="00DE5B4C"/>
    <w:rsid w:val="00DE5ED1"/>
    <w:rsid w:val="00DE62E5"/>
    <w:rsid w:val="00DE65E5"/>
    <w:rsid w:val="00DE664A"/>
    <w:rsid w:val="00DE6683"/>
    <w:rsid w:val="00DE6954"/>
    <w:rsid w:val="00DE6BF8"/>
    <w:rsid w:val="00DE6F35"/>
    <w:rsid w:val="00DE724A"/>
    <w:rsid w:val="00DE724E"/>
    <w:rsid w:val="00DE7534"/>
    <w:rsid w:val="00DE7A9C"/>
    <w:rsid w:val="00DF00F5"/>
    <w:rsid w:val="00DF04E0"/>
    <w:rsid w:val="00DF0525"/>
    <w:rsid w:val="00DF0582"/>
    <w:rsid w:val="00DF05E8"/>
    <w:rsid w:val="00DF09FB"/>
    <w:rsid w:val="00DF0D7E"/>
    <w:rsid w:val="00DF0E3D"/>
    <w:rsid w:val="00DF10CA"/>
    <w:rsid w:val="00DF1392"/>
    <w:rsid w:val="00DF1499"/>
    <w:rsid w:val="00DF155F"/>
    <w:rsid w:val="00DF174F"/>
    <w:rsid w:val="00DF188F"/>
    <w:rsid w:val="00DF1937"/>
    <w:rsid w:val="00DF1BA0"/>
    <w:rsid w:val="00DF1D68"/>
    <w:rsid w:val="00DF21EA"/>
    <w:rsid w:val="00DF2251"/>
    <w:rsid w:val="00DF22C9"/>
    <w:rsid w:val="00DF26F4"/>
    <w:rsid w:val="00DF288B"/>
    <w:rsid w:val="00DF2B78"/>
    <w:rsid w:val="00DF2B90"/>
    <w:rsid w:val="00DF2CCC"/>
    <w:rsid w:val="00DF30F1"/>
    <w:rsid w:val="00DF36AE"/>
    <w:rsid w:val="00DF39B8"/>
    <w:rsid w:val="00DF3B59"/>
    <w:rsid w:val="00DF3B7F"/>
    <w:rsid w:val="00DF3C64"/>
    <w:rsid w:val="00DF3DDD"/>
    <w:rsid w:val="00DF40EB"/>
    <w:rsid w:val="00DF4227"/>
    <w:rsid w:val="00DF440B"/>
    <w:rsid w:val="00DF45F4"/>
    <w:rsid w:val="00DF49C7"/>
    <w:rsid w:val="00DF4A2F"/>
    <w:rsid w:val="00DF4B01"/>
    <w:rsid w:val="00DF4BD0"/>
    <w:rsid w:val="00DF4BE8"/>
    <w:rsid w:val="00DF4F96"/>
    <w:rsid w:val="00DF51C1"/>
    <w:rsid w:val="00DF5427"/>
    <w:rsid w:val="00DF54B2"/>
    <w:rsid w:val="00DF5886"/>
    <w:rsid w:val="00DF5B35"/>
    <w:rsid w:val="00DF5B9C"/>
    <w:rsid w:val="00DF60CA"/>
    <w:rsid w:val="00DF61A4"/>
    <w:rsid w:val="00DF6307"/>
    <w:rsid w:val="00DF6463"/>
    <w:rsid w:val="00DF64E3"/>
    <w:rsid w:val="00DF6A62"/>
    <w:rsid w:val="00DF6B03"/>
    <w:rsid w:val="00DF6D5A"/>
    <w:rsid w:val="00DF6DCF"/>
    <w:rsid w:val="00DF6E38"/>
    <w:rsid w:val="00DF71FA"/>
    <w:rsid w:val="00DF7229"/>
    <w:rsid w:val="00DF73B1"/>
    <w:rsid w:val="00DF75F9"/>
    <w:rsid w:val="00DF77AC"/>
    <w:rsid w:val="00DF7D3D"/>
    <w:rsid w:val="00DF7E9D"/>
    <w:rsid w:val="00DF7F19"/>
    <w:rsid w:val="00DF7F98"/>
    <w:rsid w:val="00E00288"/>
    <w:rsid w:val="00E00332"/>
    <w:rsid w:val="00E00386"/>
    <w:rsid w:val="00E00697"/>
    <w:rsid w:val="00E006AA"/>
    <w:rsid w:val="00E00988"/>
    <w:rsid w:val="00E00A1D"/>
    <w:rsid w:val="00E00A30"/>
    <w:rsid w:val="00E00B4F"/>
    <w:rsid w:val="00E00BE4"/>
    <w:rsid w:val="00E00DDE"/>
    <w:rsid w:val="00E00EFA"/>
    <w:rsid w:val="00E010B7"/>
    <w:rsid w:val="00E01104"/>
    <w:rsid w:val="00E0135B"/>
    <w:rsid w:val="00E0158E"/>
    <w:rsid w:val="00E015DC"/>
    <w:rsid w:val="00E0178F"/>
    <w:rsid w:val="00E01AB1"/>
    <w:rsid w:val="00E01B2E"/>
    <w:rsid w:val="00E01C54"/>
    <w:rsid w:val="00E02028"/>
    <w:rsid w:val="00E020DF"/>
    <w:rsid w:val="00E02240"/>
    <w:rsid w:val="00E023C3"/>
    <w:rsid w:val="00E028F6"/>
    <w:rsid w:val="00E02A49"/>
    <w:rsid w:val="00E02BB9"/>
    <w:rsid w:val="00E02D24"/>
    <w:rsid w:val="00E02D31"/>
    <w:rsid w:val="00E02E6E"/>
    <w:rsid w:val="00E02FFA"/>
    <w:rsid w:val="00E032E2"/>
    <w:rsid w:val="00E03310"/>
    <w:rsid w:val="00E03A73"/>
    <w:rsid w:val="00E03F8C"/>
    <w:rsid w:val="00E04121"/>
    <w:rsid w:val="00E04398"/>
    <w:rsid w:val="00E0473B"/>
    <w:rsid w:val="00E04780"/>
    <w:rsid w:val="00E049B1"/>
    <w:rsid w:val="00E049BA"/>
    <w:rsid w:val="00E04CB8"/>
    <w:rsid w:val="00E04D13"/>
    <w:rsid w:val="00E04E0F"/>
    <w:rsid w:val="00E04FB6"/>
    <w:rsid w:val="00E050ED"/>
    <w:rsid w:val="00E052A7"/>
    <w:rsid w:val="00E052B8"/>
    <w:rsid w:val="00E057A0"/>
    <w:rsid w:val="00E0590B"/>
    <w:rsid w:val="00E059F2"/>
    <w:rsid w:val="00E05A2B"/>
    <w:rsid w:val="00E05A4B"/>
    <w:rsid w:val="00E05DD6"/>
    <w:rsid w:val="00E05E61"/>
    <w:rsid w:val="00E061F7"/>
    <w:rsid w:val="00E06308"/>
    <w:rsid w:val="00E063B8"/>
    <w:rsid w:val="00E0640C"/>
    <w:rsid w:val="00E06484"/>
    <w:rsid w:val="00E065D5"/>
    <w:rsid w:val="00E067B3"/>
    <w:rsid w:val="00E0689D"/>
    <w:rsid w:val="00E06FEE"/>
    <w:rsid w:val="00E076BD"/>
    <w:rsid w:val="00E07908"/>
    <w:rsid w:val="00E079C4"/>
    <w:rsid w:val="00E07D1F"/>
    <w:rsid w:val="00E10129"/>
    <w:rsid w:val="00E10203"/>
    <w:rsid w:val="00E1032B"/>
    <w:rsid w:val="00E1059D"/>
    <w:rsid w:val="00E105CF"/>
    <w:rsid w:val="00E106ED"/>
    <w:rsid w:val="00E10A6F"/>
    <w:rsid w:val="00E10B73"/>
    <w:rsid w:val="00E11490"/>
    <w:rsid w:val="00E1162A"/>
    <w:rsid w:val="00E11927"/>
    <w:rsid w:val="00E11AD3"/>
    <w:rsid w:val="00E11BA0"/>
    <w:rsid w:val="00E11DA6"/>
    <w:rsid w:val="00E11DCE"/>
    <w:rsid w:val="00E11DD6"/>
    <w:rsid w:val="00E11E40"/>
    <w:rsid w:val="00E11E47"/>
    <w:rsid w:val="00E11E6C"/>
    <w:rsid w:val="00E11F5E"/>
    <w:rsid w:val="00E12128"/>
    <w:rsid w:val="00E121BD"/>
    <w:rsid w:val="00E12294"/>
    <w:rsid w:val="00E12367"/>
    <w:rsid w:val="00E12371"/>
    <w:rsid w:val="00E1251A"/>
    <w:rsid w:val="00E12663"/>
    <w:rsid w:val="00E12751"/>
    <w:rsid w:val="00E12EDD"/>
    <w:rsid w:val="00E12F61"/>
    <w:rsid w:val="00E133EF"/>
    <w:rsid w:val="00E1386C"/>
    <w:rsid w:val="00E13A68"/>
    <w:rsid w:val="00E13BFE"/>
    <w:rsid w:val="00E13DAE"/>
    <w:rsid w:val="00E13FCC"/>
    <w:rsid w:val="00E1421C"/>
    <w:rsid w:val="00E14252"/>
    <w:rsid w:val="00E14271"/>
    <w:rsid w:val="00E147EE"/>
    <w:rsid w:val="00E14910"/>
    <w:rsid w:val="00E149F0"/>
    <w:rsid w:val="00E14B5A"/>
    <w:rsid w:val="00E14B9F"/>
    <w:rsid w:val="00E14E47"/>
    <w:rsid w:val="00E1508A"/>
    <w:rsid w:val="00E1518C"/>
    <w:rsid w:val="00E1532E"/>
    <w:rsid w:val="00E156EA"/>
    <w:rsid w:val="00E15852"/>
    <w:rsid w:val="00E159F1"/>
    <w:rsid w:val="00E15D29"/>
    <w:rsid w:val="00E15E3B"/>
    <w:rsid w:val="00E15FFE"/>
    <w:rsid w:val="00E160A0"/>
    <w:rsid w:val="00E1617E"/>
    <w:rsid w:val="00E16184"/>
    <w:rsid w:val="00E1673A"/>
    <w:rsid w:val="00E16871"/>
    <w:rsid w:val="00E16A72"/>
    <w:rsid w:val="00E16DF8"/>
    <w:rsid w:val="00E17276"/>
    <w:rsid w:val="00E1735C"/>
    <w:rsid w:val="00E173BF"/>
    <w:rsid w:val="00E176BA"/>
    <w:rsid w:val="00E17CE2"/>
    <w:rsid w:val="00E17F48"/>
    <w:rsid w:val="00E17FB4"/>
    <w:rsid w:val="00E201C5"/>
    <w:rsid w:val="00E20351"/>
    <w:rsid w:val="00E2041F"/>
    <w:rsid w:val="00E2045D"/>
    <w:rsid w:val="00E2054A"/>
    <w:rsid w:val="00E205CC"/>
    <w:rsid w:val="00E20B78"/>
    <w:rsid w:val="00E20C07"/>
    <w:rsid w:val="00E20C69"/>
    <w:rsid w:val="00E20F51"/>
    <w:rsid w:val="00E20FFA"/>
    <w:rsid w:val="00E212B6"/>
    <w:rsid w:val="00E218D8"/>
    <w:rsid w:val="00E21A40"/>
    <w:rsid w:val="00E21B94"/>
    <w:rsid w:val="00E21EC1"/>
    <w:rsid w:val="00E22212"/>
    <w:rsid w:val="00E22258"/>
    <w:rsid w:val="00E22266"/>
    <w:rsid w:val="00E2244B"/>
    <w:rsid w:val="00E224D0"/>
    <w:rsid w:val="00E224E2"/>
    <w:rsid w:val="00E2256C"/>
    <w:rsid w:val="00E226AB"/>
    <w:rsid w:val="00E22C25"/>
    <w:rsid w:val="00E22C66"/>
    <w:rsid w:val="00E22C7E"/>
    <w:rsid w:val="00E22F76"/>
    <w:rsid w:val="00E22FF5"/>
    <w:rsid w:val="00E230C8"/>
    <w:rsid w:val="00E23157"/>
    <w:rsid w:val="00E231F1"/>
    <w:rsid w:val="00E23401"/>
    <w:rsid w:val="00E2342A"/>
    <w:rsid w:val="00E23696"/>
    <w:rsid w:val="00E2372F"/>
    <w:rsid w:val="00E2376A"/>
    <w:rsid w:val="00E23B70"/>
    <w:rsid w:val="00E23CA2"/>
    <w:rsid w:val="00E23CD2"/>
    <w:rsid w:val="00E244DE"/>
    <w:rsid w:val="00E2473A"/>
    <w:rsid w:val="00E248E0"/>
    <w:rsid w:val="00E249DE"/>
    <w:rsid w:val="00E24A29"/>
    <w:rsid w:val="00E24E72"/>
    <w:rsid w:val="00E24E74"/>
    <w:rsid w:val="00E251E9"/>
    <w:rsid w:val="00E2551F"/>
    <w:rsid w:val="00E2595E"/>
    <w:rsid w:val="00E26055"/>
    <w:rsid w:val="00E260A0"/>
    <w:rsid w:val="00E26141"/>
    <w:rsid w:val="00E26265"/>
    <w:rsid w:val="00E262E5"/>
    <w:rsid w:val="00E26303"/>
    <w:rsid w:val="00E263D1"/>
    <w:rsid w:val="00E2666B"/>
    <w:rsid w:val="00E26766"/>
    <w:rsid w:val="00E26B5E"/>
    <w:rsid w:val="00E26D02"/>
    <w:rsid w:val="00E27129"/>
    <w:rsid w:val="00E271C8"/>
    <w:rsid w:val="00E27228"/>
    <w:rsid w:val="00E27491"/>
    <w:rsid w:val="00E27522"/>
    <w:rsid w:val="00E276B8"/>
    <w:rsid w:val="00E27873"/>
    <w:rsid w:val="00E27874"/>
    <w:rsid w:val="00E27B4F"/>
    <w:rsid w:val="00E27B9A"/>
    <w:rsid w:val="00E27D8F"/>
    <w:rsid w:val="00E30098"/>
    <w:rsid w:val="00E303CE"/>
    <w:rsid w:val="00E30553"/>
    <w:rsid w:val="00E30698"/>
    <w:rsid w:val="00E30A32"/>
    <w:rsid w:val="00E30ACD"/>
    <w:rsid w:val="00E31027"/>
    <w:rsid w:val="00E31263"/>
    <w:rsid w:val="00E312FF"/>
    <w:rsid w:val="00E319AD"/>
    <w:rsid w:val="00E31CD0"/>
    <w:rsid w:val="00E32173"/>
    <w:rsid w:val="00E322AA"/>
    <w:rsid w:val="00E3250D"/>
    <w:rsid w:val="00E325B4"/>
    <w:rsid w:val="00E32841"/>
    <w:rsid w:val="00E3293D"/>
    <w:rsid w:val="00E32A4A"/>
    <w:rsid w:val="00E32EA5"/>
    <w:rsid w:val="00E335B9"/>
    <w:rsid w:val="00E335E6"/>
    <w:rsid w:val="00E339CE"/>
    <w:rsid w:val="00E33EBB"/>
    <w:rsid w:val="00E3412A"/>
    <w:rsid w:val="00E345B8"/>
    <w:rsid w:val="00E34756"/>
    <w:rsid w:val="00E3492F"/>
    <w:rsid w:val="00E34B2D"/>
    <w:rsid w:val="00E34C54"/>
    <w:rsid w:val="00E34E04"/>
    <w:rsid w:val="00E350ED"/>
    <w:rsid w:val="00E354C1"/>
    <w:rsid w:val="00E3557C"/>
    <w:rsid w:val="00E35608"/>
    <w:rsid w:val="00E35993"/>
    <w:rsid w:val="00E35CB4"/>
    <w:rsid w:val="00E35E33"/>
    <w:rsid w:val="00E36050"/>
    <w:rsid w:val="00E36206"/>
    <w:rsid w:val="00E3636D"/>
    <w:rsid w:val="00E3637E"/>
    <w:rsid w:val="00E363D2"/>
    <w:rsid w:val="00E367D2"/>
    <w:rsid w:val="00E36C2E"/>
    <w:rsid w:val="00E36D18"/>
    <w:rsid w:val="00E37070"/>
    <w:rsid w:val="00E37132"/>
    <w:rsid w:val="00E37544"/>
    <w:rsid w:val="00E37558"/>
    <w:rsid w:val="00E37B1B"/>
    <w:rsid w:val="00E402EF"/>
    <w:rsid w:val="00E40555"/>
    <w:rsid w:val="00E40617"/>
    <w:rsid w:val="00E40840"/>
    <w:rsid w:val="00E408DC"/>
    <w:rsid w:val="00E40A0B"/>
    <w:rsid w:val="00E40C29"/>
    <w:rsid w:val="00E40F45"/>
    <w:rsid w:val="00E413E9"/>
    <w:rsid w:val="00E41629"/>
    <w:rsid w:val="00E418BA"/>
    <w:rsid w:val="00E41BFA"/>
    <w:rsid w:val="00E41DF7"/>
    <w:rsid w:val="00E41F0B"/>
    <w:rsid w:val="00E42079"/>
    <w:rsid w:val="00E42266"/>
    <w:rsid w:val="00E42666"/>
    <w:rsid w:val="00E426E2"/>
    <w:rsid w:val="00E42BBA"/>
    <w:rsid w:val="00E42DD9"/>
    <w:rsid w:val="00E42F02"/>
    <w:rsid w:val="00E42F8A"/>
    <w:rsid w:val="00E42FF7"/>
    <w:rsid w:val="00E43089"/>
    <w:rsid w:val="00E43189"/>
    <w:rsid w:val="00E4324D"/>
    <w:rsid w:val="00E43333"/>
    <w:rsid w:val="00E43463"/>
    <w:rsid w:val="00E43726"/>
    <w:rsid w:val="00E438B5"/>
    <w:rsid w:val="00E43CD4"/>
    <w:rsid w:val="00E43E16"/>
    <w:rsid w:val="00E4404B"/>
    <w:rsid w:val="00E440E4"/>
    <w:rsid w:val="00E4467F"/>
    <w:rsid w:val="00E447AE"/>
    <w:rsid w:val="00E4488F"/>
    <w:rsid w:val="00E44904"/>
    <w:rsid w:val="00E44AB4"/>
    <w:rsid w:val="00E44C61"/>
    <w:rsid w:val="00E44D66"/>
    <w:rsid w:val="00E457C9"/>
    <w:rsid w:val="00E459E7"/>
    <w:rsid w:val="00E45F0F"/>
    <w:rsid w:val="00E45FB8"/>
    <w:rsid w:val="00E4618E"/>
    <w:rsid w:val="00E46375"/>
    <w:rsid w:val="00E4638C"/>
    <w:rsid w:val="00E464C4"/>
    <w:rsid w:val="00E4653B"/>
    <w:rsid w:val="00E466F6"/>
    <w:rsid w:val="00E467E5"/>
    <w:rsid w:val="00E46A2A"/>
    <w:rsid w:val="00E46BA6"/>
    <w:rsid w:val="00E46CA6"/>
    <w:rsid w:val="00E46EC6"/>
    <w:rsid w:val="00E46F7F"/>
    <w:rsid w:val="00E47234"/>
    <w:rsid w:val="00E4742C"/>
    <w:rsid w:val="00E47634"/>
    <w:rsid w:val="00E47661"/>
    <w:rsid w:val="00E476F2"/>
    <w:rsid w:val="00E47BD8"/>
    <w:rsid w:val="00E47FA2"/>
    <w:rsid w:val="00E500C3"/>
    <w:rsid w:val="00E500DC"/>
    <w:rsid w:val="00E5013C"/>
    <w:rsid w:val="00E50269"/>
    <w:rsid w:val="00E50315"/>
    <w:rsid w:val="00E50872"/>
    <w:rsid w:val="00E50957"/>
    <w:rsid w:val="00E5098B"/>
    <w:rsid w:val="00E509F8"/>
    <w:rsid w:val="00E50C13"/>
    <w:rsid w:val="00E50C27"/>
    <w:rsid w:val="00E50CA6"/>
    <w:rsid w:val="00E50CA8"/>
    <w:rsid w:val="00E51208"/>
    <w:rsid w:val="00E51312"/>
    <w:rsid w:val="00E51439"/>
    <w:rsid w:val="00E51B23"/>
    <w:rsid w:val="00E51DB4"/>
    <w:rsid w:val="00E51E66"/>
    <w:rsid w:val="00E51E7B"/>
    <w:rsid w:val="00E51EDA"/>
    <w:rsid w:val="00E52139"/>
    <w:rsid w:val="00E5216C"/>
    <w:rsid w:val="00E52517"/>
    <w:rsid w:val="00E52617"/>
    <w:rsid w:val="00E52832"/>
    <w:rsid w:val="00E52CEA"/>
    <w:rsid w:val="00E52D72"/>
    <w:rsid w:val="00E53205"/>
    <w:rsid w:val="00E5378E"/>
    <w:rsid w:val="00E537BB"/>
    <w:rsid w:val="00E53838"/>
    <w:rsid w:val="00E53850"/>
    <w:rsid w:val="00E53A2D"/>
    <w:rsid w:val="00E53A8C"/>
    <w:rsid w:val="00E53D48"/>
    <w:rsid w:val="00E53D57"/>
    <w:rsid w:val="00E53F00"/>
    <w:rsid w:val="00E5446E"/>
    <w:rsid w:val="00E54AC4"/>
    <w:rsid w:val="00E54C1C"/>
    <w:rsid w:val="00E54F65"/>
    <w:rsid w:val="00E54FAD"/>
    <w:rsid w:val="00E5515B"/>
    <w:rsid w:val="00E55215"/>
    <w:rsid w:val="00E55A18"/>
    <w:rsid w:val="00E55A6C"/>
    <w:rsid w:val="00E55A82"/>
    <w:rsid w:val="00E55B7B"/>
    <w:rsid w:val="00E55C3B"/>
    <w:rsid w:val="00E55D59"/>
    <w:rsid w:val="00E560E8"/>
    <w:rsid w:val="00E560F7"/>
    <w:rsid w:val="00E561E5"/>
    <w:rsid w:val="00E563A0"/>
    <w:rsid w:val="00E56586"/>
    <w:rsid w:val="00E56731"/>
    <w:rsid w:val="00E5721E"/>
    <w:rsid w:val="00E572F8"/>
    <w:rsid w:val="00E5732B"/>
    <w:rsid w:val="00E5741F"/>
    <w:rsid w:val="00E574D5"/>
    <w:rsid w:val="00E5766E"/>
    <w:rsid w:val="00E5775A"/>
    <w:rsid w:val="00E57B8F"/>
    <w:rsid w:val="00E57B99"/>
    <w:rsid w:val="00E57EEA"/>
    <w:rsid w:val="00E60161"/>
    <w:rsid w:val="00E601D7"/>
    <w:rsid w:val="00E60510"/>
    <w:rsid w:val="00E607F8"/>
    <w:rsid w:val="00E60815"/>
    <w:rsid w:val="00E60A9B"/>
    <w:rsid w:val="00E60AD7"/>
    <w:rsid w:val="00E60C1B"/>
    <w:rsid w:val="00E614C2"/>
    <w:rsid w:val="00E6173A"/>
    <w:rsid w:val="00E618EF"/>
    <w:rsid w:val="00E6191A"/>
    <w:rsid w:val="00E61946"/>
    <w:rsid w:val="00E6197D"/>
    <w:rsid w:val="00E619D2"/>
    <w:rsid w:val="00E61C19"/>
    <w:rsid w:val="00E6201F"/>
    <w:rsid w:val="00E621CF"/>
    <w:rsid w:val="00E623D2"/>
    <w:rsid w:val="00E62577"/>
    <w:rsid w:val="00E62640"/>
    <w:rsid w:val="00E62914"/>
    <w:rsid w:val="00E6298F"/>
    <w:rsid w:val="00E629CB"/>
    <w:rsid w:val="00E62AC6"/>
    <w:rsid w:val="00E62AF7"/>
    <w:rsid w:val="00E62C29"/>
    <w:rsid w:val="00E62CA5"/>
    <w:rsid w:val="00E62D3B"/>
    <w:rsid w:val="00E62E88"/>
    <w:rsid w:val="00E62F7A"/>
    <w:rsid w:val="00E6307E"/>
    <w:rsid w:val="00E63166"/>
    <w:rsid w:val="00E6316A"/>
    <w:rsid w:val="00E633FB"/>
    <w:rsid w:val="00E6360E"/>
    <w:rsid w:val="00E639F6"/>
    <w:rsid w:val="00E63C97"/>
    <w:rsid w:val="00E63D43"/>
    <w:rsid w:val="00E63D84"/>
    <w:rsid w:val="00E63E20"/>
    <w:rsid w:val="00E64417"/>
    <w:rsid w:val="00E64770"/>
    <w:rsid w:val="00E647A0"/>
    <w:rsid w:val="00E647DC"/>
    <w:rsid w:val="00E649EA"/>
    <w:rsid w:val="00E649F1"/>
    <w:rsid w:val="00E64B60"/>
    <w:rsid w:val="00E64D88"/>
    <w:rsid w:val="00E64DDB"/>
    <w:rsid w:val="00E64EED"/>
    <w:rsid w:val="00E651D2"/>
    <w:rsid w:val="00E65373"/>
    <w:rsid w:val="00E65679"/>
    <w:rsid w:val="00E65874"/>
    <w:rsid w:val="00E65C1F"/>
    <w:rsid w:val="00E65CD8"/>
    <w:rsid w:val="00E65E4D"/>
    <w:rsid w:val="00E65FBA"/>
    <w:rsid w:val="00E66254"/>
    <w:rsid w:val="00E6634C"/>
    <w:rsid w:val="00E663AD"/>
    <w:rsid w:val="00E6666D"/>
    <w:rsid w:val="00E66BFF"/>
    <w:rsid w:val="00E66C0B"/>
    <w:rsid w:val="00E66C7F"/>
    <w:rsid w:val="00E66ED8"/>
    <w:rsid w:val="00E66FFB"/>
    <w:rsid w:val="00E672F8"/>
    <w:rsid w:val="00E6734C"/>
    <w:rsid w:val="00E6769D"/>
    <w:rsid w:val="00E676F5"/>
    <w:rsid w:val="00E67D00"/>
    <w:rsid w:val="00E67E09"/>
    <w:rsid w:val="00E67E6B"/>
    <w:rsid w:val="00E67F30"/>
    <w:rsid w:val="00E67F8F"/>
    <w:rsid w:val="00E70329"/>
    <w:rsid w:val="00E703F4"/>
    <w:rsid w:val="00E70595"/>
    <w:rsid w:val="00E70692"/>
    <w:rsid w:val="00E70793"/>
    <w:rsid w:val="00E70796"/>
    <w:rsid w:val="00E70EFC"/>
    <w:rsid w:val="00E719AD"/>
    <w:rsid w:val="00E719F3"/>
    <w:rsid w:val="00E71A66"/>
    <w:rsid w:val="00E71B7D"/>
    <w:rsid w:val="00E71D9D"/>
    <w:rsid w:val="00E72145"/>
    <w:rsid w:val="00E722A3"/>
    <w:rsid w:val="00E722B7"/>
    <w:rsid w:val="00E725CF"/>
    <w:rsid w:val="00E72BDA"/>
    <w:rsid w:val="00E72F6C"/>
    <w:rsid w:val="00E72FE4"/>
    <w:rsid w:val="00E73028"/>
    <w:rsid w:val="00E73072"/>
    <w:rsid w:val="00E7329B"/>
    <w:rsid w:val="00E736B7"/>
    <w:rsid w:val="00E736BF"/>
    <w:rsid w:val="00E7382C"/>
    <w:rsid w:val="00E73AE6"/>
    <w:rsid w:val="00E73C11"/>
    <w:rsid w:val="00E73C8F"/>
    <w:rsid w:val="00E73D78"/>
    <w:rsid w:val="00E73FA1"/>
    <w:rsid w:val="00E741F2"/>
    <w:rsid w:val="00E744A2"/>
    <w:rsid w:val="00E744CF"/>
    <w:rsid w:val="00E74DF9"/>
    <w:rsid w:val="00E75080"/>
    <w:rsid w:val="00E751DD"/>
    <w:rsid w:val="00E75236"/>
    <w:rsid w:val="00E75252"/>
    <w:rsid w:val="00E75353"/>
    <w:rsid w:val="00E757B5"/>
    <w:rsid w:val="00E75B22"/>
    <w:rsid w:val="00E75DBE"/>
    <w:rsid w:val="00E760F6"/>
    <w:rsid w:val="00E76100"/>
    <w:rsid w:val="00E762CC"/>
    <w:rsid w:val="00E762E6"/>
    <w:rsid w:val="00E766E4"/>
    <w:rsid w:val="00E767FC"/>
    <w:rsid w:val="00E769E6"/>
    <w:rsid w:val="00E76AC7"/>
    <w:rsid w:val="00E76C05"/>
    <w:rsid w:val="00E770EF"/>
    <w:rsid w:val="00E7717D"/>
    <w:rsid w:val="00E7722D"/>
    <w:rsid w:val="00E77479"/>
    <w:rsid w:val="00E77548"/>
    <w:rsid w:val="00E775DE"/>
    <w:rsid w:val="00E77AD8"/>
    <w:rsid w:val="00E77D7F"/>
    <w:rsid w:val="00E8000D"/>
    <w:rsid w:val="00E80326"/>
    <w:rsid w:val="00E804B5"/>
    <w:rsid w:val="00E80969"/>
    <w:rsid w:val="00E80997"/>
    <w:rsid w:val="00E80D8B"/>
    <w:rsid w:val="00E812C6"/>
    <w:rsid w:val="00E8154B"/>
    <w:rsid w:val="00E815AC"/>
    <w:rsid w:val="00E8198B"/>
    <w:rsid w:val="00E81A40"/>
    <w:rsid w:val="00E81FBF"/>
    <w:rsid w:val="00E820A9"/>
    <w:rsid w:val="00E82135"/>
    <w:rsid w:val="00E82190"/>
    <w:rsid w:val="00E82256"/>
    <w:rsid w:val="00E82433"/>
    <w:rsid w:val="00E8244B"/>
    <w:rsid w:val="00E8286D"/>
    <w:rsid w:val="00E82DF9"/>
    <w:rsid w:val="00E82EAF"/>
    <w:rsid w:val="00E83036"/>
    <w:rsid w:val="00E83280"/>
    <w:rsid w:val="00E834EA"/>
    <w:rsid w:val="00E83AFC"/>
    <w:rsid w:val="00E83BBD"/>
    <w:rsid w:val="00E83E80"/>
    <w:rsid w:val="00E84140"/>
    <w:rsid w:val="00E84238"/>
    <w:rsid w:val="00E843DD"/>
    <w:rsid w:val="00E843F0"/>
    <w:rsid w:val="00E84701"/>
    <w:rsid w:val="00E8480D"/>
    <w:rsid w:val="00E84E36"/>
    <w:rsid w:val="00E85043"/>
    <w:rsid w:val="00E852F0"/>
    <w:rsid w:val="00E856AD"/>
    <w:rsid w:val="00E856DF"/>
    <w:rsid w:val="00E85A07"/>
    <w:rsid w:val="00E85B1D"/>
    <w:rsid w:val="00E85C81"/>
    <w:rsid w:val="00E85C8A"/>
    <w:rsid w:val="00E85E9B"/>
    <w:rsid w:val="00E866BC"/>
    <w:rsid w:val="00E86AA7"/>
    <w:rsid w:val="00E86BEC"/>
    <w:rsid w:val="00E86CB4"/>
    <w:rsid w:val="00E86EB3"/>
    <w:rsid w:val="00E86F2B"/>
    <w:rsid w:val="00E8715D"/>
    <w:rsid w:val="00E873BF"/>
    <w:rsid w:val="00E874AE"/>
    <w:rsid w:val="00E874EB"/>
    <w:rsid w:val="00E874F0"/>
    <w:rsid w:val="00E875BB"/>
    <w:rsid w:val="00E87825"/>
    <w:rsid w:val="00E87AAB"/>
    <w:rsid w:val="00E9008C"/>
    <w:rsid w:val="00E901CB"/>
    <w:rsid w:val="00E90423"/>
    <w:rsid w:val="00E90926"/>
    <w:rsid w:val="00E90DBE"/>
    <w:rsid w:val="00E90FAE"/>
    <w:rsid w:val="00E912F2"/>
    <w:rsid w:val="00E913A4"/>
    <w:rsid w:val="00E91523"/>
    <w:rsid w:val="00E91775"/>
    <w:rsid w:val="00E9178C"/>
    <w:rsid w:val="00E917B8"/>
    <w:rsid w:val="00E91860"/>
    <w:rsid w:val="00E91947"/>
    <w:rsid w:val="00E9194D"/>
    <w:rsid w:val="00E91CAB"/>
    <w:rsid w:val="00E91D2F"/>
    <w:rsid w:val="00E91E8D"/>
    <w:rsid w:val="00E920AB"/>
    <w:rsid w:val="00E924B6"/>
    <w:rsid w:val="00E92A20"/>
    <w:rsid w:val="00E92BED"/>
    <w:rsid w:val="00E92EBD"/>
    <w:rsid w:val="00E930F7"/>
    <w:rsid w:val="00E931ED"/>
    <w:rsid w:val="00E9348F"/>
    <w:rsid w:val="00E9358F"/>
    <w:rsid w:val="00E93A2D"/>
    <w:rsid w:val="00E93AA8"/>
    <w:rsid w:val="00E93B40"/>
    <w:rsid w:val="00E93BB1"/>
    <w:rsid w:val="00E93C2C"/>
    <w:rsid w:val="00E93D08"/>
    <w:rsid w:val="00E94377"/>
    <w:rsid w:val="00E94743"/>
    <w:rsid w:val="00E9498B"/>
    <w:rsid w:val="00E94995"/>
    <w:rsid w:val="00E94CDD"/>
    <w:rsid w:val="00E94D98"/>
    <w:rsid w:val="00E94EE3"/>
    <w:rsid w:val="00E94F11"/>
    <w:rsid w:val="00E94F94"/>
    <w:rsid w:val="00E94FE1"/>
    <w:rsid w:val="00E952EC"/>
    <w:rsid w:val="00E95751"/>
    <w:rsid w:val="00E95A8B"/>
    <w:rsid w:val="00E95B41"/>
    <w:rsid w:val="00E95C13"/>
    <w:rsid w:val="00E960FE"/>
    <w:rsid w:val="00E961A1"/>
    <w:rsid w:val="00E9662D"/>
    <w:rsid w:val="00E9670E"/>
    <w:rsid w:val="00E96730"/>
    <w:rsid w:val="00E9683E"/>
    <w:rsid w:val="00E96A49"/>
    <w:rsid w:val="00E96E1E"/>
    <w:rsid w:val="00E970A4"/>
    <w:rsid w:val="00E97509"/>
    <w:rsid w:val="00E97651"/>
    <w:rsid w:val="00E976C1"/>
    <w:rsid w:val="00E97703"/>
    <w:rsid w:val="00E97875"/>
    <w:rsid w:val="00E97A12"/>
    <w:rsid w:val="00E97E01"/>
    <w:rsid w:val="00E97E25"/>
    <w:rsid w:val="00E97F59"/>
    <w:rsid w:val="00EA0098"/>
    <w:rsid w:val="00EA01AB"/>
    <w:rsid w:val="00EA049A"/>
    <w:rsid w:val="00EA0749"/>
    <w:rsid w:val="00EA0760"/>
    <w:rsid w:val="00EA08B0"/>
    <w:rsid w:val="00EA0901"/>
    <w:rsid w:val="00EA09FD"/>
    <w:rsid w:val="00EA0B59"/>
    <w:rsid w:val="00EA0CFD"/>
    <w:rsid w:val="00EA0D6A"/>
    <w:rsid w:val="00EA11B3"/>
    <w:rsid w:val="00EA124C"/>
    <w:rsid w:val="00EA138E"/>
    <w:rsid w:val="00EA14E0"/>
    <w:rsid w:val="00EA14FA"/>
    <w:rsid w:val="00EA15A4"/>
    <w:rsid w:val="00EA177F"/>
    <w:rsid w:val="00EA1966"/>
    <w:rsid w:val="00EA1D87"/>
    <w:rsid w:val="00EA1F93"/>
    <w:rsid w:val="00EA20C4"/>
    <w:rsid w:val="00EA2110"/>
    <w:rsid w:val="00EA249C"/>
    <w:rsid w:val="00EA249F"/>
    <w:rsid w:val="00EA24A8"/>
    <w:rsid w:val="00EA2546"/>
    <w:rsid w:val="00EA2662"/>
    <w:rsid w:val="00EA26B9"/>
    <w:rsid w:val="00EA27B2"/>
    <w:rsid w:val="00EA304F"/>
    <w:rsid w:val="00EA31B4"/>
    <w:rsid w:val="00EA341A"/>
    <w:rsid w:val="00EA3559"/>
    <w:rsid w:val="00EA35E5"/>
    <w:rsid w:val="00EA369D"/>
    <w:rsid w:val="00EA377B"/>
    <w:rsid w:val="00EA39B0"/>
    <w:rsid w:val="00EA3BF2"/>
    <w:rsid w:val="00EA3C9A"/>
    <w:rsid w:val="00EA3D77"/>
    <w:rsid w:val="00EA4566"/>
    <w:rsid w:val="00EA4B2C"/>
    <w:rsid w:val="00EA4BB4"/>
    <w:rsid w:val="00EA4D7F"/>
    <w:rsid w:val="00EA4ED2"/>
    <w:rsid w:val="00EA5059"/>
    <w:rsid w:val="00EA5260"/>
    <w:rsid w:val="00EA59D0"/>
    <w:rsid w:val="00EA5A70"/>
    <w:rsid w:val="00EA5BE1"/>
    <w:rsid w:val="00EA5DCB"/>
    <w:rsid w:val="00EA5E7B"/>
    <w:rsid w:val="00EA5FAB"/>
    <w:rsid w:val="00EA62FE"/>
    <w:rsid w:val="00EA6494"/>
    <w:rsid w:val="00EA6921"/>
    <w:rsid w:val="00EA6947"/>
    <w:rsid w:val="00EA6961"/>
    <w:rsid w:val="00EA6A0B"/>
    <w:rsid w:val="00EA6A3F"/>
    <w:rsid w:val="00EA6C38"/>
    <w:rsid w:val="00EA6C90"/>
    <w:rsid w:val="00EA6F25"/>
    <w:rsid w:val="00EA7014"/>
    <w:rsid w:val="00EA7041"/>
    <w:rsid w:val="00EA714E"/>
    <w:rsid w:val="00EA728B"/>
    <w:rsid w:val="00EA729A"/>
    <w:rsid w:val="00EA738B"/>
    <w:rsid w:val="00EA7477"/>
    <w:rsid w:val="00EA760E"/>
    <w:rsid w:val="00EA7A1F"/>
    <w:rsid w:val="00EA7A54"/>
    <w:rsid w:val="00EA7F1D"/>
    <w:rsid w:val="00EB016C"/>
    <w:rsid w:val="00EB016D"/>
    <w:rsid w:val="00EB01DC"/>
    <w:rsid w:val="00EB02DD"/>
    <w:rsid w:val="00EB0369"/>
    <w:rsid w:val="00EB06CB"/>
    <w:rsid w:val="00EB07EA"/>
    <w:rsid w:val="00EB0849"/>
    <w:rsid w:val="00EB0A1C"/>
    <w:rsid w:val="00EB0E46"/>
    <w:rsid w:val="00EB118B"/>
    <w:rsid w:val="00EB13FC"/>
    <w:rsid w:val="00EB17EF"/>
    <w:rsid w:val="00EB18BE"/>
    <w:rsid w:val="00EB1990"/>
    <w:rsid w:val="00EB19AD"/>
    <w:rsid w:val="00EB1B47"/>
    <w:rsid w:val="00EB1F97"/>
    <w:rsid w:val="00EB1FF2"/>
    <w:rsid w:val="00EB20D0"/>
    <w:rsid w:val="00EB2348"/>
    <w:rsid w:val="00EB2466"/>
    <w:rsid w:val="00EB28AC"/>
    <w:rsid w:val="00EB2A42"/>
    <w:rsid w:val="00EB2A43"/>
    <w:rsid w:val="00EB2C38"/>
    <w:rsid w:val="00EB2DF3"/>
    <w:rsid w:val="00EB3198"/>
    <w:rsid w:val="00EB328B"/>
    <w:rsid w:val="00EB3430"/>
    <w:rsid w:val="00EB36C5"/>
    <w:rsid w:val="00EB381F"/>
    <w:rsid w:val="00EB3844"/>
    <w:rsid w:val="00EB3CB7"/>
    <w:rsid w:val="00EB3D42"/>
    <w:rsid w:val="00EB3DEB"/>
    <w:rsid w:val="00EB3FAA"/>
    <w:rsid w:val="00EB40F9"/>
    <w:rsid w:val="00EB432C"/>
    <w:rsid w:val="00EB4370"/>
    <w:rsid w:val="00EB4438"/>
    <w:rsid w:val="00EB4710"/>
    <w:rsid w:val="00EB4864"/>
    <w:rsid w:val="00EB48E3"/>
    <w:rsid w:val="00EB4ABE"/>
    <w:rsid w:val="00EB4AD7"/>
    <w:rsid w:val="00EB4FC2"/>
    <w:rsid w:val="00EB51AE"/>
    <w:rsid w:val="00EB526F"/>
    <w:rsid w:val="00EB56B6"/>
    <w:rsid w:val="00EB58C6"/>
    <w:rsid w:val="00EB59CA"/>
    <w:rsid w:val="00EB5AF2"/>
    <w:rsid w:val="00EB6384"/>
    <w:rsid w:val="00EB639F"/>
    <w:rsid w:val="00EB649E"/>
    <w:rsid w:val="00EB6550"/>
    <w:rsid w:val="00EB659E"/>
    <w:rsid w:val="00EB6976"/>
    <w:rsid w:val="00EB6F20"/>
    <w:rsid w:val="00EB6F45"/>
    <w:rsid w:val="00EB717E"/>
    <w:rsid w:val="00EB7196"/>
    <w:rsid w:val="00EB7232"/>
    <w:rsid w:val="00EB72D4"/>
    <w:rsid w:val="00EB72F1"/>
    <w:rsid w:val="00EB7424"/>
    <w:rsid w:val="00EB742A"/>
    <w:rsid w:val="00EB74CF"/>
    <w:rsid w:val="00EB75B0"/>
    <w:rsid w:val="00EB7AB0"/>
    <w:rsid w:val="00EB7AF9"/>
    <w:rsid w:val="00EB7B87"/>
    <w:rsid w:val="00EB7D22"/>
    <w:rsid w:val="00EB7D37"/>
    <w:rsid w:val="00EB7F3B"/>
    <w:rsid w:val="00EC01F4"/>
    <w:rsid w:val="00EC0267"/>
    <w:rsid w:val="00EC03C7"/>
    <w:rsid w:val="00EC046D"/>
    <w:rsid w:val="00EC0573"/>
    <w:rsid w:val="00EC066B"/>
    <w:rsid w:val="00EC0685"/>
    <w:rsid w:val="00EC0B45"/>
    <w:rsid w:val="00EC0B80"/>
    <w:rsid w:val="00EC0B83"/>
    <w:rsid w:val="00EC0BDF"/>
    <w:rsid w:val="00EC0C61"/>
    <w:rsid w:val="00EC1095"/>
    <w:rsid w:val="00EC11B4"/>
    <w:rsid w:val="00EC1233"/>
    <w:rsid w:val="00EC142F"/>
    <w:rsid w:val="00EC161E"/>
    <w:rsid w:val="00EC1B8B"/>
    <w:rsid w:val="00EC1B9C"/>
    <w:rsid w:val="00EC1F10"/>
    <w:rsid w:val="00EC257B"/>
    <w:rsid w:val="00EC25C9"/>
    <w:rsid w:val="00EC25D3"/>
    <w:rsid w:val="00EC25E8"/>
    <w:rsid w:val="00EC2DCA"/>
    <w:rsid w:val="00EC2E0A"/>
    <w:rsid w:val="00EC2FB2"/>
    <w:rsid w:val="00EC30A9"/>
    <w:rsid w:val="00EC313E"/>
    <w:rsid w:val="00EC3215"/>
    <w:rsid w:val="00EC327A"/>
    <w:rsid w:val="00EC3543"/>
    <w:rsid w:val="00EC365A"/>
    <w:rsid w:val="00EC3DED"/>
    <w:rsid w:val="00EC3DF4"/>
    <w:rsid w:val="00EC42C8"/>
    <w:rsid w:val="00EC4557"/>
    <w:rsid w:val="00EC460E"/>
    <w:rsid w:val="00EC467F"/>
    <w:rsid w:val="00EC4A75"/>
    <w:rsid w:val="00EC4ED9"/>
    <w:rsid w:val="00EC4FDD"/>
    <w:rsid w:val="00EC514F"/>
    <w:rsid w:val="00EC5604"/>
    <w:rsid w:val="00EC58BD"/>
    <w:rsid w:val="00EC5A89"/>
    <w:rsid w:val="00EC5B2C"/>
    <w:rsid w:val="00EC5B58"/>
    <w:rsid w:val="00EC603E"/>
    <w:rsid w:val="00EC6177"/>
    <w:rsid w:val="00EC61FA"/>
    <w:rsid w:val="00EC632A"/>
    <w:rsid w:val="00EC6344"/>
    <w:rsid w:val="00EC6414"/>
    <w:rsid w:val="00EC64C1"/>
    <w:rsid w:val="00EC6563"/>
    <w:rsid w:val="00EC68E5"/>
    <w:rsid w:val="00EC6ACE"/>
    <w:rsid w:val="00EC6C3F"/>
    <w:rsid w:val="00EC6F1A"/>
    <w:rsid w:val="00EC6F9A"/>
    <w:rsid w:val="00EC6FE0"/>
    <w:rsid w:val="00EC700E"/>
    <w:rsid w:val="00EC70CF"/>
    <w:rsid w:val="00EC7137"/>
    <w:rsid w:val="00EC7168"/>
    <w:rsid w:val="00EC7718"/>
    <w:rsid w:val="00EC7ADE"/>
    <w:rsid w:val="00ED009B"/>
    <w:rsid w:val="00ED00A2"/>
    <w:rsid w:val="00ED0325"/>
    <w:rsid w:val="00ED04E5"/>
    <w:rsid w:val="00ED07A0"/>
    <w:rsid w:val="00ED07D7"/>
    <w:rsid w:val="00ED07DA"/>
    <w:rsid w:val="00ED08A8"/>
    <w:rsid w:val="00ED08EA"/>
    <w:rsid w:val="00ED08F6"/>
    <w:rsid w:val="00ED0AD0"/>
    <w:rsid w:val="00ED0AE1"/>
    <w:rsid w:val="00ED0D45"/>
    <w:rsid w:val="00ED0F55"/>
    <w:rsid w:val="00ED10A3"/>
    <w:rsid w:val="00ED1175"/>
    <w:rsid w:val="00ED11AB"/>
    <w:rsid w:val="00ED1510"/>
    <w:rsid w:val="00ED1744"/>
    <w:rsid w:val="00ED1777"/>
    <w:rsid w:val="00ED1D3C"/>
    <w:rsid w:val="00ED1EB2"/>
    <w:rsid w:val="00ED23B8"/>
    <w:rsid w:val="00ED278C"/>
    <w:rsid w:val="00ED285F"/>
    <w:rsid w:val="00ED2B44"/>
    <w:rsid w:val="00ED2C3C"/>
    <w:rsid w:val="00ED2C6D"/>
    <w:rsid w:val="00ED2D0D"/>
    <w:rsid w:val="00ED2DA8"/>
    <w:rsid w:val="00ED2ED7"/>
    <w:rsid w:val="00ED3445"/>
    <w:rsid w:val="00ED3558"/>
    <w:rsid w:val="00ED35D4"/>
    <w:rsid w:val="00ED368F"/>
    <w:rsid w:val="00ED38BA"/>
    <w:rsid w:val="00ED3927"/>
    <w:rsid w:val="00ED3A73"/>
    <w:rsid w:val="00ED3B65"/>
    <w:rsid w:val="00ED3C4B"/>
    <w:rsid w:val="00ED3CCD"/>
    <w:rsid w:val="00ED3D5C"/>
    <w:rsid w:val="00ED3F07"/>
    <w:rsid w:val="00ED4278"/>
    <w:rsid w:val="00ED42C4"/>
    <w:rsid w:val="00ED4727"/>
    <w:rsid w:val="00ED4B4C"/>
    <w:rsid w:val="00ED4C49"/>
    <w:rsid w:val="00ED4DD6"/>
    <w:rsid w:val="00ED4FE2"/>
    <w:rsid w:val="00ED550C"/>
    <w:rsid w:val="00ED559E"/>
    <w:rsid w:val="00ED55E8"/>
    <w:rsid w:val="00ED5B1C"/>
    <w:rsid w:val="00ED5C0F"/>
    <w:rsid w:val="00ED5C44"/>
    <w:rsid w:val="00ED5D69"/>
    <w:rsid w:val="00ED60EF"/>
    <w:rsid w:val="00ED6100"/>
    <w:rsid w:val="00ED615C"/>
    <w:rsid w:val="00ED6260"/>
    <w:rsid w:val="00ED63FA"/>
    <w:rsid w:val="00ED64FE"/>
    <w:rsid w:val="00ED6964"/>
    <w:rsid w:val="00ED6ACA"/>
    <w:rsid w:val="00ED6D49"/>
    <w:rsid w:val="00ED711D"/>
    <w:rsid w:val="00ED7556"/>
    <w:rsid w:val="00ED7870"/>
    <w:rsid w:val="00ED7C95"/>
    <w:rsid w:val="00ED7D4F"/>
    <w:rsid w:val="00ED7F2A"/>
    <w:rsid w:val="00EE0348"/>
    <w:rsid w:val="00EE04A8"/>
    <w:rsid w:val="00EE0880"/>
    <w:rsid w:val="00EE0934"/>
    <w:rsid w:val="00EE0CE4"/>
    <w:rsid w:val="00EE1188"/>
    <w:rsid w:val="00EE13E1"/>
    <w:rsid w:val="00EE143B"/>
    <w:rsid w:val="00EE186E"/>
    <w:rsid w:val="00EE1991"/>
    <w:rsid w:val="00EE1C27"/>
    <w:rsid w:val="00EE1E06"/>
    <w:rsid w:val="00EE1E6C"/>
    <w:rsid w:val="00EE1E8C"/>
    <w:rsid w:val="00EE1EC8"/>
    <w:rsid w:val="00EE1F81"/>
    <w:rsid w:val="00EE1F90"/>
    <w:rsid w:val="00EE1FD3"/>
    <w:rsid w:val="00EE2360"/>
    <w:rsid w:val="00EE238E"/>
    <w:rsid w:val="00EE23F4"/>
    <w:rsid w:val="00EE2552"/>
    <w:rsid w:val="00EE25E7"/>
    <w:rsid w:val="00EE2623"/>
    <w:rsid w:val="00EE2682"/>
    <w:rsid w:val="00EE2D5B"/>
    <w:rsid w:val="00EE2DBE"/>
    <w:rsid w:val="00EE2E1F"/>
    <w:rsid w:val="00EE3218"/>
    <w:rsid w:val="00EE3386"/>
    <w:rsid w:val="00EE35FB"/>
    <w:rsid w:val="00EE3BB4"/>
    <w:rsid w:val="00EE3C48"/>
    <w:rsid w:val="00EE3D19"/>
    <w:rsid w:val="00EE3F15"/>
    <w:rsid w:val="00EE3F9C"/>
    <w:rsid w:val="00EE41C5"/>
    <w:rsid w:val="00EE42F2"/>
    <w:rsid w:val="00EE4697"/>
    <w:rsid w:val="00EE47A1"/>
    <w:rsid w:val="00EE47F1"/>
    <w:rsid w:val="00EE4862"/>
    <w:rsid w:val="00EE4A6D"/>
    <w:rsid w:val="00EE4ED7"/>
    <w:rsid w:val="00EE5132"/>
    <w:rsid w:val="00EE5327"/>
    <w:rsid w:val="00EE5408"/>
    <w:rsid w:val="00EE59AE"/>
    <w:rsid w:val="00EE5BA2"/>
    <w:rsid w:val="00EE5F6D"/>
    <w:rsid w:val="00EE63F7"/>
    <w:rsid w:val="00EE6425"/>
    <w:rsid w:val="00EE6503"/>
    <w:rsid w:val="00EE6B9A"/>
    <w:rsid w:val="00EE6C24"/>
    <w:rsid w:val="00EE6D6C"/>
    <w:rsid w:val="00EE6D86"/>
    <w:rsid w:val="00EE7187"/>
    <w:rsid w:val="00EE718D"/>
    <w:rsid w:val="00EE72DA"/>
    <w:rsid w:val="00EE7419"/>
    <w:rsid w:val="00EE7420"/>
    <w:rsid w:val="00EE742A"/>
    <w:rsid w:val="00EE74B6"/>
    <w:rsid w:val="00EE78C9"/>
    <w:rsid w:val="00EE7A78"/>
    <w:rsid w:val="00EE7AA2"/>
    <w:rsid w:val="00EE7E63"/>
    <w:rsid w:val="00EF00F2"/>
    <w:rsid w:val="00EF0261"/>
    <w:rsid w:val="00EF02C0"/>
    <w:rsid w:val="00EF05FE"/>
    <w:rsid w:val="00EF06A4"/>
    <w:rsid w:val="00EF083A"/>
    <w:rsid w:val="00EF0BBA"/>
    <w:rsid w:val="00EF0D39"/>
    <w:rsid w:val="00EF0DD1"/>
    <w:rsid w:val="00EF10E4"/>
    <w:rsid w:val="00EF13A8"/>
    <w:rsid w:val="00EF14C8"/>
    <w:rsid w:val="00EF1642"/>
    <w:rsid w:val="00EF166C"/>
    <w:rsid w:val="00EF1CA0"/>
    <w:rsid w:val="00EF1CAB"/>
    <w:rsid w:val="00EF1CC2"/>
    <w:rsid w:val="00EF1E25"/>
    <w:rsid w:val="00EF1E4F"/>
    <w:rsid w:val="00EF1F56"/>
    <w:rsid w:val="00EF1F65"/>
    <w:rsid w:val="00EF1FB4"/>
    <w:rsid w:val="00EF2277"/>
    <w:rsid w:val="00EF2845"/>
    <w:rsid w:val="00EF2B2C"/>
    <w:rsid w:val="00EF2FBA"/>
    <w:rsid w:val="00EF308E"/>
    <w:rsid w:val="00EF30E6"/>
    <w:rsid w:val="00EF31F2"/>
    <w:rsid w:val="00EF3354"/>
    <w:rsid w:val="00EF3365"/>
    <w:rsid w:val="00EF3646"/>
    <w:rsid w:val="00EF3742"/>
    <w:rsid w:val="00EF3BE1"/>
    <w:rsid w:val="00EF3CBB"/>
    <w:rsid w:val="00EF3CBD"/>
    <w:rsid w:val="00EF3D3D"/>
    <w:rsid w:val="00EF3D3F"/>
    <w:rsid w:val="00EF407B"/>
    <w:rsid w:val="00EF474F"/>
    <w:rsid w:val="00EF48AD"/>
    <w:rsid w:val="00EF4CD1"/>
    <w:rsid w:val="00EF4F37"/>
    <w:rsid w:val="00EF56ED"/>
    <w:rsid w:val="00EF5883"/>
    <w:rsid w:val="00EF58AE"/>
    <w:rsid w:val="00EF5E88"/>
    <w:rsid w:val="00EF5F05"/>
    <w:rsid w:val="00EF608B"/>
    <w:rsid w:val="00EF6145"/>
    <w:rsid w:val="00EF6379"/>
    <w:rsid w:val="00EF6808"/>
    <w:rsid w:val="00EF700E"/>
    <w:rsid w:val="00EF7185"/>
    <w:rsid w:val="00EF733F"/>
    <w:rsid w:val="00EF747D"/>
    <w:rsid w:val="00EF79A8"/>
    <w:rsid w:val="00EF7C9E"/>
    <w:rsid w:val="00EF7CD2"/>
    <w:rsid w:val="00EF7D48"/>
    <w:rsid w:val="00EF7DA6"/>
    <w:rsid w:val="00F0005C"/>
    <w:rsid w:val="00F0046B"/>
    <w:rsid w:val="00F00691"/>
    <w:rsid w:val="00F006D8"/>
    <w:rsid w:val="00F00807"/>
    <w:rsid w:val="00F00895"/>
    <w:rsid w:val="00F012AE"/>
    <w:rsid w:val="00F015BE"/>
    <w:rsid w:val="00F01618"/>
    <w:rsid w:val="00F0163F"/>
    <w:rsid w:val="00F01AB2"/>
    <w:rsid w:val="00F01DCA"/>
    <w:rsid w:val="00F02088"/>
    <w:rsid w:val="00F02322"/>
    <w:rsid w:val="00F0235A"/>
    <w:rsid w:val="00F028B4"/>
    <w:rsid w:val="00F028B9"/>
    <w:rsid w:val="00F0297A"/>
    <w:rsid w:val="00F0298F"/>
    <w:rsid w:val="00F02998"/>
    <w:rsid w:val="00F02C53"/>
    <w:rsid w:val="00F02E75"/>
    <w:rsid w:val="00F0365E"/>
    <w:rsid w:val="00F03A76"/>
    <w:rsid w:val="00F03CA6"/>
    <w:rsid w:val="00F040A7"/>
    <w:rsid w:val="00F0439A"/>
    <w:rsid w:val="00F0445D"/>
    <w:rsid w:val="00F04511"/>
    <w:rsid w:val="00F049C3"/>
    <w:rsid w:val="00F04AB2"/>
    <w:rsid w:val="00F04D41"/>
    <w:rsid w:val="00F04D8D"/>
    <w:rsid w:val="00F04DB4"/>
    <w:rsid w:val="00F05656"/>
    <w:rsid w:val="00F0587C"/>
    <w:rsid w:val="00F061BA"/>
    <w:rsid w:val="00F0630D"/>
    <w:rsid w:val="00F065D2"/>
    <w:rsid w:val="00F06630"/>
    <w:rsid w:val="00F068AF"/>
    <w:rsid w:val="00F068E8"/>
    <w:rsid w:val="00F06A04"/>
    <w:rsid w:val="00F06D1C"/>
    <w:rsid w:val="00F06EE7"/>
    <w:rsid w:val="00F073E5"/>
    <w:rsid w:val="00F07A39"/>
    <w:rsid w:val="00F07B4F"/>
    <w:rsid w:val="00F07E4C"/>
    <w:rsid w:val="00F07F49"/>
    <w:rsid w:val="00F07F4B"/>
    <w:rsid w:val="00F07FA5"/>
    <w:rsid w:val="00F10038"/>
    <w:rsid w:val="00F100A1"/>
    <w:rsid w:val="00F100DF"/>
    <w:rsid w:val="00F103E8"/>
    <w:rsid w:val="00F1040C"/>
    <w:rsid w:val="00F1082B"/>
    <w:rsid w:val="00F109DD"/>
    <w:rsid w:val="00F10A3D"/>
    <w:rsid w:val="00F10A6A"/>
    <w:rsid w:val="00F10BF5"/>
    <w:rsid w:val="00F11260"/>
    <w:rsid w:val="00F11261"/>
    <w:rsid w:val="00F1143A"/>
    <w:rsid w:val="00F1147A"/>
    <w:rsid w:val="00F116C8"/>
    <w:rsid w:val="00F1191E"/>
    <w:rsid w:val="00F11B77"/>
    <w:rsid w:val="00F11BF9"/>
    <w:rsid w:val="00F11DF7"/>
    <w:rsid w:val="00F11DFF"/>
    <w:rsid w:val="00F11F55"/>
    <w:rsid w:val="00F12038"/>
    <w:rsid w:val="00F1210A"/>
    <w:rsid w:val="00F12110"/>
    <w:rsid w:val="00F1237E"/>
    <w:rsid w:val="00F12446"/>
    <w:rsid w:val="00F13039"/>
    <w:rsid w:val="00F13294"/>
    <w:rsid w:val="00F136A7"/>
    <w:rsid w:val="00F13B99"/>
    <w:rsid w:val="00F13DEB"/>
    <w:rsid w:val="00F141D8"/>
    <w:rsid w:val="00F142BB"/>
    <w:rsid w:val="00F14320"/>
    <w:rsid w:val="00F143CC"/>
    <w:rsid w:val="00F146B1"/>
    <w:rsid w:val="00F14977"/>
    <w:rsid w:val="00F1497E"/>
    <w:rsid w:val="00F14A1A"/>
    <w:rsid w:val="00F14AD1"/>
    <w:rsid w:val="00F14B2C"/>
    <w:rsid w:val="00F150A9"/>
    <w:rsid w:val="00F15461"/>
    <w:rsid w:val="00F1564B"/>
    <w:rsid w:val="00F1577C"/>
    <w:rsid w:val="00F157C1"/>
    <w:rsid w:val="00F159F3"/>
    <w:rsid w:val="00F15D0E"/>
    <w:rsid w:val="00F15FBD"/>
    <w:rsid w:val="00F161DD"/>
    <w:rsid w:val="00F163DE"/>
    <w:rsid w:val="00F165F6"/>
    <w:rsid w:val="00F167ED"/>
    <w:rsid w:val="00F16803"/>
    <w:rsid w:val="00F16855"/>
    <w:rsid w:val="00F169D9"/>
    <w:rsid w:val="00F16AE0"/>
    <w:rsid w:val="00F16B1E"/>
    <w:rsid w:val="00F1715C"/>
    <w:rsid w:val="00F171FC"/>
    <w:rsid w:val="00F17330"/>
    <w:rsid w:val="00F17609"/>
    <w:rsid w:val="00F176BF"/>
    <w:rsid w:val="00F17749"/>
    <w:rsid w:val="00F177E2"/>
    <w:rsid w:val="00F179BA"/>
    <w:rsid w:val="00F17BBA"/>
    <w:rsid w:val="00F17BE8"/>
    <w:rsid w:val="00F17EB7"/>
    <w:rsid w:val="00F20015"/>
    <w:rsid w:val="00F20107"/>
    <w:rsid w:val="00F2015C"/>
    <w:rsid w:val="00F20163"/>
    <w:rsid w:val="00F204BA"/>
    <w:rsid w:val="00F204D0"/>
    <w:rsid w:val="00F20514"/>
    <w:rsid w:val="00F20594"/>
    <w:rsid w:val="00F20819"/>
    <w:rsid w:val="00F208C1"/>
    <w:rsid w:val="00F20A91"/>
    <w:rsid w:val="00F20F4C"/>
    <w:rsid w:val="00F210AC"/>
    <w:rsid w:val="00F21537"/>
    <w:rsid w:val="00F216E2"/>
    <w:rsid w:val="00F2177F"/>
    <w:rsid w:val="00F21981"/>
    <w:rsid w:val="00F21DA9"/>
    <w:rsid w:val="00F22133"/>
    <w:rsid w:val="00F2215F"/>
    <w:rsid w:val="00F22209"/>
    <w:rsid w:val="00F223D2"/>
    <w:rsid w:val="00F22524"/>
    <w:rsid w:val="00F22588"/>
    <w:rsid w:val="00F2264A"/>
    <w:rsid w:val="00F22C4A"/>
    <w:rsid w:val="00F22E34"/>
    <w:rsid w:val="00F22E7C"/>
    <w:rsid w:val="00F22F18"/>
    <w:rsid w:val="00F22FA8"/>
    <w:rsid w:val="00F232DE"/>
    <w:rsid w:val="00F23312"/>
    <w:rsid w:val="00F234E9"/>
    <w:rsid w:val="00F23710"/>
    <w:rsid w:val="00F23871"/>
    <w:rsid w:val="00F238A7"/>
    <w:rsid w:val="00F2398E"/>
    <w:rsid w:val="00F23ABB"/>
    <w:rsid w:val="00F242B8"/>
    <w:rsid w:val="00F24347"/>
    <w:rsid w:val="00F246DC"/>
    <w:rsid w:val="00F247E6"/>
    <w:rsid w:val="00F24823"/>
    <w:rsid w:val="00F249D9"/>
    <w:rsid w:val="00F24A64"/>
    <w:rsid w:val="00F24A74"/>
    <w:rsid w:val="00F24DCD"/>
    <w:rsid w:val="00F24F7E"/>
    <w:rsid w:val="00F2513B"/>
    <w:rsid w:val="00F2522F"/>
    <w:rsid w:val="00F25697"/>
    <w:rsid w:val="00F2569D"/>
    <w:rsid w:val="00F257FC"/>
    <w:rsid w:val="00F25E27"/>
    <w:rsid w:val="00F25E62"/>
    <w:rsid w:val="00F25F43"/>
    <w:rsid w:val="00F260C2"/>
    <w:rsid w:val="00F264D1"/>
    <w:rsid w:val="00F264D9"/>
    <w:rsid w:val="00F264F4"/>
    <w:rsid w:val="00F2660F"/>
    <w:rsid w:val="00F26686"/>
    <w:rsid w:val="00F266E7"/>
    <w:rsid w:val="00F2672F"/>
    <w:rsid w:val="00F2716E"/>
    <w:rsid w:val="00F271AC"/>
    <w:rsid w:val="00F2737F"/>
    <w:rsid w:val="00F2747E"/>
    <w:rsid w:val="00F2762D"/>
    <w:rsid w:val="00F27666"/>
    <w:rsid w:val="00F276BC"/>
    <w:rsid w:val="00F27864"/>
    <w:rsid w:val="00F27920"/>
    <w:rsid w:val="00F2796C"/>
    <w:rsid w:val="00F2797C"/>
    <w:rsid w:val="00F27A45"/>
    <w:rsid w:val="00F27A88"/>
    <w:rsid w:val="00F27CB4"/>
    <w:rsid w:val="00F27CB9"/>
    <w:rsid w:val="00F30273"/>
    <w:rsid w:val="00F3048B"/>
    <w:rsid w:val="00F304AF"/>
    <w:rsid w:val="00F30CD6"/>
    <w:rsid w:val="00F30CF5"/>
    <w:rsid w:val="00F30D97"/>
    <w:rsid w:val="00F313AD"/>
    <w:rsid w:val="00F313C2"/>
    <w:rsid w:val="00F31461"/>
    <w:rsid w:val="00F315F3"/>
    <w:rsid w:val="00F3166B"/>
    <w:rsid w:val="00F31B58"/>
    <w:rsid w:val="00F31BC9"/>
    <w:rsid w:val="00F31D08"/>
    <w:rsid w:val="00F31D46"/>
    <w:rsid w:val="00F31D6E"/>
    <w:rsid w:val="00F31E24"/>
    <w:rsid w:val="00F322AE"/>
    <w:rsid w:val="00F325CA"/>
    <w:rsid w:val="00F326ED"/>
    <w:rsid w:val="00F32B0F"/>
    <w:rsid w:val="00F32D4F"/>
    <w:rsid w:val="00F32FC9"/>
    <w:rsid w:val="00F333C7"/>
    <w:rsid w:val="00F3341F"/>
    <w:rsid w:val="00F335C7"/>
    <w:rsid w:val="00F33A69"/>
    <w:rsid w:val="00F33E9A"/>
    <w:rsid w:val="00F33E9B"/>
    <w:rsid w:val="00F340C3"/>
    <w:rsid w:val="00F34130"/>
    <w:rsid w:val="00F3422B"/>
    <w:rsid w:val="00F342CB"/>
    <w:rsid w:val="00F34359"/>
    <w:rsid w:val="00F343D2"/>
    <w:rsid w:val="00F344C1"/>
    <w:rsid w:val="00F34655"/>
    <w:rsid w:val="00F3468E"/>
    <w:rsid w:val="00F34910"/>
    <w:rsid w:val="00F34CE3"/>
    <w:rsid w:val="00F3520C"/>
    <w:rsid w:val="00F354C6"/>
    <w:rsid w:val="00F355F5"/>
    <w:rsid w:val="00F35685"/>
    <w:rsid w:val="00F35C7C"/>
    <w:rsid w:val="00F35D0C"/>
    <w:rsid w:val="00F35E7B"/>
    <w:rsid w:val="00F3606B"/>
    <w:rsid w:val="00F36076"/>
    <w:rsid w:val="00F360B0"/>
    <w:rsid w:val="00F3688C"/>
    <w:rsid w:val="00F36AC8"/>
    <w:rsid w:val="00F36C85"/>
    <w:rsid w:val="00F370AA"/>
    <w:rsid w:val="00F37267"/>
    <w:rsid w:val="00F373CB"/>
    <w:rsid w:val="00F373FB"/>
    <w:rsid w:val="00F374C1"/>
    <w:rsid w:val="00F375B9"/>
    <w:rsid w:val="00F3764C"/>
    <w:rsid w:val="00F37668"/>
    <w:rsid w:val="00F37854"/>
    <w:rsid w:val="00F3795C"/>
    <w:rsid w:val="00F379A4"/>
    <w:rsid w:val="00F4025F"/>
    <w:rsid w:val="00F40377"/>
    <w:rsid w:val="00F40384"/>
    <w:rsid w:val="00F404D4"/>
    <w:rsid w:val="00F406E2"/>
    <w:rsid w:val="00F407D4"/>
    <w:rsid w:val="00F40C67"/>
    <w:rsid w:val="00F40CCE"/>
    <w:rsid w:val="00F40D29"/>
    <w:rsid w:val="00F40E59"/>
    <w:rsid w:val="00F40F72"/>
    <w:rsid w:val="00F41162"/>
    <w:rsid w:val="00F4143C"/>
    <w:rsid w:val="00F41528"/>
    <w:rsid w:val="00F416EF"/>
    <w:rsid w:val="00F4196A"/>
    <w:rsid w:val="00F41C63"/>
    <w:rsid w:val="00F41DF3"/>
    <w:rsid w:val="00F41F54"/>
    <w:rsid w:val="00F4249F"/>
    <w:rsid w:val="00F42983"/>
    <w:rsid w:val="00F42A9A"/>
    <w:rsid w:val="00F42C00"/>
    <w:rsid w:val="00F42D9F"/>
    <w:rsid w:val="00F42DDC"/>
    <w:rsid w:val="00F42FCB"/>
    <w:rsid w:val="00F43120"/>
    <w:rsid w:val="00F4358E"/>
    <w:rsid w:val="00F437B4"/>
    <w:rsid w:val="00F4387B"/>
    <w:rsid w:val="00F43881"/>
    <w:rsid w:val="00F43C48"/>
    <w:rsid w:val="00F43CFE"/>
    <w:rsid w:val="00F43DBF"/>
    <w:rsid w:val="00F44102"/>
    <w:rsid w:val="00F443F8"/>
    <w:rsid w:val="00F4442A"/>
    <w:rsid w:val="00F44507"/>
    <w:rsid w:val="00F4452D"/>
    <w:rsid w:val="00F445D4"/>
    <w:rsid w:val="00F4477A"/>
    <w:rsid w:val="00F4487E"/>
    <w:rsid w:val="00F44B07"/>
    <w:rsid w:val="00F4511E"/>
    <w:rsid w:val="00F4522F"/>
    <w:rsid w:val="00F45329"/>
    <w:rsid w:val="00F45911"/>
    <w:rsid w:val="00F45948"/>
    <w:rsid w:val="00F45D4B"/>
    <w:rsid w:val="00F45FBB"/>
    <w:rsid w:val="00F4619B"/>
    <w:rsid w:val="00F462B2"/>
    <w:rsid w:val="00F46579"/>
    <w:rsid w:val="00F465A5"/>
    <w:rsid w:val="00F46A1A"/>
    <w:rsid w:val="00F46B1C"/>
    <w:rsid w:val="00F46DB7"/>
    <w:rsid w:val="00F4712E"/>
    <w:rsid w:val="00F472DD"/>
    <w:rsid w:val="00F47533"/>
    <w:rsid w:val="00F47692"/>
    <w:rsid w:val="00F47733"/>
    <w:rsid w:val="00F47A09"/>
    <w:rsid w:val="00F47ACC"/>
    <w:rsid w:val="00F47E7F"/>
    <w:rsid w:val="00F50249"/>
    <w:rsid w:val="00F503CE"/>
    <w:rsid w:val="00F50408"/>
    <w:rsid w:val="00F50592"/>
    <w:rsid w:val="00F505FB"/>
    <w:rsid w:val="00F5065A"/>
    <w:rsid w:val="00F51BC1"/>
    <w:rsid w:val="00F51CB1"/>
    <w:rsid w:val="00F51D85"/>
    <w:rsid w:val="00F51F2E"/>
    <w:rsid w:val="00F520A4"/>
    <w:rsid w:val="00F521E9"/>
    <w:rsid w:val="00F52497"/>
    <w:rsid w:val="00F524F0"/>
    <w:rsid w:val="00F5258C"/>
    <w:rsid w:val="00F52715"/>
    <w:rsid w:val="00F52883"/>
    <w:rsid w:val="00F528DA"/>
    <w:rsid w:val="00F52B41"/>
    <w:rsid w:val="00F52EE3"/>
    <w:rsid w:val="00F52F4E"/>
    <w:rsid w:val="00F5304D"/>
    <w:rsid w:val="00F5308C"/>
    <w:rsid w:val="00F53090"/>
    <w:rsid w:val="00F53462"/>
    <w:rsid w:val="00F53688"/>
    <w:rsid w:val="00F53801"/>
    <w:rsid w:val="00F53919"/>
    <w:rsid w:val="00F5399E"/>
    <w:rsid w:val="00F53F83"/>
    <w:rsid w:val="00F54353"/>
    <w:rsid w:val="00F5438F"/>
    <w:rsid w:val="00F5443F"/>
    <w:rsid w:val="00F544C7"/>
    <w:rsid w:val="00F549D3"/>
    <w:rsid w:val="00F54A2C"/>
    <w:rsid w:val="00F54B0C"/>
    <w:rsid w:val="00F54D87"/>
    <w:rsid w:val="00F54E99"/>
    <w:rsid w:val="00F54F7F"/>
    <w:rsid w:val="00F55069"/>
    <w:rsid w:val="00F552F3"/>
    <w:rsid w:val="00F55692"/>
    <w:rsid w:val="00F55A73"/>
    <w:rsid w:val="00F55D68"/>
    <w:rsid w:val="00F55F1B"/>
    <w:rsid w:val="00F56167"/>
    <w:rsid w:val="00F5646C"/>
    <w:rsid w:val="00F564ED"/>
    <w:rsid w:val="00F56585"/>
    <w:rsid w:val="00F56709"/>
    <w:rsid w:val="00F568A0"/>
    <w:rsid w:val="00F56ABE"/>
    <w:rsid w:val="00F56CA8"/>
    <w:rsid w:val="00F5726E"/>
    <w:rsid w:val="00F5729C"/>
    <w:rsid w:val="00F574A5"/>
    <w:rsid w:val="00F574E0"/>
    <w:rsid w:val="00F57C36"/>
    <w:rsid w:val="00F57F23"/>
    <w:rsid w:val="00F60027"/>
    <w:rsid w:val="00F6016E"/>
    <w:rsid w:val="00F601E2"/>
    <w:rsid w:val="00F602A8"/>
    <w:rsid w:val="00F6044B"/>
    <w:rsid w:val="00F60686"/>
    <w:rsid w:val="00F60962"/>
    <w:rsid w:val="00F60BEC"/>
    <w:rsid w:val="00F60CD1"/>
    <w:rsid w:val="00F60F4A"/>
    <w:rsid w:val="00F61121"/>
    <w:rsid w:val="00F61302"/>
    <w:rsid w:val="00F61420"/>
    <w:rsid w:val="00F61460"/>
    <w:rsid w:val="00F61555"/>
    <w:rsid w:val="00F61707"/>
    <w:rsid w:val="00F617A1"/>
    <w:rsid w:val="00F61A11"/>
    <w:rsid w:val="00F61BBA"/>
    <w:rsid w:val="00F61C44"/>
    <w:rsid w:val="00F61C5D"/>
    <w:rsid w:val="00F61D30"/>
    <w:rsid w:val="00F61D6D"/>
    <w:rsid w:val="00F61FFA"/>
    <w:rsid w:val="00F62435"/>
    <w:rsid w:val="00F6267C"/>
    <w:rsid w:val="00F62724"/>
    <w:rsid w:val="00F62C67"/>
    <w:rsid w:val="00F62CB9"/>
    <w:rsid w:val="00F62DD6"/>
    <w:rsid w:val="00F62EC9"/>
    <w:rsid w:val="00F62ECE"/>
    <w:rsid w:val="00F62F6F"/>
    <w:rsid w:val="00F6310F"/>
    <w:rsid w:val="00F6319D"/>
    <w:rsid w:val="00F637C6"/>
    <w:rsid w:val="00F63901"/>
    <w:rsid w:val="00F63B64"/>
    <w:rsid w:val="00F63C7C"/>
    <w:rsid w:val="00F63DEA"/>
    <w:rsid w:val="00F63E59"/>
    <w:rsid w:val="00F63EC2"/>
    <w:rsid w:val="00F63FBD"/>
    <w:rsid w:val="00F643D3"/>
    <w:rsid w:val="00F644FF"/>
    <w:rsid w:val="00F6464E"/>
    <w:rsid w:val="00F64743"/>
    <w:rsid w:val="00F64A49"/>
    <w:rsid w:val="00F64B8B"/>
    <w:rsid w:val="00F64C8D"/>
    <w:rsid w:val="00F64E22"/>
    <w:rsid w:val="00F64ECF"/>
    <w:rsid w:val="00F64FE6"/>
    <w:rsid w:val="00F650F0"/>
    <w:rsid w:val="00F652B7"/>
    <w:rsid w:val="00F65CBB"/>
    <w:rsid w:val="00F65E50"/>
    <w:rsid w:val="00F65E8B"/>
    <w:rsid w:val="00F65F22"/>
    <w:rsid w:val="00F65FC7"/>
    <w:rsid w:val="00F666F4"/>
    <w:rsid w:val="00F66711"/>
    <w:rsid w:val="00F66736"/>
    <w:rsid w:val="00F669F2"/>
    <w:rsid w:val="00F66B6C"/>
    <w:rsid w:val="00F66B97"/>
    <w:rsid w:val="00F66C5F"/>
    <w:rsid w:val="00F66F38"/>
    <w:rsid w:val="00F66F5F"/>
    <w:rsid w:val="00F67024"/>
    <w:rsid w:val="00F670D5"/>
    <w:rsid w:val="00F670FE"/>
    <w:rsid w:val="00F67229"/>
    <w:rsid w:val="00F676E9"/>
    <w:rsid w:val="00F67A1A"/>
    <w:rsid w:val="00F67B41"/>
    <w:rsid w:val="00F67BAC"/>
    <w:rsid w:val="00F67C1D"/>
    <w:rsid w:val="00F67CD1"/>
    <w:rsid w:val="00F67DCF"/>
    <w:rsid w:val="00F67F4E"/>
    <w:rsid w:val="00F700FC"/>
    <w:rsid w:val="00F704DD"/>
    <w:rsid w:val="00F70856"/>
    <w:rsid w:val="00F70C4B"/>
    <w:rsid w:val="00F70D25"/>
    <w:rsid w:val="00F70E47"/>
    <w:rsid w:val="00F70E76"/>
    <w:rsid w:val="00F7125F"/>
    <w:rsid w:val="00F71475"/>
    <w:rsid w:val="00F71A18"/>
    <w:rsid w:val="00F71A5A"/>
    <w:rsid w:val="00F71B44"/>
    <w:rsid w:val="00F71BF9"/>
    <w:rsid w:val="00F71D9F"/>
    <w:rsid w:val="00F71DA5"/>
    <w:rsid w:val="00F722D3"/>
    <w:rsid w:val="00F7231E"/>
    <w:rsid w:val="00F725C7"/>
    <w:rsid w:val="00F72659"/>
    <w:rsid w:val="00F72754"/>
    <w:rsid w:val="00F728D8"/>
    <w:rsid w:val="00F7299E"/>
    <w:rsid w:val="00F72A80"/>
    <w:rsid w:val="00F72B7A"/>
    <w:rsid w:val="00F72C81"/>
    <w:rsid w:val="00F72F21"/>
    <w:rsid w:val="00F7348D"/>
    <w:rsid w:val="00F738BB"/>
    <w:rsid w:val="00F73B8A"/>
    <w:rsid w:val="00F73E9C"/>
    <w:rsid w:val="00F7416B"/>
    <w:rsid w:val="00F74188"/>
    <w:rsid w:val="00F74595"/>
    <w:rsid w:val="00F74756"/>
    <w:rsid w:val="00F74AA5"/>
    <w:rsid w:val="00F74B2D"/>
    <w:rsid w:val="00F74BE0"/>
    <w:rsid w:val="00F74CA0"/>
    <w:rsid w:val="00F74E3A"/>
    <w:rsid w:val="00F75148"/>
    <w:rsid w:val="00F752B9"/>
    <w:rsid w:val="00F7535A"/>
    <w:rsid w:val="00F75876"/>
    <w:rsid w:val="00F75A4C"/>
    <w:rsid w:val="00F75B30"/>
    <w:rsid w:val="00F75BDB"/>
    <w:rsid w:val="00F75C5A"/>
    <w:rsid w:val="00F75CB3"/>
    <w:rsid w:val="00F75DBB"/>
    <w:rsid w:val="00F75DF1"/>
    <w:rsid w:val="00F75FC3"/>
    <w:rsid w:val="00F75FD9"/>
    <w:rsid w:val="00F76252"/>
    <w:rsid w:val="00F76452"/>
    <w:rsid w:val="00F7658E"/>
    <w:rsid w:val="00F766B9"/>
    <w:rsid w:val="00F769FD"/>
    <w:rsid w:val="00F76DF5"/>
    <w:rsid w:val="00F76E2C"/>
    <w:rsid w:val="00F76F31"/>
    <w:rsid w:val="00F77025"/>
    <w:rsid w:val="00F7752E"/>
    <w:rsid w:val="00F775B4"/>
    <w:rsid w:val="00F776EE"/>
    <w:rsid w:val="00F77C77"/>
    <w:rsid w:val="00F77CF3"/>
    <w:rsid w:val="00F77E5A"/>
    <w:rsid w:val="00F80181"/>
    <w:rsid w:val="00F801F7"/>
    <w:rsid w:val="00F80204"/>
    <w:rsid w:val="00F80227"/>
    <w:rsid w:val="00F8034F"/>
    <w:rsid w:val="00F8045B"/>
    <w:rsid w:val="00F804C9"/>
    <w:rsid w:val="00F80FF1"/>
    <w:rsid w:val="00F811E7"/>
    <w:rsid w:val="00F81308"/>
    <w:rsid w:val="00F8147F"/>
    <w:rsid w:val="00F8160A"/>
    <w:rsid w:val="00F81A5E"/>
    <w:rsid w:val="00F81AD4"/>
    <w:rsid w:val="00F81B92"/>
    <w:rsid w:val="00F81E05"/>
    <w:rsid w:val="00F81E24"/>
    <w:rsid w:val="00F81FC4"/>
    <w:rsid w:val="00F820E9"/>
    <w:rsid w:val="00F820F3"/>
    <w:rsid w:val="00F822DA"/>
    <w:rsid w:val="00F8232B"/>
    <w:rsid w:val="00F826EE"/>
    <w:rsid w:val="00F82732"/>
    <w:rsid w:val="00F82964"/>
    <w:rsid w:val="00F82A49"/>
    <w:rsid w:val="00F82DA5"/>
    <w:rsid w:val="00F82F7C"/>
    <w:rsid w:val="00F83117"/>
    <w:rsid w:val="00F83336"/>
    <w:rsid w:val="00F837EE"/>
    <w:rsid w:val="00F839E2"/>
    <w:rsid w:val="00F83A4E"/>
    <w:rsid w:val="00F83D71"/>
    <w:rsid w:val="00F83D9F"/>
    <w:rsid w:val="00F840E4"/>
    <w:rsid w:val="00F841DD"/>
    <w:rsid w:val="00F84303"/>
    <w:rsid w:val="00F843B5"/>
    <w:rsid w:val="00F844D8"/>
    <w:rsid w:val="00F845A9"/>
    <w:rsid w:val="00F84788"/>
    <w:rsid w:val="00F848E1"/>
    <w:rsid w:val="00F84A6D"/>
    <w:rsid w:val="00F84B2A"/>
    <w:rsid w:val="00F84C27"/>
    <w:rsid w:val="00F84C6F"/>
    <w:rsid w:val="00F84F00"/>
    <w:rsid w:val="00F84F93"/>
    <w:rsid w:val="00F84FE6"/>
    <w:rsid w:val="00F84FE9"/>
    <w:rsid w:val="00F85219"/>
    <w:rsid w:val="00F85325"/>
    <w:rsid w:val="00F853BE"/>
    <w:rsid w:val="00F854C6"/>
    <w:rsid w:val="00F854EE"/>
    <w:rsid w:val="00F856DB"/>
    <w:rsid w:val="00F8594E"/>
    <w:rsid w:val="00F859E0"/>
    <w:rsid w:val="00F85AFB"/>
    <w:rsid w:val="00F85DBE"/>
    <w:rsid w:val="00F85DD3"/>
    <w:rsid w:val="00F85E23"/>
    <w:rsid w:val="00F85FF0"/>
    <w:rsid w:val="00F865DF"/>
    <w:rsid w:val="00F866A9"/>
    <w:rsid w:val="00F868E6"/>
    <w:rsid w:val="00F86C52"/>
    <w:rsid w:val="00F86C93"/>
    <w:rsid w:val="00F86CB5"/>
    <w:rsid w:val="00F86D12"/>
    <w:rsid w:val="00F86D67"/>
    <w:rsid w:val="00F8707B"/>
    <w:rsid w:val="00F87227"/>
    <w:rsid w:val="00F87741"/>
    <w:rsid w:val="00F87820"/>
    <w:rsid w:val="00F87B09"/>
    <w:rsid w:val="00F87C1F"/>
    <w:rsid w:val="00F87C5E"/>
    <w:rsid w:val="00F904CD"/>
    <w:rsid w:val="00F9059A"/>
    <w:rsid w:val="00F90678"/>
    <w:rsid w:val="00F90811"/>
    <w:rsid w:val="00F908FB"/>
    <w:rsid w:val="00F90937"/>
    <w:rsid w:val="00F90E65"/>
    <w:rsid w:val="00F91049"/>
    <w:rsid w:val="00F910B7"/>
    <w:rsid w:val="00F910DC"/>
    <w:rsid w:val="00F912E7"/>
    <w:rsid w:val="00F912FF"/>
    <w:rsid w:val="00F9167B"/>
    <w:rsid w:val="00F9167C"/>
    <w:rsid w:val="00F916E4"/>
    <w:rsid w:val="00F918B6"/>
    <w:rsid w:val="00F9190A"/>
    <w:rsid w:val="00F91B00"/>
    <w:rsid w:val="00F91B5B"/>
    <w:rsid w:val="00F91C54"/>
    <w:rsid w:val="00F91F31"/>
    <w:rsid w:val="00F92081"/>
    <w:rsid w:val="00F921E5"/>
    <w:rsid w:val="00F92337"/>
    <w:rsid w:val="00F923D7"/>
    <w:rsid w:val="00F927E5"/>
    <w:rsid w:val="00F92915"/>
    <w:rsid w:val="00F92D2D"/>
    <w:rsid w:val="00F930F3"/>
    <w:rsid w:val="00F931BF"/>
    <w:rsid w:val="00F93222"/>
    <w:rsid w:val="00F932D8"/>
    <w:rsid w:val="00F93551"/>
    <w:rsid w:val="00F936C8"/>
    <w:rsid w:val="00F93997"/>
    <w:rsid w:val="00F93A12"/>
    <w:rsid w:val="00F93D74"/>
    <w:rsid w:val="00F93DF2"/>
    <w:rsid w:val="00F93E07"/>
    <w:rsid w:val="00F93E33"/>
    <w:rsid w:val="00F93EAF"/>
    <w:rsid w:val="00F93F8A"/>
    <w:rsid w:val="00F943A4"/>
    <w:rsid w:val="00F9447F"/>
    <w:rsid w:val="00F9457E"/>
    <w:rsid w:val="00F94C4E"/>
    <w:rsid w:val="00F951BD"/>
    <w:rsid w:val="00F95841"/>
    <w:rsid w:val="00F95A83"/>
    <w:rsid w:val="00F95B6A"/>
    <w:rsid w:val="00F96218"/>
    <w:rsid w:val="00F96508"/>
    <w:rsid w:val="00F96673"/>
    <w:rsid w:val="00F966A4"/>
    <w:rsid w:val="00F96CDA"/>
    <w:rsid w:val="00F96E8B"/>
    <w:rsid w:val="00F96F7F"/>
    <w:rsid w:val="00F96FE3"/>
    <w:rsid w:val="00F96FFE"/>
    <w:rsid w:val="00F974D0"/>
    <w:rsid w:val="00F975CD"/>
    <w:rsid w:val="00F97893"/>
    <w:rsid w:val="00F9793D"/>
    <w:rsid w:val="00F97B5B"/>
    <w:rsid w:val="00FA001F"/>
    <w:rsid w:val="00FA00C2"/>
    <w:rsid w:val="00FA0555"/>
    <w:rsid w:val="00FA076D"/>
    <w:rsid w:val="00FA08E0"/>
    <w:rsid w:val="00FA096E"/>
    <w:rsid w:val="00FA09D1"/>
    <w:rsid w:val="00FA0B02"/>
    <w:rsid w:val="00FA0BEB"/>
    <w:rsid w:val="00FA0F96"/>
    <w:rsid w:val="00FA1242"/>
    <w:rsid w:val="00FA155E"/>
    <w:rsid w:val="00FA166E"/>
    <w:rsid w:val="00FA1A0B"/>
    <w:rsid w:val="00FA1C42"/>
    <w:rsid w:val="00FA1C8C"/>
    <w:rsid w:val="00FA1DAE"/>
    <w:rsid w:val="00FA1DC4"/>
    <w:rsid w:val="00FA1E20"/>
    <w:rsid w:val="00FA1EC9"/>
    <w:rsid w:val="00FA1F5E"/>
    <w:rsid w:val="00FA2AEA"/>
    <w:rsid w:val="00FA2AEC"/>
    <w:rsid w:val="00FA2C03"/>
    <w:rsid w:val="00FA2C16"/>
    <w:rsid w:val="00FA2CE0"/>
    <w:rsid w:val="00FA3175"/>
    <w:rsid w:val="00FA339E"/>
    <w:rsid w:val="00FA341D"/>
    <w:rsid w:val="00FA3421"/>
    <w:rsid w:val="00FA3610"/>
    <w:rsid w:val="00FA39A6"/>
    <w:rsid w:val="00FA3A10"/>
    <w:rsid w:val="00FA3BB1"/>
    <w:rsid w:val="00FA3DCE"/>
    <w:rsid w:val="00FA3DFB"/>
    <w:rsid w:val="00FA3F79"/>
    <w:rsid w:val="00FA425A"/>
    <w:rsid w:val="00FA4370"/>
    <w:rsid w:val="00FA4466"/>
    <w:rsid w:val="00FA4802"/>
    <w:rsid w:val="00FA4834"/>
    <w:rsid w:val="00FA4A28"/>
    <w:rsid w:val="00FA4A3A"/>
    <w:rsid w:val="00FA4C23"/>
    <w:rsid w:val="00FA4C39"/>
    <w:rsid w:val="00FA4D51"/>
    <w:rsid w:val="00FA515F"/>
    <w:rsid w:val="00FA536E"/>
    <w:rsid w:val="00FA55AE"/>
    <w:rsid w:val="00FA5746"/>
    <w:rsid w:val="00FA5F48"/>
    <w:rsid w:val="00FA60F9"/>
    <w:rsid w:val="00FA6155"/>
    <w:rsid w:val="00FA6560"/>
    <w:rsid w:val="00FA6597"/>
    <w:rsid w:val="00FA66CA"/>
    <w:rsid w:val="00FA693B"/>
    <w:rsid w:val="00FA694F"/>
    <w:rsid w:val="00FA6984"/>
    <w:rsid w:val="00FA6ABF"/>
    <w:rsid w:val="00FA6AC0"/>
    <w:rsid w:val="00FA6B78"/>
    <w:rsid w:val="00FA6DBA"/>
    <w:rsid w:val="00FA6E03"/>
    <w:rsid w:val="00FA72F3"/>
    <w:rsid w:val="00FA75B0"/>
    <w:rsid w:val="00FA795B"/>
    <w:rsid w:val="00FA7BD7"/>
    <w:rsid w:val="00FA7DBF"/>
    <w:rsid w:val="00FB005E"/>
    <w:rsid w:val="00FB00D2"/>
    <w:rsid w:val="00FB01F0"/>
    <w:rsid w:val="00FB022E"/>
    <w:rsid w:val="00FB0398"/>
    <w:rsid w:val="00FB05C3"/>
    <w:rsid w:val="00FB0D7F"/>
    <w:rsid w:val="00FB0D92"/>
    <w:rsid w:val="00FB10E3"/>
    <w:rsid w:val="00FB13FB"/>
    <w:rsid w:val="00FB1418"/>
    <w:rsid w:val="00FB1806"/>
    <w:rsid w:val="00FB1852"/>
    <w:rsid w:val="00FB18E2"/>
    <w:rsid w:val="00FB19E6"/>
    <w:rsid w:val="00FB1A4C"/>
    <w:rsid w:val="00FB1A55"/>
    <w:rsid w:val="00FB1B0D"/>
    <w:rsid w:val="00FB1B3B"/>
    <w:rsid w:val="00FB1C9B"/>
    <w:rsid w:val="00FB1D53"/>
    <w:rsid w:val="00FB1D67"/>
    <w:rsid w:val="00FB2097"/>
    <w:rsid w:val="00FB24FC"/>
    <w:rsid w:val="00FB2641"/>
    <w:rsid w:val="00FB264B"/>
    <w:rsid w:val="00FB2952"/>
    <w:rsid w:val="00FB2DC5"/>
    <w:rsid w:val="00FB31E7"/>
    <w:rsid w:val="00FB330C"/>
    <w:rsid w:val="00FB34D0"/>
    <w:rsid w:val="00FB354B"/>
    <w:rsid w:val="00FB3613"/>
    <w:rsid w:val="00FB3807"/>
    <w:rsid w:val="00FB38DA"/>
    <w:rsid w:val="00FB3A5F"/>
    <w:rsid w:val="00FB3D49"/>
    <w:rsid w:val="00FB3E7A"/>
    <w:rsid w:val="00FB3EA0"/>
    <w:rsid w:val="00FB4449"/>
    <w:rsid w:val="00FB4646"/>
    <w:rsid w:val="00FB464F"/>
    <w:rsid w:val="00FB4A6E"/>
    <w:rsid w:val="00FB4B53"/>
    <w:rsid w:val="00FB4E6F"/>
    <w:rsid w:val="00FB516E"/>
    <w:rsid w:val="00FB52D1"/>
    <w:rsid w:val="00FB559D"/>
    <w:rsid w:val="00FB5680"/>
    <w:rsid w:val="00FB57AA"/>
    <w:rsid w:val="00FB5867"/>
    <w:rsid w:val="00FB5C3B"/>
    <w:rsid w:val="00FB5F66"/>
    <w:rsid w:val="00FB61F3"/>
    <w:rsid w:val="00FB6289"/>
    <w:rsid w:val="00FB6336"/>
    <w:rsid w:val="00FB6815"/>
    <w:rsid w:val="00FB6A2F"/>
    <w:rsid w:val="00FB6B17"/>
    <w:rsid w:val="00FB6C99"/>
    <w:rsid w:val="00FB6CFE"/>
    <w:rsid w:val="00FB6DCB"/>
    <w:rsid w:val="00FB6EDC"/>
    <w:rsid w:val="00FB701B"/>
    <w:rsid w:val="00FB71D7"/>
    <w:rsid w:val="00FB7203"/>
    <w:rsid w:val="00FB7282"/>
    <w:rsid w:val="00FB73D9"/>
    <w:rsid w:val="00FB7478"/>
    <w:rsid w:val="00FB750F"/>
    <w:rsid w:val="00FB7513"/>
    <w:rsid w:val="00FB755D"/>
    <w:rsid w:val="00FB7623"/>
    <w:rsid w:val="00FB7911"/>
    <w:rsid w:val="00FB7A2C"/>
    <w:rsid w:val="00FB7BE7"/>
    <w:rsid w:val="00FB7CEA"/>
    <w:rsid w:val="00FB7F92"/>
    <w:rsid w:val="00FB7FDC"/>
    <w:rsid w:val="00FC00C6"/>
    <w:rsid w:val="00FC0639"/>
    <w:rsid w:val="00FC07DA"/>
    <w:rsid w:val="00FC0812"/>
    <w:rsid w:val="00FC08A0"/>
    <w:rsid w:val="00FC08E7"/>
    <w:rsid w:val="00FC0B0B"/>
    <w:rsid w:val="00FC0B5F"/>
    <w:rsid w:val="00FC0F1F"/>
    <w:rsid w:val="00FC100B"/>
    <w:rsid w:val="00FC12B2"/>
    <w:rsid w:val="00FC12CE"/>
    <w:rsid w:val="00FC1433"/>
    <w:rsid w:val="00FC1665"/>
    <w:rsid w:val="00FC1925"/>
    <w:rsid w:val="00FC1DD5"/>
    <w:rsid w:val="00FC1F58"/>
    <w:rsid w:val="00FC2177"/>
    <w:rsid w:val="00FC274F"/>
    <w:rsid w:val="00FC275E"/>
    <w:rsid w:val="00FC2B78"/>
    <w:rsid w:val="00FC2F3E"/>
    <w:rsid w:val="00FC2FF4"/>
    <w:rsid w:val="00FC30ED"/>
    <w:rsid w:val="00FC31B6"/>
    <w:rsid w:val="00FC31E3"/>
    <w:rsid w:val="00FC3273"/>
    <w:rsid w:val="00FC34DE"/>
    <w:rsid w:val="00FC3505"/>
    <w:rsid w:val="00FC384C"/>
    <w:rsid w:val="00FC38E0"/>
    <w:rsid w:val="00FC3A6E"/>
    <w:rsid w:val="00FC3F51"/>
    <w:rsid w:val="00FC4044"/>
    <w:rsid w:val="00FC4122"/>
    <w:rsid w:val="00FC43F3"/>
    <w:rsid w:val="00FC4637"/>
    <w:rsid w:val="00FC47C5"/>
    <w:rsid w:val="00FC4CFC"/>
    <w:rsid w:val="00FC4D3A"/>
    <w:rsid w:val="00FC4E59"/>
    <w:rsid w:val="00FC5246"/>
    <w:rsid w:val="00FC52E1"/>
    <w:rsid w:val="00FC591D"/>
    <w:rsid w:val="00FC5DD0"/>
    <w:rsid w:val="00FC5E9B"/>
    <w:rsid w:val="00FC63AF"/>
    <w:rsid w:val="00FC659C"/>
    <w:rsid w:val="00FC65AA"/>
    <w:rsid w:val="00FC6708"/>
    <w:rsid w:val="00FC6FC4"/>
    <w:rsid w:val="00FC72B5"/>
    <w:rsid w:val="00FC75FE"/>
    <w:rsid w:val="00FC79EE"/>
    <w:rsid w:val="00FC7CEA"/>
    <w:rsid w:val="00FC7D90"/>
    <w:rsid w:val="00FC7DB9"/>
    <w:rsid w:val="00FC7F0B"/>
    <w:rsid w:val="00FD011A"/>
    <w:rsid w:val="00FD0268"/>
    <w:rsid w:val="00FD0335"/>
    <w:rsid w:val="00FD0444"/>
    <w:rsid w:val="00FD06FA"/>
    <w:rsid w:val="00FD0724"/>
    <w:rsid w:val="00FD085B"/>
    <w:rsid w:val="00FD0B57"/>
    <w:rsid w:val="00FD0BD3"/>
    <w:rsid w:val="00FD0C19"/>
    <w:rsid w:val="00FD0CC2"/>
    <w:rsid w:val="00FD0DFD"/>
    <w:rsid w:val="00FD1118"/>
    <w:rsid w:val="00FD11F0"/>
    <w:rsid w:val="00FD13BE"/>
    <w:rsid w:val="00FD1630"/>
    <w:rsid w:val="00FD17E2"/>
    <w:rsid w:val="00FD1871"/>
    <w:rsid w:val="00FD189E"/>
    <w:rsid w:val="00FD1C40"/>
    <w:rsid w:val="00FD2163"/>
    <w:rsid w:val="00FD26C0"/>
    <w:rsid w:val="00FD26E8"/>
    <w:rsid w:val="00FD2932"/>
    <w:rsid w:val="00FD2B03"/>
    <w:rsid w:val="00FD2B12"/>
    <w:rsid w:val="00FD2D51"/>
    <w:rsid w:val="00FD2DEF"/>
    <w:rsid w:val="00FD2E6E"/>
    <w:rsid w:val="00FD2F3B"/>
    <w:rsid w:val="00FD3184"/>
    <w:rsid w:val="00FD31AC"/>
    <w:rsid w:val="00FD3376"/>
    <w:rsid w:val="00FD3460"/>
    <w:rsid w:val="00FD34BC"/>
    <w:rsid w:val="00FD35CD"/>
    <w:rsid w:val="00FD3622"/>
    <w:rsid w:val="00FD39DD"/>
    <w:rsid w:val="00FD39EB"/>
    <w:rsid w:val="00FD3A2C"/>
    <w:rsid w:val="00FD3D46"/>
    <w:rsid w:val="00FD3E63"/>
    <w:rsid w:val="00FD41A8"/>
    <w:rsid w:val="00FD433B"/>
    <w:rsid w:val="00FD4462"/>
    <w:rsid w:val="00FD44EB"/>
    <w:rsid w:val="00FD4540"/>
    <w:rsid w:val="00FD4678"/>
    <w:rsid w:val="00FD4770"/>
    <w:rsid w:val="00FD47A4"/>
    <w:rsid w:val="00FD492A"/>
    <w:rsid w:val="00FD5413"/>
    <w:rsid w:val="00FD5506"/>
    <w:rsid w:val="00FD5D4D"/>
    <w:rsid w:val="00FD5E5F"/>
    <w:rsid w:val="00FD5EA7"/>
    <w:rsid w:val="00FD60CE"/>
    <w:rsid w:val="00FD61C6"/>
    <w:rsid w:val="00FD644F"/>
    <w:rsid w:val="00FD65D3"/>
    <w:rsid w:val="00FD70C1"/>
    <w:rsid w:val="00FD723D"/>
    <w:rsid w:val="00FD7304"/>
    <w:rsid w:val="00FD731E"/>
    <w:rsid w:val="00FD7452"/>
    <w:rsid w:val="00FD756D"/>
    <w:rsid w:val="00FD76E8"/>
    <w:rsid w:val="00FD7B90"/>
    <w:rsid w:val="00FD7C00"/>
    <w:rsid w:val="00FD7D88"/>
    <w:rsid w:val="00FD7E79"/>
    <w:rsid w:val="00FE032C"/>
    <w:rsid w:val="00FE0445"/>
    <w:rsid w:val="00FE04EA"/>
    <w:rsid w:val="00FE070E"/>
    <w:rsid w:val="00FE077C"/>
    <w:rsid w:val="00FE0923"/>
    <w:rsid w:val="00FE0927"/>
    <w:rsid w:val="00FE0E3A"/>
    <w:rsid w:val="00FE0EE4"/>
    <w:rsid w:val="00FE13B5"/>
    <w:rsid w:val="00FE1752"/>
    <w:rsid w:val="00FE18EB"/>
    <w:rsid w:val="00FE19F5"/>
    <w:rsid w:val="00FE1A09"/>
    <w:rsid w:val="00FE1A94"/>
    <w:rsid w:val="00FE1C78"/>
    <w:rsid w:val="00FE2043"/>
    <w:rsid w:val="00FE2130"/>
    <w:rsid w:val="00FE2228"/>
    <w:rsid w:val="00FE2536"/>
    <w:rsid w:val="00FE2706"/>
    <w:rsid w:val="00FE2A3D"/>
    <w:rsid w:val="00FE2ADC"/>
    <w:rsid w:val="00FE2AF6"/>
    <w:rsid w:val="00FE2FC6"/>
    <w:rsid w:val="00FE3416"/>
    <w:rsid w:val="00FE34E4"/>
    <w:rsid w:val="00FE38BD"/>
    <w:rsid w:val="00FE38D7"/>
    <w:rsid w:val="00FE397F"/>
    <w:rsid w:val="00FE3A88"/>
    <w:rsid w:val="00FE3D7F"/>
    <w:rsid w:val="00FE3E8B"/>
    <w:rsid w:val="00FE3FEB"/>
    <w:rsid w:val="00FE41CC"/>
    <w:rsid w:val="00FE44F5"/>
    <w:rsid w:val="00FE4517"/>
    <w:rsid w:val="00FE4880"/>
    <w:rsid w:val="00FE4C21"/>
    <w:rsid w:val="00FE4CD3"/>
    <w:rsid w:val="00FE4D30"/>
    <w:rsid w:val="00FE4DDC"/>
    <w:rsid w:val="00FE5133"/>
    <w:rsid w:val="00FE55AF"/>
    <w:rsid w:val="00FE55D0"/>
    <w:rsid w:val="00FE5841"/>
    <w:rsid w:val="00FE587D"/>
    <w:rsid w:val="00FE5898"/>
    <w:rsid w:val="00FE5A88"/>
    <w:rsid w:val="00FE6280"/>
    <w:rsid w:val="00FE63DC"/>
    <w:rsid w:val="00FE666B"/>
    <w:rsid w:val="00FE6688"/>
    <w:rsid w:val="00FE67AA"/>
    <w:rsid w:val="00FE67BB"/>
    <w:rsid w:val="00FE6A13"/>
    <w:rsid w:val="00FE6CEB"/>
    <w:rsid w:val="00FE6D42"/>
    <w:rsid w:val="00FE6D9E"/>
    <w:rsid w:val="00FE6F0A"/>
    <w:rsid w:val="00FE6FE4"/>
    <w:rsid w:val="00FE706B"/>
    <w:rsid w:val="00FE70B1"/>
    <w:rsid w:val="00FE76DC"/>
    <w:rsid w:val="00FE7B81"/>
    <w:rsid w:val="00FE7E87"/>
    <w:rsid w:val="00FE7F2F"/>
    <w:rsid w:val="00FF00A1"/>
    <w:rsid w:val="00FF01E2"/>
    <w:rsid w:val="00FF0229"/>
    <w:rsid w:val="00FF02AF"/>
    <w:rsid w:val="00FF0938"/>
    <w:rsid w:val="00FF0994"/>
    <w:rsid w:val="00FF0A41"/>
    <w:rsid w:val="00FF0C87"/>
    <w:rsid w:val="00FF0D44"/>
    <w:rsid w:val="00FF0FC8"/>
    <w:rsid w:val="00FF11F6"/>
    <w:rsid w:val="00FF1284"/>
    <w:rsid w:val="00FF14B2"/>
    <w:rsid w:val="00FF1594"/>
    <w:rsid w:val="00FF1638"/>
    <w:rsid w:val="00FF1A08"/>
    <w:rsid w:val="00FF1E85"/>
    <w:rsid w:val="00FF223F"/>
    <w:rsid w:val="00FF2310"/>
    <w:rsid w:val="00FF2642"/>
    <w:rsid w:val="00FF26BA"/>
    <w:rsid w:val="00FF2AF9"/>
    <w:rsid w:val="00FF2B35"/>
    <w:rsid w:val="00FF2B69"/>
    <w:rsid w:val="00FF2C12"/>
    <w:rsid w:val="00FF2FD1"/>
    <w:rsid w:val="00FF303F"/>
    <w:rsid w:val="00FF307C"/>
    <w:rsid w:val="00FF30C6"/>
    <w:rsid w:val="00FF3216"/>
    <w:rsid w:val="00FF3553"/>
    <w:rsid w:val="00FF3736"/>
    <w:rsid w:val="00FF37C0"/>
    <w:rsid w:val="00FF3954"/>
    <w:rsid w:val="00FF3A48"/>
    <w:rsid w:val="00FF3DB6"/>
    <w:rsid w:val="00FF3E7A"/>
    <w:rsid w:val="00FF408B"/>
    <w:rsid w:val="00FF4107"/>
    <w:rsid w:val="00FF4185"/>
    <w:rsid w:val="00FF425E"/>
    <w:rsid w:val="00FF42E5"/>
    <w:rsid w:val="00FF45C6"/>
    <w:rsid w:val="00FF46AB"/>
    <w:rsid w:val="00FF4889"/>
    <w:rsid w:val="00FF4B7C"/>
    <w:rsid w:val="00FF4BA6"/>
    <w:rsid w:val="00FF4C4F"/>
    <w:rsid w:val="00FF4EDC"/>
    <w:rsid w:val="00FF50A7"/>
    <w:rsid w:val="00FF5484"/>
    <w:rsid w:val="00FF54BF"/>
    <w:rsid w:val="00FF55F3"/>
    <w:rsid w:val="00FF59BD"/>
    <w:rsid w:val="00FF5AFE"/>
    <w:rsid w:val="00FF5FAE"/>
    <w:rsid w:val="00FF60B5"/>
    <w:rsid w:val="00FF6684"/>
    <w:rsid w:val="00FF66B1"/>
    <w:rsid w:val="00FF68F3"/>
    <w:rsid w:val="00FF6930"/>
    <w:rsid w:val="00FF6953"/>
    <w:rsid w:val="00FF6A57"/>
    <w:rsid w:val="00FF6F23"/>
    <w:rsid w:val="00FF6F47"/>
    <w:rsid w:val="00FF7049"/>
    <w:rsid w:val="00FF707F"/>
    <w:rsid w:val="00FF71CD"/>
    <w:rsid w:val="00FF7301"/>
    <w:rsid w:val="00FF7521"/>
    <w:rsid w:val="00FF7575"/>
    <w:rsid w:val="00FF765B"/>
    <w:rsid w:val="00FF7ECB"/>
    <w:rsid w:val="00FF7F10"/>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silver">
      <v:fill color="silver"/>
    </o:shapedefaults>
    <o:shapelayout v:ext="edit">
      <o:idmap v:ext="edit" data="2"/>
    </o:shapelayout>
  </w:shapeDefaults>
  <w:decimalSymbol w:val="."/>
  <w:listSeparator w:val=","/>
  <w14:docId w14:val="1644F9F3"/>
  <w14:defaultImageDpi w14:val="32767"/>
  <w15:chartTrackingRefBased/>
  <w15:docId w15:val="{BA53886B-430F-CB44-AEB7-DB2B8305F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a">
    <w:name w:val="Normal"/>
    <w:qFormat/>
    <w:rsid w:val="002D535D"/>
    <w:pPr>
      <w:widowControl w:val="0"/>
      <w:spacing w:line="360" w:lineRule="auto"/>
      <w:ind w:firstLineChars="200" w:firstLine="200"/>
      <w:jc w:val="both"/>
    </w:pPr>
    <w:rPr>
      <w:kern w:val="2"/>
      <w:sz w:val="24"/>
      <w:szCs w:val="24"/>
      <w:lang w:val="en-US"/>
    </w:rPr>
  </w:style>
  <w:style w:type="paragraph" w:styleId="1">
    <w:name w:val="heading 1"/>
    <w:basedOn w:val="a"/>
    <w:next w:val="a"/>
    <w:autoRedefine/>
    <w:qFormat/>
    <w:rsid w:val="00C543F5"/>
    <w:pPr>
      <w:keepNext/>
      <w:keepLines/>
      <w:pageBreakBefore/>
      <w:spacing w:beforeLines="50" w:before="50" w:afterLines="50" w:after="50" w:line="240" w:lineRule="auto"/>
      <w:ind w:firstLineChars="0" w:firstLine="0"/>
      <w:jc w:val="center"/>
      <w:outlineLvl w:val="0"/>
    </w:pPr>
    <w:rPr>
      <w:rFonts w:eastAsia="黑体"/>
      <w:bCs/>
      <w:kern w:val="44"/>
      <w:sz w:val="32"/>
      <w:szCs w:val="32"/>
      <w:lang/>
    </w:rPr>
  </w:style>
  <w:style w:type="paragraph" w:styleId="2">
    <w:name w:val="heading 2"/>
    <w:basedOn w:val="a"/>
    <w:next w:val="a"/>
    <w:autoRedefine/>
    <w:qFormat/>
    <w:rsid w:val="0049698B"/>
    <w:pPr>
      <w:keepNext/>
      <w:keepLines/>
      <w:spacing w:beforeLines="50" w:before="50" w:afterLines="50" w:after="50" w:line="240" w:lineRule="auto"/>
      <w:ind w:firstLineChars="0" w:firstLine="0"/>
      <w:jc w:val="left"/>
      <w:outlineLvl w:val="1"/>
    </w:pPr>
    <w:rPr>
      <w:rFonts w:eastAsia="黑体"/>
      <w:bCs/>
      <w:sz w:val="28"/>
      <w:szCs w:val="32"/>
    </w:rPr>
  </w:style>
  <w:style w:type="paragraph" w:styleId="3">
    <w:name w:val="heading 3"/>
    <w:basedOn w:val="a"/>
    <w:next w:val="a"/>
    <w:autoRedefine/>
    <w:qFormat/>
    <w:rsid w:val="0049698B"/>
    <w:pPr>
      <w:keepNext/>
      <w:keepLines/>
      <w:spacing w:beforeLines="50" w:before="50" w:afterLines="50" w:after="50" w:line="240" w:lineRule="auto"/>
      <w:ind w:firstLineChars="0" w:firstLine="0"/>
      <w:jc w:val="left"/>
      <w:outlineLvl w:val="2"/>
    </w:pPr>
    <w:rPr>
      <w:rFonts w:eastAsia="黑体"/>
      <w:bCs/>
      <w:szCs w:val="32"/>
      <w:lang/>
    </w:rPr>
  </w:style>
  <w:style w:type="paragraph" w:styleId="4">
    <w:name w:val="heading 4"/>
    <w:basedOn w:val="a"/>
    <w:next w:val="a"/>
    <w:qFormat/>
    <w:rsid w:val="001E2CEF"/>
    <w:pPr>
      <w:keepNext/>
      <w:keepLines/>
      <w:numPr>
        <w:ilvl w:val="3"/>
        <w:numId w:val="8"/>
      </w:numPr>
      <w:spacing w:before="280" w:after="290" w:line="376" w:lineRule="auto"/>
      <w:outlineLvl w:val="3"/>
    </w:pPr>
    <w:rPr>
      <w:rFonts w:ascii="Arial" w:eastAsia="黑体" w:hAnsi="Arial"/>
      <w:b/>
      <w:bCs/>
      <w:sz w:val="28"/>
      <w:szCs w:val="28"/>
    </w:rPr>
  </w:style>
  <w:style w:type="paragraph" w:styleId="5">
    <w:name w:val="heading 5"/>
    <w:basedOn w:val="a"/>
    <w:next w:val="a"/>
    <w:link w:val="50"/>
    <w:semiHidden/>
    <w:unhideWhenUsed/>
    <w:qFormat/>
    <w:rsid w:val="00241B19"/>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241B19"/>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241B19"/>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241B19"/>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241B19"/>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rsid w:val="001E2CEF"/>
    <w:pPr>
      <w:ind w:leftChars="2500" w:left="100"/>
    </w:pPr>
  </w:style>
  <w:style w:type="table" w:styleId="a4">
    <w:name w:val="Table Grid"/>
    <w:basedOn w:val="a1"/>
    <w:rsid w:val="001E2CE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 Char"/>
    <w:basedOn w:val="a"/>
    <w:next w:val="a"/>
    <w:link w:val="a6"/>
    <w:qFormat/>
    <w:rsid w:val="001E2CEF"/>
    <w:rPr>
      <w:rFonts w:ascii="Arial" w:eastAsia="黑体" w:hAnsi="Arial" w:cs="Arial"/>
      <w:sz w:val="20"/>
      <w:szCs w:val="20"/>
    </w:rPr>
  </w:style>
  <w:style w:type="paragraph" w:styleId="a7">
    <w:name w:val="Document Map"/>
    <w:basedOn w:val="a"/>
    <w:semiHidden/>
    <w:rsid w:val="001E2CEF"/>
    <w:pPr>
      <w:shd w:val="clear" w:color="auto" w:fill="000080"/>
    </w:pPr>
  </w:style>
  <w:style w:type="paragraph" w:styleId="a8">
    <w:name w:val="Normal (Web)"/>
    <w:basedOn w:val="a"/>
    <w:rsid w:val="001E2CEF"/>
    <w:pPr>
      <w:widowControl/>
      <w:spacing w:before="100" w:beforeAutospacing="1" w:after="100" w:afterAutospacing="1"/>
      <w:jc w:val="left"/>
    </w:pPr>
    <w:rPr>
      <w:rFonts w:ascii="宋体" w:hAnsi="宋体" w:cs="宋体"/>
      <w:kern w:val="0"/>
    </w:rPr>
  </w:style>
  <w:style w:type="paragraph" w:styleId="a9">
    <w:name w:val="Normal Indent"/>
    <w:aliases w:val="表正文,正文非缩进,标题4,特点,段1,正文（首行缩进两字） Char Char,特点 Char Char Char Char Char,四号,缩进,ALT+Z,正文编号,标题四,正文双线 Char,正文（首行缩进两字） Char,正文（首行缩进两字） Char Char Char Char Char Char Char Char Char Char Char Char Char Char,水上软件,正文不缩进,特点 Char,Normal Indent Char,图形文字"/>
    <w:basedOn w:val="a"/>
    <w:link w:val="aa"/>
    <w:rsid w:val="001E2CEF"/>
    <w:pPr>
      <w:ind w:firstLine="420"/>
    </w:pPr>
    <w:rPr>
      <w:sz w:val="18"/>
      <w:szCs w:val="18"/>
    </w:rPr>
  </w:style>
  <w:style w:type="paragraph" w:styleId="ab">
    <w:name w:val="header"/>
    <w:basedOn w:val="a"/>
    <w:link w:val="ac"/>
    <w:uiPriority w:val="99"/>
    <w:rsid w:val="00585E3C"/>
    <w:pPr>
      <w:tabs>
        <w:tab w:val="center" w:pos="4153"/>
        <w:tab w:val="right" w:pos="8306"/>
      </w:tabs>
      <w:snapToGrid w:val="0"/>
      <w:spacing w:line="240" w:lineRule="auto"/>
      <w:ind w:firstLineChars="0" w:firstLine="0"/>
      <w:jc w:val="center"/>
    </w:pPr>
    <w:rPr>
      <w:sz w:val="18"/>
      <w:szCs w:val="18"/>
    </w:rPr>
  </w:style>
  <w:style w:type="paragraph" w:styleId="ad">
    <w:name w:val="footer"/>
    <w:basedOn w:val="a"/>
    <w:rsid w:val="002455A5"/>
    <w:pPr>
      <w:tabs>
        <w:tab w:val="center" w:pos="4153"/>
        <w:tab w:val="right" w:pos="8306"/>
      </w:tabs>
      <w:snapToGrid w:val="0"/>
      <w:ind w:firstLineChars="0" w:firstLine="0"/>
      <w:jc w:val="left"/>
    </w:pPr>
    <w:rPr>
      <w:sz w:val="18"/>
      <w:szCs w:val="18"/>
    </w:rPr>
  </w:style>
  <w:style w:type="paragraph" w:styleId="TOC1">
    <w:name w:val="toc 1"/>
    <w:basedOn w:val="a"/>
    <w:next w:val="a"/>
    <w:autoRedefine/>
    <w:uiPriority w:val="39"/>
    <w:qFormat/>
    <w:rsid w:val="007104A6"/>
    <w:pPr>
      <w:tabs>
        <w:tab w:val="left" w:pos="227"/>
        <w:tab w:val="right" w:leader="dot" w:pos="8998"/>
      </w:tabs>
      <w:spacing w:beforeLines="50" w:before="50"/>
      <w:ind w:firstLineChars="0" w:firstLine="0"/>
      <w:jc w:val="left"/>
    </w:pPr>
    <w:rPr>
      <w:rFonts w:eastAsia="黑体" w:cs="Calibri"/>
      <w:iCs/>
      <w:noProof/>
    </w:rPr>
  </w:style>
  <w:style w:type="paragraph" w:styleId="TOC2">
    <w:name w:val="toc 2"/>
    <w:basedOn w:val="a"/>
    <w:next w:val="a"/>
    <w:autoRedefine/>
    <w:uiPriority w:val="39"/>
    <w:qFormat/>
    <w:rsid w:val="0010681F"/>
    <w:pPr>
      <w:tabs>
        <w:tab w:val="right" w:leader="dot" w:pos="8998"/>
      </w:tabs>
      <w:ind w:leftChars="200" w:left="480" w:firstLineChars="0" w:firstLine="0"/>
      <w:jc w:val="left"/>
    </w:pPr>
    <w:rPr>
      <w:rFonts w:cs="Calibri"/>
      <w:bCs/>
      <w:noProof/>
      <w:szCs w:val="22"/>
    </w:rPr>
  </w:style>
  <w:style w:type="paragraph" w:styleId="TOC3">
    <w:name w:val="toc 3"/>
    <w:basedOn w:val="a"/>
    <w:next w:val="a"/>
    <w:autoRedefine/>
    <w:uiPriority w:val="39"/>
    <w:qFormat/>
    <w:rsid w:val="007104A6"/>
    <w:pPr>
      <w:tabs>
        <w:tab w:val="right" w:leader="dot" w:pos="8998"/>
      </w:tabs>
      <w:ind w:leftChars="400" w:left="400" w:firstLineChars="0" w:firstLine="0"/>
      <w:jc w:val="left"/>
    </w:pPr>
    <w:rPr>
      <w:rFonts w:cs="Calibri"/>
      <w:sz w:val="21"/>
      <w:szCs w:val="20"/>
    </w:rPr>
  </w:style>
  <w:style w:type="character" w:styleId="ae">
    <w:name w:val="Hyperlink"/>
    <w:uiPriority w:val="99"/>
    <w:rsid w:val="001E2CEF"/>
    <w:rPr>
      <w:color w:val="0000FF"/>
      <w:u w:val="single"/>
    </w:rPr>
  </w:style>
  <w:style w:type="paragraph" w:styleId="TOC4">
    <w:name w:val="toc 4"/>
    <w:basedOn w:val="a"/>
    <w:next w:val="a"/>
    <w:autoRedefine/>
    <w:semiHidden/>
    <w:rsid w:val="001E2CEF"/>
    <w:pPr>
      <w:ind w:left="630"/>
      <w:jc w:val="left"/>
    </w:pPr>
    <w:rPr>
      <w:rFonts w:ascii="Calibri" w:hAnsi="Calibri" w:cs="Calibri"/>
      <w:sz w:val="20"/>
      <w:szCs w:val="20"/>
    </w:rPr>
  </w:style>
  <w:style w:type="paragraph" w:customStyle="1" w:styleId="10">
    <w:name w:val="正文1"/>
    <w:basedOn w:val="a"/>
    <w:rsid w:val="00A95CEC"/>
    <w:pPr>
      <w:spacing w:line="480" w:lineRule="exact"/>
      <w:ind w:firstLine="480"/>
    </w:pPr>
    <w:rPr>
      <w:rFonts w:ascii="宋体"/>
      <w:szCs w:val="20"/>
    </w:rPr>
  </w:style>
  <w:style w:type="character" w:customStyle="1" w:styleId="a6">
    <w:name w:val="题注 字符"/>
    <w:aliases w:val=" Char 字符"/>
    <w:link w:val="a5"/>
    <w:rsid w:val="0042415B"/>
    <w:rPr>
      <w:rFonts w:ascii="Arial" w:eastAsia="黑体" w:hAnsi="Arial" w:cs="Arial"/>
      <w:kern w:val="2"/>
      <w:lang w:val="en-US" w:eastAsia="zh-CN" w:bidi="ar-SA"/>
    </w:rPr>
  </w:style>
  <w:style w:type="paragraph" w:customStyle="1" w:styleId="CharChar1">
    <w:name w:val="Char Char1"/>
    <w:basedOn w:val="a"/>
    <w:rsid w:val="0042415B"/>
    <w:pPr>
      <w:widowControl/>
      <w:spacing w:after="160" w:line="240" w:lineRule="exact"/>
      <w:jc w:val="left"/>
    </w:pPr>
    <w:rPr>
      <w:rFonts w:ascii="Verdana" w:hAnsi="Verdana"/>
      <w:kern w:val="0"/>
      <w:sz w:val="20"/>
      <w:szCs w:val="20"/>
      <w:lang w:eastAsia="en-US"/>
    </w:rPr>
  </w:style>
  <w:style w:type="table" w:styleId="af">
    <w:name w:val="Table Elegant"/>
    <w:basedOn w:val="a1"/>
    <w:rsid w:val="00A20817"/>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30">
    <w:name w:val="Table Grid 3"/>
    <w:basedOn w:val="a1"/>
    <w:rsid w:val="004627A3"/>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0">
    <w:name w:val="Table Web 2"/>
    <w:basedOn w:val="a1"/>
    <w:rsid w:val="00FB31E7"/>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1">
    <w:name w:val="Table Simple 1"/>
    <w:basedOn w:val="a1"/>
    <w:rsid w:val="006E6FF9"/>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ext">
    <w:name w:val="text"/>
    <w:basedOn w:val="a"/>
    <w:rsid w:val="008E7C0D"/>
    <w:pPr>
      <w:widowControl/>
      <w:spacing w:before="60" w:after="60"/>
    </w:pPr>
    <w:rPr>
      <w:rFonts w:eastAsia="'宋体"/>
      <w:kern w:val="0"/>
      <w:szCs w:val="20"/>
      <w:lang w:eastAsia="zh-TW"/>
    </w:rPr>
  </w:style>
  <w:style w:type="character" w:customStyle="1" w:styleId="bvtitle">
    <w:name w:val="bvtitle"/>
    <w:basedOn w:val="a0"/>
    <w:rsid w:val="006C4BA3"/>
  </w:style>
  <w:style w:type="character" w:customStyle="1" w:styleId="p11b">
    <w:name w:val="p11b"/>
    <w:basedOn w:val="a0"/>
    <w:rsid w:val="006C4BA3"/>
  </w:style>
  <w:style w:type="character" w:customStyle="1" w:styleId="aa">
    <w:name w:val="正文缩进 字符"/>
    <w:aliases w:val="表正文 字符,正文非缩进 字符,标题4 字符,特点 字符,段1 字符,正文（首行缩进两字） Char Char 字符,特点 Char Char Char Char Char 字符,四号 字符,缩进 字符,ALT+Z 字符,正文编号 字符,标题四 字符,正文双线 Char 字符,正文（首行缩进两字） Char 字符,正文（首行缩进两字） Char Char Char Char Char Char Char Char Char Char Char Char Char Char 字符"/>
    <w:link w:val="a9"/>
    <w:rsid w:val="006C4BA3"/>
    <w:rPr>
      <w:rFonts w:eastAsia="宋体"/>
      <w:kern w:val="2"/>
      <w:sz w:val="18"/>
      <w:szCs w:val="18"/>
      <w:lang w:val="en-US" w:eastAsia="zh-CN" w:bidi="ar-SA"/>
    </w:rPr>
  </w:style>
  <w:style w:type="character" w:styleId="af0">
    <w:name w:val="Strong"/>
    <w:qFormat/>
    <w:rsid w:val="00992E3C"/>
    <w:rPr>
      <w:b/>
      <w:bCs/>
    </w:rPr>
  </w:style>
  <w:style w:type="paragraph" w:customStyle="1" w:styleId="p2">
    <w:name w:val="p2"/>
    <w:basedOn w:val="a"/>
    <w:rsid w:val="00730E33"/>
    <w:pPr>
      <w:widowControl/>
      <w:spacing w:before="100" w:beforeAutospacing="1" w:after="100" w:afterAutospacing="1"/>
      <w:jc w:val="left"/>
    </w:pPr>
    <w:rPr>
      <w:rFonts w:ascii="ˎ̥" w:hAnsi="ˎ̥" w:cs="宋体"/>
      <w:color w:val="000000"/>
      <w:kern w:val="0"/>
      <w:sz w:val="22"/>
      <w:szCs w:val="22"/>
    </w:rPr>
  </w:style>
  <w:style w:type="character" w:customStyle="1" w:styleId="style181">
    <w:name w:val="style181"/>
    <w:rsid w:val="007726AF"/>
    <w:rPr>
      <w:color w:val="6B8DA6"/>
    </w:rPr>
  </w:style>
  <w:style w:type="character" w:customStyle="1" w:styleId="top11">
    <w:name w:val="top11"/>
    <w:basedOn w:val="a0"/>
    <w:rsid w:val="00D96C7B"/>
  </w:style>
  <w:style w:type="table" w:styleId="12">
    <w:name w:val="Table Subtle 1"/>
    <w:basedOn w:val="a1"/>
    <w:rsid w:val="00C130B9"/>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1">
    <w:name w:val="Balloon Text"/>
    <w:basedOn w:val="a"/>
    <w:semiHidden/>
    <w:rsid w:val="009D02C1"/>
    <w:rPr>
      <w:sz w:val="18"/>
      <w:szCs w:val="18"/>
    </w:rPr>
  </w:style>
  <w:style w:type="paragraph" w:customStyle="1" w:styleId="CharChar4CharCharCharCharCharCharCharCharCharCharCharCharCharCharCharChar">
    <w:name w:val="Char Char4 Char Char Char Char Char Char Char Char Char Char Char Char Char Char Char Char"/>
    <w:basedOn w:val="a"/>
    <w:rsid w:val="0041102D"/>
  </w:style>
  <w:style w:type="paragraph" w:customStyle="1" w:styleId="15">
    <w:name w:val="正文 小四宋体（首行缩进两字+1.5倍行距）"/>
    <w:basedOn w:val="a"/>
    <w:link w:val="15Char1"/>
    <w:rsid w:val="00777E81"/>
    <w:pPr>
      <w:ind w:firstLine="480"/>
    </w:pPr>
    <w:rPr>
      <w:rFonts w:ascii="Arial" w:hAnsi="Arial" w:cs="宋体"/>
      <w:szCs w:val="20"/>
    </w:rPr>
  </w:style>
  <w:style w:type="character" w:styleId="af2">
    <w:name w:val="annotation reference"/>
    <w:semiHidden/>
    <w:rsid w:val="00777E81"/>
    <w:rPr>
      <w:sz w:val="21"/>
      <w:szCs w:val="21"/>
    </w:rPr>
  </w:style>
  <w:style w:type="paragraph" w:styleId="af3">
    <w:name w:val="annotation text"/>
    <w:basedOn w:val="a"/>
    <w:semiHidden/>
    <w:rsid w:val="00777E81"/>
    <w:pPr>
      <w:jc w:val="left"/>
    </w:pPr>
    <w:rPr>
      <w:rFonts w:ascii="Arial" w:hAnsi="Arial"/>
      <w:szCs w:val="21"/>
    </w:rPr>
  </w:style>
  <w:style w:type="character" w:customStyle="1" w:styleId="15Char1">
    <w:name w:val="正文 小四宋体（首行缩进两字+1.5倍行距） Char1"/>
    <w:link w:val="15"/>
    <w:rsid w:val="00777E81"/>
    <w:rPr>
      <w:rFonts w:ascii="Arial" w:eastAsia="宋体" w:hAnsi="Arial" w:cs="宋体"/>
      <w:kern w:val="2"/>
      <w:sz w:val="24"/>
      <w:lang w:val="en-US" w:eastAsia="zh-CN" w:bidi="ar-SA"/>
    </w:rPr>
  </w:style>
  <w:style w:type="character" w:styleId="af4">
    <w:name w:val="endnote reference"/>
    <w:semiHidden/>
    <w:rsid w:val="007B1D07"/>
    <w:rPr>
      <w:vertAlign w:val="superscript"/>
    </w:rPr>
  </w:style>
  <w:style w:type="paragraph" w:styleId="21">
    <w:name w:val="Body Text Indent 2"/>
    <w:basedOn w:val="a"/>
    <w:rsid w:val="008E005B"/>
    <w:pPr>
      <w:ind w:left="-141" w:firstLine="213"/>
    </w:pPr>
    <w:rPr>
      <w:sz w:val="18"/>
      <w:szCs w:val="18"/>
    </w:rPr>
  </w:style>
  <w:style w:type="paragraph" w:styleId="af5">
    <w:name w:val="annotation subject"/>
    <w:basedOn w:val="af3"/>
    <w:next w:val="af3"/>
    <w:semiHidden/>
    <w:rsid w:val="000C6C37"/>
    <w:pPr>
      <w:spacing w:line="240" w:lineRule="auto"/>
    </w:pPr>
    <w:rPr>
      <w:rFonts w:ascii="Times New Roman" w:hAnsi="Times New Roman"/>
      <w:b/>
      <w:bCs/>
      <w:sz w:val="21"/>
      <w:szCs w:val="24"/>
    </w:rPr>
  </w:style>
  <w:style w:type="paragraph" w:customStyle="1" w:styleId="GridTable31">
    <w:name w:val="Grid Table 31"/>
    <w:basedOn w:val="1"/>
    <w:next w:val="a"/>
    <w:uiPriority w:val="39"/>
    <w:unhideWhenUsed/>
    <w:qFormat/>
    <w:rsid w:val="003F7856"/>
    <w:pPr>
      <w:widowControl/>
      <w:spacing w:before="480" w:after="0" w:line="276" w:lineRule="auto"/>
      <w:jc w:val="left"/>
      <w:outlineLvl w:val="9"/>
    </w:pPr>
    <w:rPr>
      <w:rFonts w:ascii="Cambria" w:eastAsia="宋体" w:hAnsi="Cambria"/>
      <w:color w:val="365F91"/>
      <w:kern w:val="0"/>
      <w:sz w:val="28"/>
      <w:szCs w:val="28"/>
    </w:rPr>
  </w:style>
  <w:style w:type="paragraph" w:styleId="TOC5">
    <w:name w:val="toc 5"/>
    <w:basedOn w:val="a"/>
    <w:next w:val="a"/>
    <w:autoRedefine/>
    <w:rsid w:val="003F7856"/>
    <w:pPr>
      <w:ind w:left="840"/>
      <w:jc w:val="left"/>
    </w:pPr>
    <w:rPr>
      <w:rFonts w:ascii="Calibri" w:hAnsi="Calibri" w:cs="Calibri"/>
      <w:sz w:val="20"/>
      <w:szCs w:val="20"/>
    </w:rPr>
  </w:style>
  <w:style w:type="paragraph" w:styleId="TOC6">
    <w:name w:val="toc 6"/>
    <w:basedOn w:val="a"/>
    <w:next w:val="a"/>
    <w:autoRedefine/>
    <w:rsid w:val="003F7856"/>
    <w:pPr>
      <w:ind w:left="1050"/>
      <w:jc w:val="left"/>
    </w:pPr>
    <w:rPr>
      <w:rFonts w:ascii="Calibri" w:hAnsi="Calibri" w:cs="Calibri"/>
      <w:sz w:val="20"/>
      <w:szCs w:val="20"/>
    </w:rPr>
  </w:style>
  <w:style w:type="paragraph" w:styleId="TOC7">
    <w:name w:val="toc 7"/>
    <w:basedOn w:val="a"/>
    <w:next w:val="a"/>
    <w:autoRedefine/>
    <w:rsid w:val="003F7856"/>
    <w:pPr>
      <w:ind w:left="1260"/>
      <w:jc w:val="left"/>
    </w:pPr>
    <w:rPr>
      <w:rFonts w:ascii="Calibri" w:hAnsi="Calibri" w:cs="Calibri"/>
      <w:sz w:val="20"/>
      <w:szCs w:val="20"/>
    </w:rPr>
  </w:style>
  <w:style w:type="paragraph" w:styleId="TOC8">
    <w:name w:val="toc 8"/>
    <w:basedOn w:val="a"/>
    <w:next w:val="a"/>
    <w:autoRedefine/>
    <w:rsid w:val="003F7856"/>
    <w:pPr>
      <w:ind w:left="1470"/>
      <w:jc w:val="left"/>
    </w:pPr>
    <w:rPr>
      <w:rFonts w:ascii="Calibri" w:hAnsi="Calibri" w:cs="Calibri"/>
      <w:sz w:val="20"/>
      <w:szCs w:val="20"/>
    </w:rPr>
  </w:style>
  <w:style w:type="paragraph" w:styleId="TOC9">
    <w:name w:val="toc 9"/>
    <w:basedOn w:val="a"/>
    <w:next w:val="a"/>
    <w:autoRedefine/>
    <w:rsid w:val="003F7856"/>
    <w:pPr>
      <w:ind w:left="1680"/>
      <w:jc w:val="left"/>
    </w:pPr>
    <w:rPr>
      <w:rFonts w:ascii="Calibri" w:hAnsi="Calibri" w:cs="Calibri"/>
      <w:sz w:val="20"/>
      <w:szCs w:val="20"/>
    </w:rPr>
  </w:style>
  <w:style w:type="paragraph" w:styleId="af6">
    <w:name w:val="Bibliography"/>
    <w:basedOn w:val="a"/>
    <w:next w:val="a"/>
    <w:uiPriority w:val="70"/>
    <w:rsid w:val="00CA4312"/>
    <w:pPr>
      <w:tabs>
        <w:tab w:val="left" w:pos="380"/>
        <w:tab w:val="left" w:pos="500"/>
      </w:tabs>
      <w:spacing w:line="240" w:lineRule="auto"/>
      <w:ind w:left="384" w:hanging="384"/>
    </w:pPr>
  </w:style>
  <w:style w:type="character" w:styleId="af7">
    <w:name w:val="Placeholder Text"/>
    <w:basedOn w:val="a0"/>
    <w:uiPriority w:val="99"/>
    <w:unhideWhenUsed/>
    <w:rsid w:val="00BC5AE6"/>
    <w:rPr>
      <w:color w:val="808080"/>
    </w:rPr>
  </w:style>
  <w:style w:type="character" w:styleId="af8">
    <w:name w:val="Unresolved Mention"/>
    <w:basedOn w:val="a0"/>
    <w:uiPriority w:val="47"/>
    <w:rsid w:val="006A5A2A"/>
    <w:rPr>
      <w:color w:val="605E5C"/>
      <w:shd w:val="clear" w:color="auto" w:fill="E1DFDD"/>
    </w:rPr>
  </w:style>
  <w:style w:type="character" w:styleId="af9">
    <w:name w:val="page number"/>
    <w:basedOn w:val="a0"/>
    <w:rsid w:val="002455A5"/>
  </w:style>
  <w:style w:type="paragraph" w:styleId="afa">
    <w:name w:val="List Paragraph"/>
    <w:basedOn w:val="a"/>
    <w:uiPriority w:val="72"/>
    <w:qFormat/>
    <w:rsid w:val="00466F00"/>
    <w:pPr>
      <w:ind w:left="720"/>
      <w:contextualSpacing/>
    </w:pPr>
  </w:style>
  <w:style w:type="paragraph" w:customStyle="1" w:styleId="afb">
    <w:name w:val="公式编号"/>
    <w:basedOn w:val="a"/>
    <w:qFormat/>
    <w:rsid w:val="00BB5FBC"/>
    <w:pPr>
      <w:tabs>
        <w:tab w:val="center" w:pos="4536"/>
        <w:tab w:val="right" w:pos="10773"/>
      </w:tabs>
      <w:ind w:firstLineChars="0" w:firstLine="0"/>
      <w:jc w:val="center"/>
    </w:pPr>
  </w:style>
  <w:style w:type="character" w:customStyle="1" w:styleId="ac">
    <w:name w:val="页眉 字符"/>
    <w:basedOn w:val="a0"/>
    <w:link w:val="ab"/>
    <w:uiPriority w:val="99"/>
    <w:rsid w:val="00275F03"/>
    <w:rPr>
      <w:kern w:val="2"/>
      <w:sz w:val="18"/>
      <w:szCs w:val="18"/>
      <w:lang w:val="en-US"/>
    </w:rPr>
  </w:style>
  <w:style w:type="paragraph" w:customStyle="1" w:styleId="bibliographic">
    <w:name w:val="bibliographic"/>
    <w:basedOn w:val="a"/>
    <w:qFormat/>
    <w:rsid w:val="008460D1"/>
    <w:pPr>
      <w:widowControl/>
      <w:spacing w:line="240" w:lineRule="auto"/>
      <w:ind w:firstLineChars="0" w:firstLine="0"/>
      <w:jc w:val="left"/>
    </w:pPr>
    <w:rPr>
      <w:sz w:val="21"/>
    </w:rPr>
  </w:style>
  <w:style w:type="paragraph" w:customStyle="1" w:styleId="afc">
    <w:name w:val="表题"/>
    <w:basedOn w:val="a5"/>
    <w:qFormat/>
    <w:rsid w:val="005207EC"/>
    <w:pPr>
      <w:keepNext/>
      <w:ind w:firstLineChars="0" w:firstLine="0"/>
      <w:jc w:val="center"/>
    </w:pPr>
    <w:rPr>
      <w:rFonts w:ascii="Times New Roman" w:eastAsia="宋体" w:hAnsi="Times New Roman"/>
      <w:b/>
      <w:bCs/>
      <w:sz w:val="21"/>
      <w:szCs w:val="21"/>
    </w:rPr>
  </w:style>
  <w:style w:type="character" w:customStyle="1" w:styleId="50">
    <w:name w:val="标题 5 字符"/>
    <w:basedOn w:val="a0"/>
    <w:link w:val="5"/>
    <w:semiHidden/>
    <w:rsid w:val="00241B19"/>
    <w:rPr>
      <w:rFonts w:asciiTheme="majorHAnsi" w:eastAsiaTheme="majorEastAsia" w:hAnsiTheme="majorHAnsi" w:cstheme="majorBidi"/>
      <w:color w:val="2F5496" w:themeColor="accent1" w:themeShade="BF"/>
      <w:kern w:val="2"/>
      <w:sz w:val="24"/>
      <w:szCs w:val="24"/>
      <w:lang w:val="en-US"/>
    </w:rPr>
  </w:style>
  <w:style w:type="character" w:customStyle="1" w:styleId="60">
    <w:name w:val="标题 6 字符"/>
    <w:basedOn w:val="a0"/>
    <w:link w:val="6"/>
    <w:semiHidden/>
    <w:rsid w:val="00241B19"/>
    <w:rPr>
      <w:rFonts w:asciiTheme="majorHAnsi" w:eastAsiaTheme="majorEastAsia" w:hAnsiTheme="majorHAnsi" w:cstheme="majorBidi"/>
      <w:color w:val="1F3763" w:themeColor="accent1" w:themeShade="7F"/>
      <w:kern w:val="2"/>
      <w:sz w:val="24"/>
      <w:szCs w:val="24"/>
      <w:lang w:val="en-US"/>
    </w:rPr>
  </w:style>
  <w:style w:type="character" w:customStyle="1" w:styleId="70">
    <w:name w:val="标题 7 字符"/>
    <w:basedOn w:val="a0"/>
    <w:link w:val="7"/>
    <w:semiHidden/>
    <w:rsid w:val="00241B19"/>
    <w:rPr>
      <w:rFonts w:asciiTheme="majorHAnsi" w:eastAsiaTheme="majorEastAsia" w:hAnsiTheme="majorHAnsi" w:cstheme="majorBidi"/>
      <w:i/>
      <w:iCs/>
      <w:color w:val="1F3763" w:themeColor="accent1" w:themeShade="7F"/>
      <w:kern w:val="2"/>
      <w:sz w:val="24"/>
      <w:szCs w:val="24"/>
      <w:lang w:val="en-US"/>
    </w:rPr>
  </w:style>
  <w:style w:type="character" w:customStyle="1" w:styleId="80">
    <w:name w:val="标题 8 字符"/>
    <w:basedOn w:val="a0"/>
    <w:link w:val="8"/>
    <w:semiHidden/>
    <w:rsid w:val="00241B19"/>
    <w:rPr>
      <w:rFonts w:asciiTheme="majorHAnsi" w:eastAsiaTheme="majorEastAsia" w:hAnsiTheme="majorHAnsi" w:cstheme="majorBidi"/>
      <w:color w:val="272727" w:themeColor="text1" w:themeTint="D8"/>
      <w:kern w:val="2"/>
      <w:sz w:val="21"/>
      <w:szCs w:val="21"/>
      <w:lang w:val="en-US"/>
    </w:rPr>
  </w:style>
  <w:style w:type="character" w:customStyle="1" w:styleId="90">
    <w:name w:val="标题 9 字符"/>
    <w:basedOn w:val="a0"/>
    <w:link w:val="9"/>
    <w:semiHidden/>
    <w:rsid w:val="00241B19"/>
    <w:rPr>
      <w:rFonts w:asciiTheme="majorHAnsi" w:eastAsiaTheme="majorEastAsia" w:hAnsiTheme="majorHAnsi" w:cstheme="majorBidi"/>
      <w:i/>
      <w:iCs/>
      <w:color w:val="272727" w:themeColor="text1" w:themeTint="D8"/>
      <w:kern w:val="2"/>
      <w:sz w:val="21"/>
      <w:szCs w:val="21"/>
      <w:lang w:val="en-US"/>
    </w:rPr>
  </w:style>
  <w:style w:type="paragraph" w:customStyle="1" w:styleId="afd">
    <w:name w:val="图题"/>
    <w:basedOn w:val="a5"/>
    <w:qFormat/>
    <w:rsid w:val="00C33460"/>
    <w:pPr>
      <w:ind w:firstLineChars="0" w:firstLine="0"/>
      <w:jc w:val="center"/>
    </w:pPr>
    <w:rPr>
      <w:rFonts w:ascii="Times New Roman" w:eastAsia="宋体" w:hAnsi="Times New Roman"/>
      <w:b/>
      <w:bCs/>
      <w:sz w:val="21"/>
    </w:rPr>
  </w:style>
  <w:style w:type="paragraph" w:styleId="afe">
    <w:name w:val="table of figures"/>
    <w:basedOn w:val="a"/>
    <w:next w:val="a"/>
    <w:uiPriority w:val="99"/>
    <w:rsid w:val="00740B03"/>
    <w:pPr>
      <w:spacing w:after="160" w:line="312" w:lineRule="auto"/>
      <w:ind w:firstLineChars="0" w:firstLine="420"/>
    </w:pPr>
  </w:style>
  <w:style w:type="paragraph" w:customStyle="1" w:styleId="aff">
    <w:name w:val="表格内容"/>
    <w:basedOn w:val="a"/>
    <w:qFormat/>
    <w:rsid w:val="00D9038E"/>
    <w:pPr>
      <w:spacing w:line="240" w:lineRule="auto"/>
      <w:ind w:firstLineChars="0" w:firstLine="0"/>
      <w:jc w:val="center"/>
    </w:pPr>
    <w:rPr>
      <w:sz w:val="21"/>
      <w:szCs w:val="21"/>
      <w:lang/>
    </w:rPr>
  </w:style>
  <w:style w:type="paragraph" w:customStyle="1" w:styleId="aff0">
    <w:name w:val="参考文献"/>
    <w:basedOn w:val="af6"/>
    <w:qFormat/>
    <w:rsid w:val="00AA4CFA"/>
    <w:pPr>
      <w:spacing w:line="300" w:lineRule="exact"/>
      <w:ind w:left="420" w:firstLineChars="0" w:hanging="420"/>
    </w:pPr>
    <w:rPr>
      <w:sz w:val="21"/>
      <w:lang/>
    </w:rPr>
  </w:style>
  <w:style w:type="paragraph" w:styleId="aff1">
    <w:name w:val="Revision"/>
    <w:hidden/>
    <w:uiPriority w:val="71"/>
    <w:rsid w:val="00672039"/>
    <w:rPr>
      <w:kern w:val="2"/>
      <w:sz w:val="24"/>
      <w:szCs w:val="24"/>
      <w:lang w:val="en-US"/>
    </w:rPr>
  </w:style>
  <w:style w:type="paragraph" w:customStyle="1" w:styleId="mainbody">
    <w:name w:val="main body"/>
    <w:basedOn w:val="a"/>
    <w:qFormat/>
    <w:rsid w:val="00C4311E"/>
    <w:pPr>
      <w:widowControl/>
    </w:pPr>
    <w:rPr>
      <w:kern w:val="0"/>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4908">
      <w:bodyDiv w:val="1"/>
      <w:marLeft w:val="0"/>
      <w:marRight w:val="0"/>
      <w:marTop w:val="0"/>
      <w:marBottom w:val="0"/>
      <w:divBdr>
        <w:top w:val="none" w:sz="0" w:space="0" w:color="auto"/>
        <w:left w:val="none" w:sz="0" w:space="0" w:color="auto"/>
        <w:bottom w:val="none" w:sz="0" w:space="0" w:color="auto"/>
        <w:right w:val="none" w:sz="0" w:space="0" w:color="auto"/>
      </w:divBdr>
    </w:div>
    <w:div w:id="26224897">
      <w:bodyDiv w:val="1"/>
      <w:marLeft w:val="0"/>
      <w:marRight w:val="0"/>
      <w:marTop w:val="0"/>
      <w:marBottom w:val="0"/>
      <w:divBdr>
        <w:top w:val="none" w:sz="0" w:space="0" w:color="auto"/>
        <w:left w:val="none" w:sz="0" w:space="0" w:color="auto"/>
        <w:bottom w:val="none" w:sz="0" w:space="0" w:color="auto"/>
        <w:right w:val="none" w:sz="0" w:space="0" w:color="auto"/>
      </w:divBdr>
    </w:div>
    <w:div w:id="34743277">
      <w:bodyDiv w:val="1"/>
      <w:marLeft w:val="0"/>
      <w:marRight w:val="0"/>
      <w:marTop w:val="0"/>
      <w:marBottom w:val="0"/>
      <w:divBdr>
        <w:top w:val="none" w:sz="0" w:space="0" w:color="auto"/>
        <w:left w:val="none" w:sz="0" w:space="0" w:color="auto"/>
        <w:bottom w:val="none" w:sz="0" w:space="0" w:color="auto"/>
        <w:right w:val="none" w:sz="0" w:space="0" w:color="auto"/>
      </w:divBdr>
    </w:div>
    <w:div w:id="73823327">
      <w:bodyDiv w:val="1"/>
      <w:marLeft w:val="0"/>
      <w:marRight w:val="0"/>
      <w:marTop w:val="0"/>
      <w:marBottom w:val="0"/>
      <w:divBdr>
        <w:top w:val="none" w:sz="0" w:space="0" w:color="auto"/>
        <w:left w:val="none" w:sz="0" w:space="0" w:color="auto"/>
        <w:bottom w:val="none" w:sz="0" w:space="0" w:color="auto"/>
        <w:right w:val="none" w:sz="0" w:space="0" w:color="auto"/>
      </w:divBdr>
    </w:div>
    <w:div w:id="135226955">
      <w:bodyDiv w:val="1"/>
      <w:marLeft w:val="0"/>
      <w:marRight w:val="0"/>
      <w:marTop w:val="0"/>
      <w:marBottom w:val="0"/>
      <w:divBdr>
        <w:top w:val="none" w:sz="0" w:space="0" w:color="auto"/>
        <w:left w:val="none" w:sz="0" w:space="0" w:color="auto"/>
        <w:bottom w:val="none" w:sz="0" w:space="0" w:color="auto"/>
        <w:right w:val="none" w:sz="0" w:space="0" w:color="auto"/>
      </w:divBdr>
    </w:div>
    <w:div w:id="159395799">
      <w:bodyDiv w:val="1"/>
      <w:marLeft w:val="0"/>
      <w:marRight w:val="0"/>
      <w:marTop w:val="0"/>
      <w:marBottom w:val="0"/>
      <w:divBdr>
        <w:top w:val="none" w:sz="0" w:space="0" w:color="auto"/>
        <w:left w:val="none" w:sz="0" w:space="0" w:color="auto"/>
        <w:bottom w:val="none" w:sz="0" w:space="0" w:color="auto"/>
        <w:right w:val="none" w:sz="0" w:space="0" w:color="auto"/>
      </w:divBdr>
    </w:div>
    <w:div w:id="170919402">
      <w:bodyDiv w:val="1"/>
      <w:marLeft w:val="0"/>
      <w:marRight w:val="0"/>
      <w:marTop w:val="0"/>
      <w:marBottom w:val="0"/>
      <w:divBdr>
        <w:top w:val="none" w:sz="0" w:space="0" w:color="auto"/>
        <w:left w:val="none" w:sz="0" w:space="0" w:color="auto"/>
        <w:bottom w:val="none" w:sz="0" w:space="0" w:color="auto"/>
        <w:right w:val="none" w:sz="0" w:space="0" w:color="auto"/>
      </w:divBdr>
    </w:div>
    <w:div w:id="188834846">
      <w:bodyDiv w:val="1"/>
      <w:marLeft w:val="0"/>
      <w:marRight w:val="0"/>
      <w:marTop w:val="0"/>
      <w:marBottom w:val="0"/>
      <w:divBdr>
        <w:top w:val="none" w:sz="0" w:space="0" w:color="auto"/>
        <w:left w:val="none" w:sz="0" w:space="0" w:color="auto"/>
        <w:bottom w:val="none" w:sz="0" w:space="0" w:color="auto"/>
        <w:right w:val="none" w:sz="0" w:space="0" w:color="auto"/>
      </w:divBdr>
    </w:div>
    <w:div w:id="229000580">
      <w:bodyDiv w:val="1"/>
      <w:marLeft w:val="0"/>
      <w:marRight w:val="0"/>
      <w:marTop w:val="0"/>
      <w:marBottom w:val="0"/>
      <w:divBdr>
        <w:top w:val="none" w:sz="0" w:space="0" w:color="auto"/>
        <w:left w:val="none" w:sz="0" w:space="0" w:color="auto"/>
        <w:bottom w:val="none" w:sz="0" w:space="0" w:color="auto"/>
        <w:right w:val="none" w:sz="0" w:space="0" w:color="auto"/>
      </w:divBdr>
    </w:div>
    <w:div w:id="249895392">
      <w:bodyDiv w:val="1"/>
      <w:marLeft w:val="0"/>
      <w:marRight w:val="0"/>
      <w:marTop w:val="0"/>
      <w:marBottom w:val="0"/>
      <w:divBdr>
        <w:top w:val="none" w:sz="0" w:space="0" w:color="auto"/>
        <w:left w:val="none" w:sz="0" w:space="0" w:color="auto"/>
        <w:bottom w:val="none" w:sz="0" w:space="0" w:color="auto"/>
        <w:right w:val="none" w:sz="0" w:space="0" w:color="auto"/>
      </w:divBdr>
    </w:div>
    <w:div w:id="271404807">
      <w:bodyDiv w:val="1"/>
      <w:marLeft w:val="0"/>
      <w:marRight w:val="0"/>
      <w:marTop w:val="0"/>
      <w:marBottom w:val="0"/>
      <w:divBdr>
        <w:top w:val="none" w:sz="0" w:space="0" w:color="auto"/>
        <w:left w:val="none" w:sz="0" w:space="0" w:color="auto"/>
        <w:bottom w:val="none" w:sz="0" w:space="0" w:color="auto"/>
        <w:right w:val="none" w:sz="0" w:space="0" w:color="auto"/>
      </w:divBdr>
    </w:div>
    <w:div w:id="280259824">
      <w:bodyDiv w:val="1"/>
      <w:marLeft w:val="0"/>
      <w:marRight w:val="0"/>
      <w:marTop w:val="0"/>
      <w:marBottom w:val="0"/>
      <w:divBdr>
        <w:top w:val="none" w:sz="0" w:space="0" w:color="auto"/>
        <w:left w:val="none" w:sz="0" w:space="0" w:color="auto"/>
        <w:bottom w:val="none" w:sz="0" w:space="0" w:color="auto"/>
        <w:right w:val="none" w:sz="0" w:space="0" w:color="auto"/>
      </w:divBdr>
      <w:divsChild>
        <w:div w:id="2139373569">
          <w:marLeft w:val="0"/>
          <w:marRight w:val="0"/>
          <w:marTop w:val="0"/>
          <w:marBottom w:val="0"/>
          <w:divBdr>
            <w:top w:val="none" w:sz="0" w:space="0" w:color="auto"/>
            <w:left w:val="none" w:sz="0" w:space="0" w:color="auto"/>
            <w:bottom w:val="none" w:sz="0" w:space="0" w:color="auto"/>
            <w:right w:val="none" w:sz="0" w:space="0" w:color="auto"/>
          </w:divBdr>
          <w:divsChild>
            <w:div w:id="1011027272">
              <w:marLeft w:val="0"/>
              <w:marRight w:val="0"/>
              <w:marTop w:val="0"/>
              <w:marBottom w:val="0"/>
              <w:divBdr>
                <w:top w:val="none" w:sz="0" w:space="0" w:color="auto"/>
                <w:left w:val="none" w:sz="0" w:space="0" w:color="auto"/>
                <w:bottom w:val="none" w:sz="0" w:space="0" w:color="auto"/>
                <w:right w:val="none" w:sz="0" w:space="0" w:color="auto"/>
              </w:divBdr>
              <w:divsChild>
                <w:div w:id="6453578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97757900">
      <w:bodyDiv w:val="1"/>
      <w:marLeft w:val="0"/>
      <w:marRight w:val="0"/>
      <w:marTop w:val="0"/>
      <w:marBottom w:val="0"/>
      <w:divBdr>
        <w:top w:val="none" w:sz="0" w:space="0" w:color="auto"/>
        <w:left w:val="none" w:sz="0" w:space="0" w:color="auto"/>
        <w:bottom w:val="none" w:sz="0" w:space="0" w:color="auto"/>
        <w:right w:val="none" w:sz="0" w:space="0" w:color="auto"/>
      </w:divBdr>
      <w:divsChild>
        <w:div w:id="471288160">
          <w:marLeft w:val="0"/>
          <w:marRight w:val="0"/>
          <w:marTop w:val="0"/>
          <w:marBottom w:val="0"/>
          <w:divBdr>
            <w:top w:val="none" w:sz="0" w:space="0" w:color="auto"/>
            <w:left w:val="none" w:sz="0" w:space="0" w:color="auto"/>
            <w:bottom w:val="none" w:sz="0" w:space="0" w:color="auto"/>
            <w:right w:val="none" w:sz="0" w:space="0" w:color="auto"/>
          </w:divBdr>
          <w:divsChild>
            <w:div w:id="4309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6318">
      <w:bodyDiv w:val="1"/>
      <w:marLeft w:val="0"/>
      <w:marRight w:val="0"/>
      <w:marTop w:val="0"/>
      <w:marBottom w:val="0"/>
      <w:divBdr>
        <w:top w:val="none" w:sz="0" w:space="0" w:color="auto"/>
        <w:left w:val="none" w:sz="0" w:space="0" w:color="auto"/>
        <w:bottom w:val="none" w:sz="0" w:space="0" w:color="auto"/>
        <w:right w:val="none" w:sz="0" w:space="0" w:color="auto"/>
      </w:divBdr>
    </w:div>
    <w:div w:id="376127291">
      <w:bodyDiv w:val="1"/>
      <w:marLeft w:val="0"/>
      <w:marRight w:val="0"/>
      <w:marTop w:val="0"/>
      <w:marBottom w:val="0"/>
      <w:divBdr>
        <w:top w:val="none" w:sz="0" w:space="0" w:color="auto"/>
        <w:left w:val="none" w:sz="0" w:space="0" w:color="auto"/>
        <w:bottom w:val="none" w:sz="0" w:space="0" w:color="auto"/>
        <w:right w:val="none" w:sz="0" w:space="0" w:color="auto"/>
      </w:divBdr>
    </w:div>
    <w:div w:id="387268351">
      <w:bodyDiv w:val="1"/>
      <w:marLeft w:val="0"/>
      <w:marRight w:val="0"/>
      <w:marTop w:val="0"/>
      <w:marBottom w:val="0"/>
      <w:divBdr>
        <w:top w:val="none" w:sz="0" w:space="0" w:color="auto"/>
        <w:left w:val="none" w:sz="0" w:space="0" w:color="auto"/>
        <w:bottom w:val="none" w:sz="0" w:space="0" w:color="auto"/>
        <w:right w:val="none" w:sz="0" w:space="0" w:color="auto"/>
      </w:divBdr>
      <w:divsChild>
        <w:div w:id="412360527">
          <w:marLeft w:val="0"/>
          <w:marRight w:val="0"/>
          <w:marTop w:val="0"/>
          <w:marBottom w:val="0"/>
          <w:divBdr>
            <w:top w:val="none" w:sz="0" w:space="0" w:color="auto"/>
            <w:left w:val="none" w:sz="0" w:space="0" w:color="auto"/>
            <w:bottom w:val="none" w:sz="0" w:space="0" w:color="auto"/>
            <w:right w:val="none" w:sz="0" w:space="0" w:color="auto"/>
          </w:divBdr>
          <w:divsChild>
            <w:div w:id="1165776446">
              <w:marLeft w:val="75"/>
              <w:marRight w:val="75"/>
              <w:marTop w:val="150"/>
              <w:marBottom w:val="150"/>
              <w:divBdr>
                <w:top w:val="none" w:sz="0" w:space="0" w:color="auto"/>
                <w:left w:val="none" w:sz="0" w:space="0" w:color="auto"/>
                <w:bottom w:val="none" w:sz="0" w:space="0" w:color="auto"/>
                <w:right w:val="none" w:sz="0" w:space="0" w:color="auto"/>
              </w:divBdr>
            </w:div>
          </w:divsChild>
        </w:div>
        <w:div w:id="1136685191">
          <w:marLeft w:val="0"/>
          <w:marRight w:val="0"/>
          <w:marTop w:val="0"/>
          <w:marBottom w:val="0"/>
          <w:divBdr>
            <w:top w:val="none" w:sz="0" w:space="0" w:color="auto"/>
            <w:left w:val="none" w:sz="0" w:space="0" w:color="auto"/>
            <w:bottom w:val="none" w:sz="0" w:space="0" w:color="auto"/>
            <w:right w:val="none" w:sz="0" w:space="0" w:color="auto"/>
          </w:divBdr>
          <w:divsChild>
            <w:div w:id="912543504">
              <w:marLeft w:val="75"/>
              <w:marRight w:val="75"/>
              <w:marTop w:val="150"/>
              <w:marBottom w:val="150"/>
              <w:divBdr>
                <w:top w:val="none" w:sz="0" w:space="0" w:color="auto"/>
                <w:left w:val="none" w:sz="0" w:space="0" w:color="auto"/>
                <w:bottom w:val="none" w:sz="0" w:space="0" w:color="auto"/>
                <w:right w:val="none" w:sz="0" w:space="0" w:color="auto"/>
              </w:divBdr>
            </w:div>
          </w:divsChild>
        </w:div>
        <w:div w:id="76481887">
          <w:marLeft w:val="0"/>
          <w:marRight w:val="0"/>
          <w:marTop w:val="0"/>
          <w:marBottom w:val="0"/>
          <w:divBdr>
            <w:top w:val="none" w:sz="0" w:space="0" w:color="auto"/>
            <w:left w:val="none" w:sz="0" w:space="0" w:color="auto"/>
            <w:bottom w:val="none" w:sz="0" w:space="0" w:color="auto"/>
            <w:right w:val="none" w:sz="0" w:space="0" w:color="auto"/>
          </w:divBdr>
          <w:divsChild>
            <w:div w:id="142622464">
              <w:marLeft w:val="75"/>
              <w:marRight w:val="75"/>
              <w:marTop w:val="150"/>
              <w:marBottom w:val="150"/>
              <w:divBdr>
                <w:top w:val="none" w:sz="0" w:space="0" w:color="auto"/>
                <w:left w:val="none" w:sz="0" w:space="0" w:color="auto"/>
                <w:bottom w:val="none" w:sz="0" w:space="0" w:color="auto"/>
                <w:right w:val="none" w:sz="0" w:space="0" w:color="auto"/>
              </w:divBdr>
            </w:div>
          </w:divsChild>
        </w:div>
        <w:div w:id="1106845525">
          <w:marLeft w:val="0"/>
          <w:marRight w:val="0"/>
          <w:marTop w:val="0"/>
          <w:marBottom w:val="0"/>
          <w:divBdr>
            <w:top w:val="none" w:sz="0" w:space="0" w:color="auto"/>
            <w:left w:val="none" w:sz="0" w:space="0" w:color="auto"/>
            <w:bottom w:val="none" w:sz="0" w:space="0" w:color="auto"/>
            <w:right w:val="none" w:sz="0" w:space="0" w:color="auto"/>
          </w:divBdr>
          <w:divsChild>
            <w:div w:id="585958652">
              <w:marLeft w:val="75"/>
              <w:marRight w:val="75"/>
              <w:marTop w:val="150"/>
              <w:marBottom w:val="150"/>
              <w:divBdr>
                <w:top w:val="none" w:sz="0" w:space="0" w:color="auto"/>
                <w:left w:val="none" w:sz="0" w:space="0" w:color="auto"/>
                <w:bottom w:val="none" w:sz="0" w:space="0" w:color="auto"/>
                <w:right w:val="none" w:sz="0" w:space="0" w:color="auto"/>
              </w:divBdr>
            </w:div>
          </w:divsChild>
        </w:div>
        <w:div w:id="93088324">
          <w:marLeft w:val="0"/>
          <w:marRight w:val="0"/>
          <w:marTop w:val="0"/>
          <w:marBottom w:val="0"/>
          <w:divBdr>
            <w:top w:val="none" w:sz="0" w:space="0" w:color="auto"/>
            <w:left w:val="none" w:sz="0" w:space="0" w:color="auto"/>
            <w:bottom w:val="none" w:sz="0" w:space="0" w:color="auto"/>
            <w:right w:val="none" w:sz="0" w:space="0" w:color="auto"/>
          </w:divBdr>
          <w:divsChild>
            <w:div w:id="482115203">
              <w:marLeft w:val="75"/>
              <w:marRight w:val="75"/>
              <w:marTop w:val="150"/>
              <w:marBottom w:val="150"/>
              <w:divBdr>
                <w:top w:val="none" w:sz="0" w:space="0" w:color="auto"/>
                <w:left w:val="none" w:sz="0" w:space="0" w:color="auto"/>
                <w:bottom w:val="none" w:sz="0" w:space="0" w:color="auto"/>
                <w:right w:val="none" w:sz="0" w:space="0" w:color="auto"/>
              </w:divBdr>
            </w:div>
          </w:divsChild>
        </w:div>
        <w:div w:id="4750818">
          <w:marLeft w:val="0"/>
          <w:marRight w:val="0"/>
          <w:marTop w:val="0"/>
          <w:marBottom w:val="0"/>
          <w:divBdr>
            <w:top w:val="none" w:sz="0" w:space="0" w:color="auto"/>
            <w:left w:val="none" w:sz="0" w:space="0" w:color="auto"/>
            <w:bottom w:val="none" w:sz="0" w:space="0" w:color="auto"/>
            <w:right w:val="none" w:sz="0" w:space="0" w:color="auto"/>
          </w:divBdr>
          <w:divsChild>
            <w:div w:id="1592082616">
              <w:marLeft w:val="75"/>
              <w:marRight w:val="75"/>
              <w:marTop w:val="150"/>
              <w:marBottom w:val="150"/>
              <w:divBdr>
                <w:top w:val="none" w:sz="0" w:space="0" w:color="auto"/>
                <w:left w:val="none" w:sz="0" w:space="0" w:color="auto"/>
                <w:bottom w:val="none" w:sz="0" w:space="0" w:color="auto"/>
                <w:right w:val="none" w:sz="0" w:space="0" w:color="auto"/>
              </w:divBdr>
            </w:div>
          </w:divsChild>
        </w:div>
        <w:div w:id="1005791461">
          <w:marLeft w:val="0"/>
          <w:marRight w:val="0"/>
          <w:marTop w:val="0"/>
          <w:marBottom w:val="0"/>
          <w:divBdr>
            <w:top w:val="none" w:sz="0" w:space="0" w:color="auto"/>
            <w:left w:val="none" w:sz="0" w:space="0" w:color="auto"/>
            <w:bottom w:val="none" w:sz="0" w:space="0" w:color="auto"/>
            <w:right w:val="none" w:sz="0" w:space="0" w:color="auto"/>
          </w:divBdr>
          <w:divsChild>
            <w:div w:id="2044138078">
              <w:marLeft w:val="75"/>
              <w:marRight w:val="75"/>
              <w:marTop w:val="150"/>
              <w:marBottom w:val="150"/>
              <w:divBdr>
                <w:top w:val="none" w:sz="0" w:space="0" w:color="auto"/>
                <w:left w:val="none" w:sz="0" w:space="0" w:color="auto"/>
                <w:bottom w:val="none" w:sz="0" w:space="0" w:color="auto"/>
                <w:right w:val="none" w:sz="0" w:space="0" w:color="auto"/>
              </w:divBdr>
            </w:div>
          </w:divsChild>
        </w:div>
        <w:div w:id="1173105577">
          <w:marLeft w:val="0"/>
          <w:marRight w:val="0"/>
          <w:marTop w:val="0"/>
          <w:marBottom w:val="0"/>
          <w:divBdr>
            <w:top w:val="none" w:sz="0" w:space="0" w:color="auto"/>
            <w:left w:val="none" w:sz="0" w:space="0" w:color="auto"/>
            <w:bottom w:val="none" w:sz="0" w:space="0" w:color="auto"/>
            <w:right w:val="none" w:sz="0" w:space="0" w:color="auto"/>
          </w:divBdr>
          <w:divsChild>
            <w:div w:id="1697148654">
              <w:marLeft w:val="75"/>
              <w:marRight w:val="75"/>
              <w:marTop w:val="150"/>
              <w:marBottom w:val="150"/>
              <w:divBdr>
                <w:top w:val="none" w:sz="0" w:space="0" w:color="auto"/>
                <w:left w:val="none" w:sz="0" w:space="0" w:color="auto"/>
                <w:bottom w:val="none" w:sz="0" w:space="0" w:color="auto"/>
                <w:right w:val="none" w:sz="0" w:space="0" w:color="auto"/>
              </w:divBdr>
            </w:div>
          </w:divsChild>
        </w:div>
        <w:div w:id="35084401">
          <w:marLeft w:val="0"/>
          <w:marRight w:val="0"/>
          <w:marTop w:val="0"/>
          <w:marBottom w:val="0"/>
          <w:divBdr>
            <w:top w:val="none" w:sz="0" w:space="0" w:color="auto"/>
            <w:left w:val="none" w:sz="0" w:space="0" w:color="auto"/>
            <w:bottom w:val="none" w:sz="0" w:space="0" w:color="auto"/>
            <w:right w:val="none" w:sz="0" w:space="0" w:color="auto"/>
          </w:divBdr>
          <w:divsChild>
            <w:div w:id="2090881687">
              <w:marLeft w:val="75"/>
              <w:marRight w:val="75"/>
              <w:marTop w:val="150"/>
              <w:marBottom w:val="150"/>
              <w:divBdr>
                <w:top w:val="none" w:sz="0" w:space="0" w:color="auto"/>
                <w:left w:val="none" w:sz="0" w:space="0" w:color="auto"/>
                <w:bottom w:val="none" w:sz="0" w:space="0" w:color="auto"/>
                <w:right w:val="none" w:sz="0" w:space="0" w:color="auto"/>
              </w:divBdr>
            </w:div>
          </w:divsChild>
        </w:div>
        <w:div w:id="1729843325">
          <w:marLeft w:val="0"/>
          <w:marRight w:val="0"/>
          <w:marTop w:val="0"/>
          <w:marBottom w:val="0"/>
          <w:divBdr>
            <w:top w:val="none" w:sz="0" w:space="0" w:color="auto"/>
            <w:left w:val="none" w:sz="0" w:space="0" w:color="auto"/>
            <w:bottom w:val="none" w:sz="0" w:space="0" w:color="auto"/>
            <w:right w:val="none" w:sz="0" w:space="0" w:color="auto"/>
          </w:divBdr>
          <w:divsChild>
            <w:div w:id="127825637">
              <w:marLeft w:val="75"/>
              <w:marRight w:val="75"/>
              <w:marTop w:val="150"/>
              <w:marBottom w:val="150"/>
              <w:divBdr>
                <w:top w:val="none" w:sz="0" w:space="0" w:color="auto"/>
                <w:left w:val="none" w:sz="0" w:space="0" w:color="auto"/>
                <w:bottom w:val="none" w:sz="0" w:space="0" w:color="auto"/>
                <w:right w:val="none" w:sz="0" w:space="0" w:color="auto"/>
              </w:divBdr>
            </w:div>
          </w:divsChild>
        </w:div>
        <w:div w:id="1494179824">
          <w:marLeft w:val="0"/>
          <w:marRight w:val="0"/>
          <w:marTop w:val="0"/>
          <w:marBottom w:val="0"/>
          <w:divBdr>
            <w:top w:val="none" w:sz="0" w:space="0" w:color="auto"/>
            <w:left w:val="none" w:sz="0" w:space="0" w:color="auto"/>
            <w:bottom w:val="none" w:sz="0" w:space="0" w:color="auto"/>
            <w:right w:val="none" w:sz="0" w:space="0" w:color="auto"/>
          </w:divBdr>
          <w:divsChild>
            <w:div w:id="1745565055">
              <w:marLeft w:val="75"/>
              <w:marRight w:val="75"/>
              <w:marTop w:val="150"/>
              <w:marBottom w:val="150"/>
              <w:divBdr>
                <w:top w:val="none" w:sz="0" w:space="0" w:color="auto"/>
                <w:left w:val="none" w:sz="0" w:space="0" w:color="auto"/>
                <w:bottom w:val="none" w:sz="0" w:space="0" w:color="auto"/>
                <w:right w:val="none" w:sz="0" w:space="0" w:color="auto"/>
              </w:divBdr>
            </w:div>
          </w:divsChild>
        </w:div>
        <w:div w:id="1588533638">
          <w:marLeft w:val="0"/>
          <w:marRight w:val="0"/>
          <w:marTop w:val="0"/>
          <w:marBottom w:val="0"/>
          <w:divBdr>
            <w:top w:val="none" w:sz="0" w:space="0" w:color="auto"/>
            <w:left w:val="none" w:sz="0" w:space="0" w:color="auto"/>
            <w:bottom w:val="none" w:sz="0" w:space="0" w:color="auto"/>
            <w:right w:val="none" w:sz="0" w:space="0" w:color="auto"/>
          </w:divBdr>
          <w:divsChild>
            <w:div w:id="786972709">
              <w:marLeft w:val="75"/>
              <w:marRight w:val="75"/>
              <w:marTop w:val="150"/>
              <w:marBottom w:val="150"/>
              <w:divBdr>
                <w:top w:val="none" w:sz="0" w:space="0" w:color="auto"/>
                <w:left w:val="none" w:sz="0" w:space="0" w:color="auto"/>
                <w:bottom w:val="none" w:sz="0" w:space="0" w:color="auto"/>
                <w:right w:val="none" w:sz="0" w:space="0" w:color="auto"/>
              </w:divBdr>
            </w:div>
          </w:divsChild>
        </w:div>
        <w:div w:id="694893298">
          <w:marLeft w:val="0"/>
          <w:marRight w:val="0"/>
          <w:marTop w:val="0"/>
          <w:marBottom w:val="0"/>
          <w:divBdr>
            <w:top w:val="none" w:sz="0" w:space="0" w:color="auto"/>
            <w:left w:val="none" w:sz="0" w:space="0" w:color="auto"/>
            <w:bottom w:val="none" w:sz="0" w:space="0" w:color="auto"/>
            <w:right w:val="none" w:sz="0" w:space="0" w:color="auto"/>
          </w:divBdr>
          <w:divsChild>
            <w:div w:id="1064523196">
              <w:marLeft w:val="75"/>
              <w:marRight w:val="75"/>
              <w:marTop w:val="150"/>
              <w:marBottom w:val="150"/>
              <w:divBdr>
                <w:top w:val="none" w:sz="0" w:space="0" w:color="auto"/>
                <w:left w:val="none" w:sz="0" w:space="0" w:color="auto"/>
                <w:bottom w:val="none" w:sz="0" w:space="0" w:color="auto"/>
                <w:right w:val="none" w:sz="0" w:space="0" w:color="auto"/>
              </w:divBdr>
            </w:div>
          </w:divsChild>
        </w:div>
        <w:div w:id="759375422">
          <w:marLeft w:val="0"/>
          <w:marRight w:val="0"/>
          <w:marTop w:val="0"/>
          <w:marBottom w:val="0"/>
          <w:divBdr>
            <w:top w:val="none" w:sz="0" w:space="0" w:color="auto"/>
            <w:left w:val="none" w:sz="0" w:space="0" w:color="auto"/>
            <w:bottom w:val="none" w:sz="0" w:space="0" w:color="auto"/>
            <w:right w:val="none" w:sz="0" w:space="0" w:color="auto"/>
          </w:divBdr>
          <w:divsChild>
            <w:div w:id="2097559030">
              <w:marLeft w:val="75"/>
              <w:marRight w:val="75"/>
              <w:marTop w:val="150"/>
              <w:marBottom w:val="150"/>
              <w:divBdr>
                <w:top w:val="none" w:sz="0" w:space="0" w:color="auto"/>
                <w:left w:val="none" w:sz="0" w:space="0" w:color="auto"/>
                <w:bottom w:val="none" w:sz="0" w:space="0" w:color="auto"/>
                <w:right w:val="none" w:sz="0" w:space="0" w:color="auto"/>
              </w:divBdr>
            </w:div>
          </w:divsChild>
        </w:div>
        <w:div w:id="1904750544">
          <w:marLeft w:val="0"/>
          <w:marRight w:val="0"/>
          <w:marTop w:val="0"/>
          <w:marBottom w:val="0"/>
          <w:divBdr>
            <w:top w:val="none" w:sz="0" w:space="0" w:color="auto"/>
            <w:left w:val="none" w:sz="0" w:space="0" w:color="auto"/>
            <w:bottom w:val="none" w:sz="0" w:space="0" w:color="auto"/>
            <w:right w:val="none" w:sz="0" w:space="0" w:color="auto"/>
          </w:divBdr>
          <w:divsChild>
            <w:div w:id="458112975">
              <w:marLeft w:val="75"/>
              <w:marRight w:val="75"/>
              <w:marTop w:val="150"/>
              <w:marBottom w:val="150"/>
              <w:divBdr>
                <w:top w:val="none" w:sz="0" w:space="0" w:color="auto"/>
                <w:left w:val="none" w:sz="0" w:space="0" w:color="auto"/>
                <w:bottom w:val="none" w:sz="0" w:space="0" w:color="auto"/>
                <w:right w:val="none" w:sz="0" w:space="0" w:color="auto"/>
              </w:divBdr>
            </w:div>
          </w:divsChild>
        </w:div>
        <w:div w:id="1962884156">
          <w:marLeft w:val="0"/>
          <w:marRight w:val="0"/>
          <w:marTop w:val="0"/>
          <w:marBottom w:val="0"/>
          <w:divBdr>
            <w:top w:val="none" w:sz="0" w:space="0" w:color="auto"/>
            <w:left w:val="none" w:sz="0" w:space="0" w:color="auto"/>
            <w:bottom w:val="none" w:sz="0" w:space="0" w:color="auto"/>
            <w:right w:val="none" w:sz="0" w:space="0" w:color="auto"/>
          </w:divBdr>
          <w:divsChild>
            <w:div w:id="1343818606">
              <w:marLeft w:val="75"/>
              <w:marRight w:val="75"/>
              <w:marTop w:val="150"/>
              <w:marBottom w:val="150"/>
              <w:divBdr>
                <w:top w:val="none" w:sz="0" w:space="0" w:color="auto"/>
                <w:left w:val="none" w:sz="0" w:space="0" w:color="auto"/>
                <w:bottom w:val="none" w:sz="0" w:space="0" w:color="auto"/>
                <w:right w:val="none" w:sz="0" w:space="0" w:color="auto"/>
              </w:divBdr>
            </w:div>
          </w:divsChild>
        </w:div>
        <w:div w:id="1254515544">
          <w:marLeft w:val="0"/>
          <w:marRight w:val="0"/>
          <w:marTop w:val="0"/>
          <w:marBottom w:val="0"/>
          <w:divBdr>
            <w:top w:val="none" w:sz="0" w:space="0" w:color="auto"/>
            <w:left w:val="none" w:sz="0" w:space="0" w:color="auto"/>
            <w:bottom w:val="none" w:sz="0" w:space="0" w:color="auto"/>
            <w:right w:val="none" w:sz="0" w:space="0" w:color="auto"/>
          </w:divBdr>
          <w:divsChild>
            <w:div w:id="1564025537">
              <w:marLeft w:val="75"/>
              <w:marRight w:val="75"/>
              <w:marTop w:val="150"/>
              <w:marBottom w:val="150"/>
              <w:divBdr>
                <w:top w:val="none" w:sz="0" w:space="0" w:color="auto"/>
                <w:left w:val="none" w:sz="0" w:space="0" w:color="auto"/>
                <w:bottom w:val="none" w:sz="0" w:space="0" w:color="auto"/>
                <w:right w:val="none" w:sz="0" w:space="0" w:color="auto"/>
              </w:divBdr>
            </w:div>
          </w:divsChild>
        </w:div>
        <w:div w:id="761031979">
          <w:marLeft w:val="0"/>
          <w:marRight w:val="0"/>
          <w:marTop w:val="0"/>
          <w:marBottom w:val="0"/>
          <w:divBdr>
            <w:top w:val="none" w:sz="0" w:space="0" w:color="auto"/>
            <w:left w:val="none" w:sz="0" w:space="0" w:color="auto"/>
            <w:bottom w:val="none" w:sz="0" w:space="0" w:color="auto"/>
            <w:right w:val="none" w:sz="0" w:space="0" w:color="auto"/>
          </w:divBdr>
          <w:divsChild>
            <w:div w:id="1199120591">
              <w:marLeft w:val="75"/>
              <w:marRight w:val="75"/>
              <w:marTop w:val="150"/>
              <w:marBottom w:val="150"/>
              <w:divBdr>
                <w:top w:val="none" w:sz="0" w:space="0" w:color="auto"/>
                <w:left w:val="none" w:sz="0" w:space="0" w:color="auto"/>
                <w:bottom w:val="none" w:sz="0" w:space="0" w:color="auto"/>
                <w:right w:val="none" w:sz="0" w:space="0" w:color="auto"/>
              </w:divBdr>
            </w:div>
          </w:divsChild>
        </w:div>
        <w:div w:id="1206022905">
          <w:marLeft w:val="0"/>
          <w:marRight w:val="0"/>
          <w:marTop w:val="0"/>
          <w:marBottom w:val="0"/>
          <w:divBdr>
            <w:top w:val="none" w:sz="0" w:space="0" w:color="auto"/>
            <w:left w:val="none" w:sz="0" w:space="0" w:color="auto"/>
            <w:bottom w:val="none" w:sz="0" w:space="0" w:color="auto"/>
            <w:right w:val="none" w:sz="0" w:space="0" w:color="auto"/>
          </w:divBdr>
          <w:divsChild>
            <w:div w:id="1037659939">
              <w:marLeft w:val="75"/>
              <w:marRight w:val="75"/>
              <w:marTop w:val="150"/>
              <w:marBottom w:val="150"/>
              <w:divBdr>
                <w:top w:val="none" w:sz="0" w:space="0" w:color="auto"/>
                <w:left w:val="none" w:sz="0" w:space="0" w:color="auto"/>
                <w:bottom w:val="none" w:sz="0" w:space="0" w:color="auto"/>
                <w:right w:val="none" w:sz="0" w:space="0" w:color="auto"/>
              </w:divBdr>
            </w:div>
          </w:divsChild>
        </w:div>
        <w:div w:id="1518304062">
          <w:marLeft w:val="0"/>
          <w:marRight w:val="0"/>
          <w:marTop w:val="0"/>
          <w:marBottom w:val="0"/>
          <w:divBdr>
            <w:top w:val="none" w:sz="0" w:space="0" w:color="auto"/>
            <w:left w:val="none" w:sz="0" w:space="0" w:color="auto"/>
            <w:bottom w:val="none" w:sz="0" w:space="0" w:color="auto"/>
            <w:right w:val="none" w:sz="0" w:space="0" w:color="auto"/>
          </w:divBdr>
          <w:divsChild>
            <w:div w:id="1931621362">
              <w:marLeft w:val="75"/>
              <w:marRight w:val="75"/>
              <w:marTop w:val="150"/>
              <w:marBottom w:val="150"/>
              <w:divBdr>
                <w:top w:val="none" w:sz="0" w:space="0" w:color="auto"/>
                <w:left w:val="none" w:sz="0" w:space="0" w:color="auto"/>
                <w:bottom w:val="none" w:sz="0" w:space="0" w:color="auto"/>
                <w:right w:val="none" w:sz="0" w:space="0" w:color="auto"/>
              </w:divBdr>
            </w:div>
          </w:divsChild>
        </w:div>
        <w:div w:id="1168836330">
          <w:marLeft w:val="0"/>
          <w:marRight w:val="0"/>
          <w:marTop w:val="0"/>
          <w:marBottom w:val="0"/>
          <w:divBdr>
            <w:top w:val="none" w:sz="0" w:space="0" w:color="auto"/>
            <w:left w:val="none" w:sz="0" w:space="0" w:color="auto"/>
            <w:bottom w:val="none" w:sz="0" w:space="0" w:color="auto"/>
            <w:right w:val="none" w:sz="0" w:space="0" w:color="auto"/>
          </w:divBdr>
          <w:divsChild>
            <w:div w:id="617374262">
              <w:marLeft w:val="75"/>
              <w:marRight w:val="75"/>
              <w:marTop w:val="150"/>
              <w:marBottom w:val="150"/>
              <w:divBdr>
                <w:top w:val="none" w:sz="0" w:space="0" w:color="auto"/>
                <w:left w:val="none" w:sz="0" w:space="0" w:color="auto"/>
                <w:bottom w:val="none" w:sz="0" w:space="0" w:color="auto"/>
                <w:right w:val="none" w:sz="0" w:space="0" w:color="auto"/>
              </w:divBdr>
            </w:div>
          </w:divsChild>
        </w:div>
        <w:div w:id="2012834978">
          <w:marLeft w:val="0"/>
          <w:marRight w:val="0"/>
          <w:marTop w:val="0"/>
          <w:marBottom w:val="0"/>
          <w:divBdr>
            <w:top w:val="none" w:sz="0" w:space="0" w:color="auto"/>
            <w:left w:val="none" w:sz="0" w:space="0" w:color="auto"/>
            <w:bottom w:val="none" w:sz="0" w:space="0" w:color="auto"/>
            <w:right w:val="none" w:sz="0" w:space="0" w:color="auto"/>
          </w:divBdr>
          <w:divsChild>
            <w:div w:id="1400595993">
              <w:marLeft w:val="75"/>
              <w:marRight w:val="75"/>
              <w:marTop w:val="150"/>
              <w:marBottom w:val="150"/>
              <w:divBdr>
                <w:top w:val="none" w:sz="0" w:space="0" w:color="auto"/>
                <w:left w:val="none" w:sz="0" w:space="0" w:color="auto"/>
                <w:bottom w:val="none" w:sz="0" w:space="0" w:color="auto"/>
                <w:right w:val="none" w:sz="0" w:space="0" w:color="auto"/>
              </w:divBdr>
            </w:div>
          </w:divsChild>
        </w:div>
        <w:div w:id="1016887803">
          <w:marLeft w:val="0"/>
          <w:marRight w:val="0"/>
          <w:marTop w:val="0"/>
          <w:marBottom w:val="0"/>
          <w:divBdr>
            <w:top w:val="none" w:sz="0" w:space="0" w:color="auto"/>
            <w:left w:val="none" w:sz="0" w:space="0" w:color="auto"/>
            <w:bottom w:val="none" w:sz="0" w:space="0" w:color="auto"/>
            <w:right w:val="none" w:sz="0" w:space="0" w:color="auto"/>
          </w:divBdr>
          <w:divsChild>
            <w:div w:id="451369021">
              <w:marLeft w:val="75"/>
              <w:marRight w:val="75"/>
              <w:marTop w:val="150"/>
              <w:marBottom w:val="150"/>
              <w:divBdr>
                <w:top w:val="none" w:sz="0" w:space="0" w:color="auto"/>
                <w:left w:val="none" w:sz="0" w:space="0" w:color="auto"/>
                <w:bottom w:val="none" w:sz="0" w:space="0" w:color="auto"/>
                <w:right w:val="none" w:sz="0" w:space="0" w:color="auto"/>
              </w:divBdr>
            </w:div>
          </w:divsChild>
        </w:div>
        <w:div w:id="1610426414">
          <w:marLeft w:val="0"/>
          <w:marRight w:val="0"/>
          <w:marTop w:val="0"/>
          <w:marBottom w:val="0"/>
          <w:divBdr>
            <w:top w:val="none" w:sz="0" w:space="0" w:color="auto"/>
            <w:left w:val="none" w:sz="0" w:space="0" w:color="auto"/>
            <w:bottom w:val="none" w:sz="0" w:space="0" w:color="auto"/>
            <w:right w:val="none" w:sz="0" w:space="0" w:color="auto"/>
          </w:divBdr>
          <w:divsChild>
            <w:div w:id="856193345">
              <w:marLeft w:val="75"/>
              <w:marRight w:val="75"/>
              <w:marTop w:val="150"/>
              <w:marBottom w:val="150"/>
              <w:divBdr>
                <w:top w:val="none" w:sz="0" w:space="0" w:color="auto"/>
                <w:left w:val="none" w:sz="0" w:space="0" w:color="auto"/>
                <w:bottom w:val="none" w:sz="0" w:space="0" w:color="auto"/>
                <w:right w:val="none" w:sz="0" w:space="0" w:color="auto"/>
              </w:divBdr>
            </w:div>
          </w:divsChild>
        </w:div>
        <w:div w:id="864634457">
          <w:marLeft w:val="0"/>
          <w:marRight w:val="0"/>
          <w:marTop w:val="0"/>
          <w:marBottom w:val="0"/>
          <w:divBdr>
            <w:top w:val="none" w:sz="0" w:space="0" w:color="auto"/>
            <w:left w:val="none" w:sz="0" w:space="0" w:color="auto"/>
            <w:bottom w:val="none" w:sz="0" w:space="0" w:color="auto"/>
            <w:right w:val="none" w:sz="0" w:space="0" w:color="auto"/>
          </w:divBdr>
          <w:divsChild>
            <w:div w:id="223418424">
              <w:marLeft w:val="75"/>
              <w:marRight w:val="75"/>
              <w:marTop w:val="150"/>
              <w:marBottom w:val="150"/>
              <w:divBdr>
                <w:top w:val="none" w:sz="0" w:space="0" w:color="auto"/>
                <w:left w:val="none" w:sz="0" w:space="0" w:color="auto"/>
                <w:bottom w:val="none" w:sz="0" w:space="0" w:color="auto"/>
                <w:right w:val="none" w:sz="0" w:space="0" w:color="auto"/>
              </w:divBdr>
            </w:div>
          </w:divsChild>
        </w:div>
        <w:div w:id="36858619">
          <w:marLeft w:val="0"/>
          <w:marRight w:val="0"/>
          <w:marTop w:val="0"/>
          <w:marBottom w:val="0"/>
          <w:divBdr>
            <w:top w:val="none" w:sz="0" w:space="0" w:color="auto"/>
            <w:left w:val="none" w:sz="0" w:space="0" w:color="auto"/>
            <w:bottom w:val="none" w:sz="0" w:space="0" w:color="auto"/>
            <w:right w:val="none" w:sz="0" w:space="0" w:color="auto"/>
          </w:divBdr>
          <w:divsChild>
            <w:div w:id="1914050341">
              <w:marLeft w:val="75"/>
              <w:marRight w:val="75"/>
              <w:marTop w:val="150"/>
              <w:marBottom w:val="150"/>
              <w:divBdr>
                <w:top w:val="none" w:sz="0" w:space="0" w:color="auto"/>
                <w:left w:val="none" w:sz="0" w:space="0" w:color="auto"/>
                <w:bottom w:val="none" w:sz="0" w:space="0" w:color="auto"/>
                <w:right w:val="none" w:sz="0" w:space="0" w:color="auto"/>
              </w:divBdr>
            </w:div>
          </w:divsChild>
        </w:div>
        <w:div w:id="1726953351">
          <w:marLeft w:val="0"/>
          <w:marRight w:val="0"/>
          <w:marTop w:val="0"/>
          <w:marBottom w:val="0"/>
          <w:divBdr>
            <w:top w:val="none" w:sz="0" w:space="0" w:color="auto"/>
            <w:left w:val="none" w:sz="0" w:space="0" w:color="auto"/>
            <w:bottom w:val="none" w:sz="0" w:space="0" w:color="auto"/>
            <w:right w:val="none" w:sz="0" w:space="0" w:color="auto"/>
          </w:divBdr>
          <w:divsChild>
            <w:div w:id="1050617861">
              <w:marLeft w:val="75"/>
              <w:marRight w:val="75"/>
              <w:marTop w:val="150"/>
              <w:marBottom w:val="150"/>
              <w:divBdr>
                <w:top w:val="none" w:sz="0" w:space="0" w:color="auto"/>
                <w:left w:val="none" w:sz="0" w:space="0" w:color="auto"/>
                <w:bottom w:val="none" w:sz="0" w:space="0" w:color="auto"/>
                <w:right w:val="none" w:sz="0" w:space="0" w:color="auto"/>
              </w:divBdr>
            </w:div>
          </w:divsChild>
        </w:div>
        <w:div w:id="1845896895">
          <w:marLeft w:val="0"/>
          <w:marRight w:val="0"/>
          <w:marTop w:val="0"/>
          <w:marBottom w:val="0"/>
          <w:divBdr>
            <w:top w:val="none" w:sz="0" w:space="0" w:color="auto"/>
            <w:left w:val="none" w:sz="0" w:space="0" w:color="auto"/>
            <w:bottom w:val="none" w:sz="0" w:space="0" w:color="auto"/>
            <w:right w:val="none" w:sz="0" w:space="0" w:color="auto"/>
          </w:divBdr>
          <w:divsChild>
            <w:div w:id="1330213075">
              <w:marLeft w:val="75"/>
              <w:marRight w:val="75"/>
              <w:marTop w:val="150"/>
              <w:marBottom w:val="150"/>
              <w:divBdr>
                <w:top w:val="none" w:sz="0" w:space="0" w:color="auto"/>
                <w:left w:val="none" w:sz="0" w:space="0" w:color="auto"/>
                <w:bottom w:val="none" w:sz="0" w:space="0" w:color="auto"/>
                <w:right w:val="none" w:sz="0" w:space="0" w:color="auto"/>
              </w:divBdr>
            </w:div>
          </w:divsChild>
        </w:div>
        <w:div w:id="1966036625">
          <w:marLeft w:val="0"/>
          <w:marRight w:val="0"/>
          <w:marTop w:val="0"/>
          <w:marBottom w:val="0"/>
          <w:divBdr>
            <w:top w:val="none" w:sz="0" w:space="0" w:color="auto"/>
            <w:left w:val="none" w:sz="0" w:space="0" w:color="auto"/>
            <w:bottom w:val="none" w:sz="0" w:space="0" w:color="auto"/>
            <w:right w:val="none" w:sz="0" w:space="0" w:color="auto"/>
          </w:divBdr>
          <w:divsChild>
            <w:div w:id="76751153">
              <w:marLeft w:val="75"/>
              <w:marRight w:val="75"/>
              <w:marTop w:val="150"/>
              <w:marBottom w:val="150"/>
              <w:divBdr>
                <w:top w:val="none" w:sz="0" w:space="0" w:color="auto"/>
                <w:left w:val="none" w:sz="0" w:space="0" w:color="auto"/>
                <w:bottom w:val="none" w:sz="0" w:space="0" w:color="auto"/>
                <w:right w:val="none" w:sz="0" w:space="0" w:color="auto"/>
              </w:divBdr>
            </w:div>
          </w:divsChild>
        </w:div>
        <w:div w:id="1108236902">
          <w:marLeft w:val="0"/>
          <w:marRight w:val="0"/>
          <w:marTop w:val="0"/>
          <w:marBottom w:val="0"/>
          <w:divBdr>
            <w:top w:val="none" w:sz="0" w:space="0" w:color="auto"/>
            <w:left w:val="none" w:sz="0" w:space="0" w:color="auto"/>
            <w:bottom w:val="none" w:sz="0" w:space="0" w:color="auto"/>
            <w:right w:val="none" w:sz="0" w:space="0" w:color="auto"/>
          </w:divBdr>
          <w:divsChild>
            <w:div w:id="488517750">
              <w:marLeft w:val="75"/>
              <w:marRight w:val="75"/>
              <w:marTop w:val="150"/>
              <w:marBottom w:val="150"/>
              <w:divBdr>
                <w:top w:val="none" w:sz="0" w:space="0" w:color="auto"/>
                <w:left w:val="none" w:sz="0" w:space="0" w:color="auto"/>
                <w:bottom w:val="none" w:sz="0" w:space="0" w:color="auto"/>
                <w:right w:val="none" w:sz="0" w:space="0" w:color="auto"/>
              </w:divBdr>
            </w:div>
          </w:divsChild>
        </w:div>
        <w:div w:id="1142842908">
          <w:marLeft w:val="0"/>
          <w:marRight w:val="0"/>
          <w:marTop w:val="0"/>
          <w:marBottom w:val="0"/>
          <w:divBdr>
            <w:top w:val="none" w:sz="0" w:space="0" w:color="auto"/>
            <w:left w:val="none" w:sz="0" w:space="0" w:color="auto"/>
            <w:bottom w:val="none" w:sz="0" w:space="0" w:color="auto"/>
            <w:right w:val="none" w:sz="0" w:space="0" w:color="auto"/>
          </w:divBdr>
          <w:divsChild>
            <w:div w:id="771902017">
              <w:marLeft w:val="75"/>
              <w:marRight w:val="75"/>
              <w:marTop w:val="150"/>
              <w:marBottom w:val="150"/>
              <w:divBdr>
                <w:top w:val="none" w:sz="0" w:space="0" w:color="auto"/>
                <w:left w:val="none" w:sz="0" w:space="0" w:color="auto"/>
                <w:bottom w:val="none" w:sz="0" w:space="0" w:color="auto"/>
                <w:right w:val="none" w:sz="0" w:space="0" w:color="auto"/>
              </w:divBdr>
            </w:div>
          </w:divsChild>
        </w:div>
        <w:div w:id="2037730796">
          <w:marLeft w:val="0"/>
          <w:marRight w:val="0"/>
          <w:marTop w:val="0"/>
          <w:marBottom w:val="0"/>
          <w:divBdr>
            <w:top w:val="none" w:sz="0" w:space="0" w:color="auto"/>
            <w:left w:val="none" w:sz="0" w:space="0" w:color="auto"/>
            <w:bottom w:val="none" w:sz="0" w:space="0" w:color="auto"/>
            <w:right w:val="none" w:sz="0" w:space="0" w:color="auto"/>
          </w:divBdr>
          <w:divsChild>
            <w:div w:id="1766726030">
              <w:marLeft w:val="75"/>
              <w:marRight w:val="75"/>
              <w:marTop w:val="150"/>
              <w:marBottom w:val="150"/>
              <w:divBdr>
                <w:top w:val="none" w:sz="0" w:space="0" w:color="auto"/>
                <w:left w:val="none" w:sz="0" w:space="0" w:color="auto"/>
                <w:bottom w:val="none" w:sz="0" w:space="0" w:color="auto"/>
                <w:right w:val="none" w:sz="0" w:space="0" w:color="auto"/>
              </w:divBdr>
            </w:div>
          </w:divsChild>
        </w:div>
        <w:div w:id="193469523">
          <w:marLeft w:val="0"/>
          <w:marRight w:val="0"/>
          <w:marTop w:val="0"/>
          <w:marBottom w:val="0"/>
          <w:divBdr>
            <w:top w:val="none" w:sz="0" w:space="0" w:color="auto"/>
            <w:left w:val="none" w:sz="0" w:space="0" w:color="auto"/>
            <w:bottom w:val="none" w:sz="0" w:space="0" w:color="auto"/>
            <w:right w:val="none" w:sz="0" w:space="0" w:color="auto"/>
          </w:divBdr>
          <w:divsChild>
            <w:div w:id="2004164397">
              <w:marLeft w:val="75"/>
              <w:marRight w:val="75"/>
              <w:marTop w:val="150"/>
              <w:marBottom w:val="150"/>
              <w:divBdr>
                <w:top w:val="none" w:sz="0" w:space="0" w:color="auto"/>
                <w:left w:val="none" w:sz="0" w:space="0" w:color="auto"/>
                <w:bottom w:val="none" w:sz="0" w:space="0" w:color="auto"/>
                <w:right w:val="none" w:sz="0" w:space="0" w:color="auto"/>
              </w:divBdr>
            </w:div>
          </w:divsChild>
        </w:div>
        <w:div w:id="1196961099">
          <w:marLeft w:val="0"/>
          <w:marRight w:val="0"/>
          <w:marTop w:val="0"/>
          <w:marBottom w:val="0"/>
          <w:divBdr>
            <w:top w:val="none" w:sz="0" w:space="0" w:color="auto"/>
            <w:left w:val="none" w:sz="0" w:space="0" w:color="auto"/>
            <w:bottom w:val="none" w:sz="0" w:space="0" w:color="auto"/>
            <w:right w:val="none" w:sz="0" w:space="0" w:color="auto"/>
          </w:divBdr>
          <w:divsChild>
            <w:div w:id="592712460">
              <w:marLeft w:val="75"/>
              <w:marRight w:val="75"/>
              <w:marTop w:val="150"/>
              <w:marBottom w:val="150"/>
              <w:divBdr>
                <w:top w:val="none" w:sz="0" w:space="0" w:color="auto"/>
                <w:left w:val="none" w:sz="0" w:space="0" w:color="auto"/>
                <w:bottom w:val="none" w:sz="0" w:space="0" w:color="auto"/>
                <w:right w:val="none" w:sz="0" w:space="0" w:color="auto"/>
              </w:divBdr>
            </w:div>
          </w:divsChild>
        </w:div>
        <w:div w:id="859273804">
          <w:marLeft w:val="0"/>
          <w:marRight w:val="0"/>
          <w:marTop w:val="0"/>
          <w:marBottom w:val="0"/>
          <w:divBdr>
            <w:top w:val="none" w:sz="0" w:space="0" w:color="auto"/>
            <w:left w:val="none" w:sz="0" w:space="0" w:color="auto"/>
            <w:bottom w:val="none" w:sz="0" w:space="0" w:color="auto"/>
            <w:right w:val="none" w:sz="0" w:space="0" w:color="auto"/>
          </w:divBdr>
          <w:divsChild>
            <w:div w:id="757097457">
              <w:marLeft w:val="75"/>
              <w:marRight w:val="75"/>
              <w:marTop w:val="150"/>
              <w:marBottom w:val="150"/>
              <w:divBdr>
                <w:top w:val="none" w:sz="0" w:space="0" w:color="auto"/>
                <w:left w:val="none" w:sz="0" w:space="0" w:color="auto"/>
                <w:bottom w:val="none" w:sz="0" w:space="0" w:color="auto"/>
                <w:right w:val="none" w:sz="0" w:space="0" w:color="auto"/>
              </w:divBdr>
            </w:div>
          </w:divsChild>
        </w:div>
        <w:div w:id="261845150">
          <w:marLeft w:val="0"/>
          <w:marRight w:val="0"/>
          <w:marTop w:val="0"/>
          <w:marBottom w:val="0"/>
          <w:divBdr>
            <w:top w:val="none" w:sz="0" w:space="0" w:color="auto"/>
            <w:left w:val="none" w:sz="0" w:space="0" w:color="auto"/>
            <w:bottom w:val="none" w:sz="0" w:space="0" w:color="auto"/>
            <w:right w:val="none" w:sz="0" w:space="0" w:color="auto"/>
          </w:divBdr>
          <w:divsChild>
            <w:div w:id="1601258978">
              <w:marLeft w:val="75"/>
              <w:marRight w:val="75"/>
              <w:marTop w:val="150"/>
              <w:marBottom w:val="150"/>
              <w:divBdr>
                <w:top w:val="none" w:sz="0" w:space="0" w:color="auto"/>
                <w:left w:val="none" w:sz="0" w:space="0" w:color="auto"/>
                <w:bottom w:val="none" w:sz="0" w:space="0" w:color="auto"/>
                <w:right w:val="none" w:sz="0" w:space="0" w:color="auto"/>
              </w:divBdr>
            </w:div>
          </w:divsChild>
        </w:div>
        <w:div w:id="1992784184">
          <w:marLeft w:val="0"/>
          <w:marRight w:val="0"/>
          <w:marTop w:val="0"/>
          <w:marBottom w:val="0"/>
          <w:divBdr>
            <w:top w:val="none" w:sz="0" w:space="0" w:color="auto"/>
            <w:left w:val="none" w:sz="0" w:space="0" w:color="auto"/>
            <w:bottom w:val="none" w:sz="0" w:space="0" w:color="auto"/>
            <w:right w:val="none" w:sz="0" w:space="0" w:color="auto"/>
          </w:divBdr>
          <w:divsChild>
            <w:div w:id="315499345">
              <w:marLeft w:val="75"/>
              <w:marRight w:val="75"/>
              <w:marTop w:val="150"/>
              <w:marBottom w:val="150"/>
              <w:divBdr>
                <w:top w:val="none" w:sz="0" w:space="0" w:color="auto"/>
                <w:left w:val="none" w:sz="0" w:space="0" w:color="auto"/>
                <w:bottom w:val="none" w:sz="0" w:space="0" w:color="auto"/>
                <w:right w:val="none" w:sz="0" w:space="0" w:color="auto"/>
              </w:divBdr>
            </w:div>
          </w:divsChild>
        </w:div>
        <w:div w:id="133759586">
          <w:marLeft w:val="0"/>
          <w:marRight w:val="0"/>
          <w:marTop w:val="0"/>
          <w:marBottom w:val="0"/>
          <w:divBdr>
            <w:top w:val="none" w:sz="0" w:space="0" w:color="auto"/>
            <w:left w:val="none" w:sz="0" w:space="0" w:color="auto"/>
            <w:bottom w:val="none" w:sz="0" w:space="0" w:color="auto"/>
            <w:right w:val="none" w:sz="0" w:space="0" w:color="auto"/>
          </w:divBdr>
          <w:divsChild>
            <w:div w:id="73939475">
              <w:marLeft w:val="75"/>
              <w:marRight w:val="75"/>
              <w:marTop w:val="150"/>
              <w:marBottom w:val="150"/>
              <w:divBdr>
                <w:top w:val="none" w:sz="0" w:space="0" w:color="auto"/>
                <w:left w:val="none" w:sz="0" w:space="0" w:color="auto"/>
                <w:bottom w:val="none" w:sz="0" w:space="0" w:color="auto"/>
                <w:right w:val="none" w:sz="0" w:space="0" w:color="auto"/>
              </w:divBdr>
            </w:div>
          </w:divsChild>
        </w:div>
        <w:div w:id="797144260">
          <w:marLeft w:val="0"/>
          <w:marRight w:val="0"/>
          <w:marTop w:val="0"/>
          <w:marBottom w:val="0"/>
          <w:divBdr>
            <w:top w:val="none" w:sz="0" w:space="0" w:color="auto"/>
            <w:left w:val="none" w:sz="0" w:space="0" w:color="auto"/>
            <w:bottom w:val="none" w:sz="0" w:space="0" w:color="auto"/>
            <w:right w:val="none" w:sz="0" w:space="0" w:color="auto"/>
          </w:divBdr>
          <w:divsChild>
            <w:div w:id="1655336141">
              <w:marLeft w:val="75"/>
              <w:marRight w:val="75"/>
              <w:marTop w:val="150"/>
              <w:marBottom w:val="150"/>
              <w:divBdr>
                <w:top w:val="none" w:sz="0" w:space="0" w:color="auto"/>
                <w:left w:val="none" w:sz="0" w:space="0" w:color="auto"/>
                <w:bottom w:val="none" w:sz="0" w:space="0" w:color="auto"/>
                <w:right w:val="none" w:sz="0" w:space="0" w:color="auto"/>
              </w:divBdr>
            </w:div>
          </w:divsChild>
        </w:div>
        <w:div w:id="1929801224">
          <w:marLeft w:val="0"/>
          <w:marRight w:val="0"/>
          <w:marTop w:val="0"/>
          <w:marBottom w:val="0"/>
          <w:divBdr>
            <w:top w:val="none" w:sz="0" w:space="0" w:color="auto"/>
            <w:left w:val="none" w:sz="0" w:space="0" w:color="auto"/>
            <w:bottom w:val="none" w:sz="0" w:space="0" w:color="auto"/>
            <w:right w:val="none" w:sz="0" w:space="0" w:color="auto"/>
          </w:divBdr>
          <w:divsChild>
            <w:div w:id="679478048">
              <w:marLeft w:val="75"/>
              <w:marRight w:val="75"/>
              <w:marTop w:val="150"/>
              <w:marBottom w:val="150"/>
              <w:divBdr>
                <w:top w:val="none" w:sz="0" w:space="0" w:color="auto"/>
                <w:left w:val="none" w:sz="0" w:space="0" w:color="auto"/>
                <w:bottom w:val="none" w:sz="0" w:space="0" w:color="auto"/>
                <w:right w:val="none" w:sz="0" w:space="0" w:color="auto"/>
              </w:divBdr>
            </w:div>
          </w:divsChild>
        </w:div>
        <w:div w:id="94404352">
          <w:marLeft w:val="0"/>
          <w:marRight w:val="0"/>
          <w:marTop w:val="0"/>
          <w:marBottom w:val="0"/>
          <w:divBdr>
            <w:top w:val="none" w:sz="0" w:space="0" w:color="auto"/>
            <w:left w:val="none" w:sz="0" w:space="0" w:color="auto"/>
            <w:bottom w:val="none" w:sz="0" w:space="0" w:color="auto"/>
            <w:right w:val="none" w:sz="0" w:space="0" w:color="auto"/>
          </w:divBdr>
          <w:divsChild>
            <w:div w:id="1671905732">
              <w:marLeft w:val="75"/>
              <w:marRight w:val="75"/>
              <w:marTop w:val="150"/>
              <w:marBottom w:val="150"/>
              <w:divBdr>
                <w:top w:val="none" w:sz="0" w:space="0" w:color="auto"/>
                <w:left w:val="none" w:sz="0" w:space="0" w:color="auto"/>
                <w:bottom w:val="none" w:sz="0" w:space="0" w:color="auto"/>
                <w:right w:val="none" w:sz="0" w:space="0" w:color="auto"/>
              </w:divBdr>
            </w:div>
          </w:divsChild>
        </w:div>
        <w:div w:id="498663950">
          <w:marLeft w:val="0"/>
          <w:marRight w:val="0"/>
          <w:marTop w:val="0"/>
          <w:marBottom w:val="0"/>
          <w:divBdr>
            <w:top w:val="none" w:sz="0" w:space="0" w:color="auto"/>
            <w:left w:val="none" w:sz="0" w:space="0" w:color="auto"/>
            <w:bottom w:val="none" w:sz="0" w:space="0" w:color="auto"/>
            <w:right w:val="none" w:sz="0" w:space="0" w:color="auto"/>
          </w:divBdr>
          <w:divsChild>
            <w:div w:id="1387140208">
              <w:marLeft w:val="75"/>
              <w:marRight w:val="75"/>
              <w:marTop w:val="150"/>
              <w:marBottom w:val="150"/>
              <w:divBdr>
                <w:top w:val="none" w:sz="0" w:space="0" w:color="auto"/>
                <w:left w:val="none" w:sz="0" w:space="0" w:color="auto"/>
                <w:bottom w:val="none" w:sz="0" w:space="0" w:color="auto"/>
                <w:right w:val="none" w:sz="0" w:space="0" w:color="auto"/>
              </w:divBdr>
            </w:div>
          </w:divsChild>
        </w:div>
        <w:div w:id="2115250510">
          <w:marLeft w:val="0"/>
          <w:marRight w:val="0"/>
          <w:marTop w:val="0"/>
          <w:marBottom w:val="0"/>
          <w:divBdr>
            <w:top w:val="none" w:sz="0" w:space="0" w:color="auto"/>
            <w:left w:val="none" w:sz="0" w:space="0" w:color="auto"/>
            <w:bottom w:val="none" w:sz="0" w:space="0" w:color="auto"/>
            <w:right w:val="none" w:sz="0" w:space="0" w:color="auto"/>
          </w:divBdr>
          <w:divsChild>
            <w:div w:id="1548100303">
              <w:marLeft w:val="75"/>
              <w:marRight w:val="75"/>
              <w:marTop w:val="150"/>
              <w:marBottom w:val="150"/>
              <w:divBdr>
                <w:top w:val="none" w:sz="0" w:space="0" w:color="auto"/>
                <w:left w:val="none" w:sz="0" w:space="0" w:color="auto"/>
                <w:bottom w:val="none" w:sz="0" w:space="0" w:color="auto"/>
                <w:right w:val="none" w:sz="0" w:space="0" w:color="auto"/>
              </w:divBdr>
            </w:div>
          </w:divsChild>
        </w:div>
        <w:div w:id="1821576090">
          <w:marLeft w:val="0"/>
          <w:marRight w:val="0"/>
          <w:marTop w:val="0"/>
          <w:marBottom w:val="0"/>
          <w:divBdr>
            <w:top w:val="none" w:sz="0" w:space="0" w:color="auto"/>
            <w:left w:val="none" w:sz="0" w:space="0" w:color="auto"/>
            <w:bottom w:val="none" w:sz="0" w:space="0" w:color="auto"/>
            <w:right w:val="none" w:sz="0" w:space="0" w:color="auto"/>
          </w:divBdr>
          <w:divsChild>
            <w:div w:id="878473767">
              <w:marLeft w:val="75"/>
              <w:marRight w:val="75"/>
              <w:marTop w:val="150"/>
              <w:marBottom w:val="150"/>
              <w:divBdr>
                <w:top w:val="none" w:sz="0" w:space="0" w:color="auto"/>
                <w:left w:val="none" w:sz="0" w:space="0" w:color="auto"/>
                <w:bottom w:val="none" w:sz="0" w:space="0" w:color="auto"/>
                <w:right w:val="none" w:sz="0" w:space="0" w:color="auto"/>
              </w:divBdr>
            </w:div>
          </w:divsChild>
        </w:div>
        <w:div w:id="1449884967">
          <w:marLeft w:val="0"/>
          <w:marRight w:val="0"/>
          <w:marTop w:val="0"/>
          <w:marBottom w:val="0"/>
          <w:divBdr>
            <w:top w:val="none" w:sz="0" w:space="0" w:color="auto"/>
            <w:left w:val="none" w:sz="0" w:space="0" w:color="auto"/>
            <w:bottom w:val="none" w:sz="0" w:space="0" w:color="auto"/>
            <w:right w:val="none" w:sz="0" w:space="0" w:color="auto"/>
          </w:divBdr>
          <w:divsChild>
            <w:div w:id="414057404">
              <w:marLeft w:val="75"/>
              <w:marRight w:val="75"/>
              <w:marTop w:val="150"/>
              <w:marBottom w:val="150"/>
              <w:divBdr>
                <w:top w:val="none" w:sz="0" w:space="0" w:color="auto"/>
                <w:left w:val="none" w:sz="0" w:space="0" w:color="auto"/>
                <w:bottom w:val="none" w:sz="0" w:space="0" w:color="auto"/>
                <w:right w:val="none" w:sz="0" w:space="0" w:color="auto"/>
              </w:divBdr>
            </w:div>
          </w:divsChild>
        </w:div>
        <w:div w:id="1551262750">
          <w:marLeft w:val="0"/>
          <w:marRight w:val="0"/>
          <w:marTop w:val="0"/>
          <w:marBottom w:val="0"/>
          <w:divBdr>
            <w:top w:val="none" w:sz="0" w:space="0" w:color="auto"/>
            <w:left w:val="none" w:sz="0" w:space="0" w:color="auto"/>
            <w:bottom w:val="none" w:sz="0" w:space="0" w:color="auto"/>
            <w:right w:val="none" w:sz="0" w:space="0" w:color="auto"/>
          </w:divBdr>
          <w:divsChild>
            <w:div w:id="1970670515">
              <w:marLeft w:val="75"/>
              <w:marRight w:val="75"/>
              <w:marTop w:val="150"/>
              <w:marBottom w:val="150"/>
              <w:divBdr>
                <w:top w:val="none" w:sz="0" w:space="0" w:color="auto"/>
                <w:left w:val="none" w:sz="0" w:space="0" w:color="auto"/>
                <w:bottom w:val="none" w:sz="0" w:space="0" w:color="auto"/>
                <w:right w:val="none" w:sz="0" w:space="0" w:color="auto"/>
              </w:divBdr>
            </w:div>
          </w:divsChild>
        </w:div>
        <w:div w:id="1948386134">
          <w:marLeft w:val="0"/>
          <w:marRight w:val="0"/>
          <w:marTop w:val="0"/>
          <w:marBottom w:val="0"/>
          <w:divBdr>
            <w:top w:val="none" w:sz="0" w:space="0" w:color="auto"/>
            <w:left w:val="none" w:sz="0" w:space="0" w:color="auto"/>
            <w:bottom w:val="none" w:sz="0" w:space="0" w:color="auto"/>
            <w:right w:val="none" w:sz="0" w:space="0" w:color="auto"/>
          </w:divBdr>
          <w:divsChild>
            <w:div w:id="1952937335">
              <w:marLeft w:val="75"/>
              <w:marRight w:val="75"/>
              <w:marTop w:val="150"/>
              <w:marBottom w:val="150"/>
              <w:divBdr>
                <w:top w:val="none" w:sz="0" w:space="0" w:color="auto"/>
                <w:left w:val="none" w:sz="0" w:space="0" w:color="auto"/>
                <w:bottom w:val="none" w:sz="0" w:space="0" w:color="auto"/>
                <w:right w:val="none" w:sz="0" w:space="0" w:color="auto"/>
              </w:divBdr>
            </w:div>
          </w:divsChild>
        </w:div>
        <w:div w:id="1391805489">
          <w:marLeft w:val="0"/>
          <w:marRight w:val="0"/>
          <w:marTop w:val="0"/>
          <w:marBottom w:val="0"/>
          <w:divBdr>
            <w:top w:val="none" w:sz="0" w:space="0" w:color="auto"/>
            <w:left w:val="none" w:sz="0" w:space="0" w:color="auto"/>
            <w:bottom w:val="none" w:sz="0" w:space="0" w:color="auto"/>
            <w:right w:val="none" w:sz="0" w:space="0" w:color="auto"/>
          </w:divBdr>
          <w:divsChild>
            <w:div w:id="1964076295">
              <w:marLeft w:val="75"/>
              <w:marRight w:val="75"/>
              <w:marTop w:val="150"/>
              <w:marBottom w:val="150"/>
              <w:divBdr>
                <w:top w:val="none" w:sz="0" w:space="0" w:color="auto"/>
                <w:left w:val="none" w:sz="0" w:space="0" w:color="auto"/>
                <w:bottom w:val="none" w:sz="0" w:space="0" w:color="auto"/>
                <w:right w:val="none" w:sz="0" w:space="0" w:color="auto"/>
              </w:divBdr>
            </w:div>
          </w:divsChild>
        </w:div>
        <w:div w:id="629362578">
          <w:marLeft w:val="0"/>
          <w:marRight w:val="0"/>
          <w:marTop w:val="0"/>
          <w:marBottom w:val="0"/>
          <w:divBdr>
            <w:top w:val="none" w:sz="0" w:space="0" w:color="auto"/>
            <w:left w:val="none" w:sz="0" w:space="0" w:color="auto"/>
            <w:bottom w:val="none" w:sz="0" w:space="0" w:color="auto"/>
            <w:right w:val="none" w:sz="0" w:space="0" w:color="auto"/>
          </w:divBdr>
          <w:divsChild>
            <w:div w:id="428742809">
              <w:marLeft w:val="75"/>
              <w:marRight w:val="75"/>
              <w:marTop w:val="150"/>
              <w:marBottom w:val="150"/>
              <w:divBdr>
                <w:top w:val="none" w:sz="0" w:space="0" w:color="auto"/>
                <w:left w:val="none" w:sz="0" w:space="0" w:color="auto"/>
                <w:bottom w:val="none" w:sz="0" w:space="0" w:color="auto"/>
                <w:right w:val="none" w:sz="0" w:space="0" w:color="auto"/>
              </w:divBdr>
            </w:div>
          </w:divsChild>
        </w:div>
        <w:div w:id="1692023211">
          <w:marLeft w:val="0"/>
          <w:marRight w:val="0"/>
          <w:marTop w:val="0"/>
          <w:marBottom w:val="0"/>
          <w:divBdr>
            <w:top w:val="none" w:sz="0" w:space="0" w:color="auto"/>
            <w:left w:val="none" w:sz="0" w:space="0" w:color="auto"/>
            <w:bottom w:val="none" w:sz="0" w:space="0" w:color="auto"/>
            <w:right w:val="none" w:sz="0" w:space="0" w:color="auto"/>
          </w:divBdr>
          <w:divsChild>
            <w:div w:id="981037010">
              <w:marLeft w:val="75"/>
              <w:marRight w:val="75"/>
              <w:marTop w:val="150"/>
              <w:marBottom w:val="150"/>
              <w:divBdr>
                <w:top w:val="none" w:sz="0" w:space="0" w:color="auto"/>
                <w:left w:val="none" w:sz="0" w:space="0" w:color="auto"/>
                <w:bottom w:val="none" w:sz="0" w:space="0" w:color="auto"/>
                <w:right w:val="none" w:sz="0" w:space="0" w:color="auto"/>
              </w:divBdr>
            </w:div>
          </w:divsChild>
        </w:div>
        <w:div w:id="742869132">
          <w:marLeft w:val="0"/>
          <w:marRight w:val="0"/>
          <w:marTop w:val="0"/>
          <w:marBottom w:val="0"/>
          <w:divBdr>
            <w:top w:val="none" w:sz="0" w:space="0" w:color="auto"/>
            <w:left w:val="none" w:sz="0" w:space="0" w:color="auto"/>
            <w:bottom w:val="none" w:sz="0" w:space="0" w:color="auto"/>
            <w:right w:val="none" w:sz="0" w:space="0" w:color="auto"/>
          </w:divBdr>
          <w:divsChild>
            <w:div w:id="1836149061">
              <w:marLeft w:val="75"/>
              <w:marRight w:val="75"/>
              <w:marTop w:val="150"/>
              <w:marBottom w:val="150"/>
              <w:divBdr>
                <w:top w:val="none" w:sz="0" w:space="0" w:color="auto"/>
                <w:left w:val="none" w:sz="0" w:space="0" w:color="auto"/>
                <w:bottom w:val="none" w:sz="0" w:space="0" w:color="auto"/>
                <w:right w:val="none" w:sz="0" w:space="0" w:color="auto"/>
              </w:divBdr>
            </w:div>
          </w:divsChild>
        </w:div>
        <w:div w:id="1485317169">
          <w:marLeft w:val="0"/>
          <w:marRight w:val="0"/>
          <w:marTop w:val="0"/>
          <w:marBottom w:val="0"/>
          <w:divBdr>
            <w:top w:val="none" w:sz="0" w:space="0" w:color="auto"/>
            <w:left w:val="none" w:sz="0" w:space="0" w:color="auto"/>
            <w:bottom w:val="none" w:sz="0" w:space="0" w:color="auto"/>
            <w:right w:val="none" w:sz="0" w:space="0" w:color="auto"/>
          </w:divBdr>
          <w:divsChild>
            <w:div w:id="1379546144">
              <w:marLeft w:val="75"/>
              <w:marRight w:val="75"/>
              <w:marTop w:val="150"/>
              <w:marBottom w:val="150"/>
              <w:divBdr>
                <w:top w:val="none" w:sz="0" w:space="0" w:color="auto"/>
                <w:left w:val="none" w:sz="0" w:space="0" w:color="auto"/>
                <w:bottom w:val="none" w:sz="0" w:space="0" w:color="auto"/>
                <w:right w:val="none" w:sz="0" w:space="0" w:color="auto"/>
              </w:divBdr>
            </w:div>
          </w:divsChild>
        </w:div>
        <w:div w:id="2107531615">
          <w:marLeft w:val="0"/>
          <w:marRight w:val="0"/>
          <w:marTop w:val="0"/>
          <w:marBottom w:val="0"/>
          <w:divBdr>
            <w:top w:val="none" w:sz="0" w:space="0" w:color="auto"/>
            <w:left w:val="none" w:sz="0" w:space="0" w:color="auto"/>
            <w:bottom w:val="none" w:sz="0" w:space="0" w:color="auto"/>
            <w:right w:val="none" w:sz="0" w:space="0" w:color="auto"/>
          </w:divBdr>
          <w:divsChild>
            <w:div w:id="185674605">
              <w:marLeft w:val="75"/>
              <w:marRight w:val="75"/>
              <w:marTop w:val="150"/>
              <w:marBottom w:val="150"/>
              <w:divBdr>
                <w:top w:val="none" w:sz="0" w:space="0" w:color="auto"/>
                <w:left w:val="none" w:sz="0" w:space="0" w:color="auto"/>
                <w:bottom w:val="none" w:sz="0" w:space="0" w:color="auto"/>
                <w:right w:val="none" w:sz="0" w:space="0" w:color="auto"/>
              </w:divBdr>
            </w:div>
          </w:divsChild>
        </w:div>
        <w:div w:id="1029182422">
          <w:marLeft w:val="0"/>
          <w:marRight w:val="0"/>
          <w:marTop w:val="0"/>
          <w:marBottom w:val="0"/>
          <w:divBdr>
            <w:top w:val="none" w:sz="0" w:space="0" w:color="auto"/>
            <w:left w:val="none" w:sz="0" w:space="0" w:color="auto"/>
            <w:bottom w:val="none" w:sz="0" w:space="0" w:color="auto"/>
            <w:right w:val="none" w:sz="0" w:space="0" w:color="auto"/>
          </w:divBdr>
          <w:divsChild>
            <w:div w:id="281418919">
              <w:marLeft w:val="75"/>
              <w:marRight w:val="75"/>
              <w:marTop w:val="150"/>
              <w:marBottom w:val="150"/>
              <w:divBdr>
                <w:top w:val="none" w:sz="0" w:space="0" w:color="auto"/>
                <w:left w:val="none" w:sz="0" w:space="0" w:color="auto"/>
                <w:bottom w:val="none" w:sz="0" w:space="0" w:color="auto"/>
                <w:right w:val="none" w:sz="0" w:space="0" w:color="auto"/>
              </w:divBdr>
            </w:div>
          </w:divsChild>
        </w:div>
        <w:div w:id="1248924757">
          <w:marLeft w:val="0"/>
          <w:marRight w:val="0"/>
          <w:marTop w:val="0"/>
          <w:marBottom w:val="0"/>
          <w:divBdr>
            <w:top w:val="none" w:sz="0" w:space="0" w:color="auto"/>
            <w:left w:val="none" w:sz="0" w:space="0" w:color="auto"/>
            <w:bottom w:val="none" w:sz="0" w:space="0" w:color="auto"/>
            <w:right w:val="none" w:sz="0" w:space="0" w:color="auto"/>
          </w:divBdr>
          <w:divsChild>
            <w:div w:id="2031485127">
              <w:marLeft w:val="75"/>
              <w:marRight w:val="75"/>
              <w:marTop w:val="150"/>
              <w:marBottom w:val="150"/>
              <w:divBdr>
                <w:top w:val="none" w:sz="0" w:space="0" w:color="auto"/>
                <w:left w:val="none" w:sz="0" w:space="0" w:color="auto"/>
                <w:bottom w:val="none" w:sz="0" w:space="0" w:color="auto"/>
                <w:right w:val="none" w:sz="0" w:space="0" w:color="auto"/>
              </w:divBdr>
            </w:div>
          </w:divsChild>
        </w:div>
        <w:div w:id="1150370214">
          <w:marLeft w:val="0"/>
          <w:marRight w:val="0"/>
          <w:marTop w:val="0"/>
          <w:marBottom w:val="0"/>
          <w:divBdr>
            <w:top w:val="none" w:sz="0" w:space="0" w:color="auto"/>
            <w:left w:val="none" w:sz="0" w:space="0" w:color="auto"/>
            <w:bottom w:val="none" w:sz="0" w:space="0" w:color="auto"/>
            <w:right w:val="none" w:sz="0" w:space="0" w:color="auto"/>
          </w:divBdr>
          <w:divsChild>
            <w:div w:id="192504387">
              <w:marLeft w:val="75"/>
              <w:marRight w:val="75"/>
              <w:marTop w:val="150"/>
              <w:marBottom w:val="150"/>
              <w:divBdr>
                <w:top w:val="none" w:sz="0" w:space="0" w:color="auto"/>
                <w:left w:val="none" w:sz="0" w:space="0" w:color="auto"/>
                <w:bottom w:val="none" w:sz="0" w:space="0" w:color="auto"/>
                <w:right w:val="none" w:sz="0" w:space="0" w:color="auto"/>
              </w:divBdr>
            </w:div>
          </w:divsChild>
        </w:div>
        <w:div w:id="1274436394">
          <w:marLeft w:val="0"/>
          <w:marRight w:val="0"/>
          <w:marTop w:val="0"/>
          <w:marBottom w:val="0"/>
          <w:divBdr>
            <w:top w:val="none" w:sz="0" w:space="0" w:color="auto"/>
            <w:left w:val="none" w:sz="0" w:space="0" w:color="auto"/>
            <w:bottom w:val="none" w:sz="0" w:space="0" w:color="auto"/>
            <w:right w:val="none" w:sz="0" w:space="0" w:color="auto"/>
          </w:divBdr>
          <w:divsChild>
            <w:div w:id="104930521">
              <w:marLeft w:val="75"/>
              <w:marRight w:val="75"/>
              <w:marTop w:val="150"/>
              <w:marBottom w:val="150"/>
              <w:divBdr>
                <w:top w:val="none" w:sz="0" w:space="0" w:color="auto"/>
                <w:left w:val="none" w:sz="0" w:space="0" w:color="auto"/>
                <w:bottom w:val="none" w:sz="0" w:space="0" w:color="auto"/>
                <w:right w:val="none" w:sz="0" w:space="0" w:color="auto"/>
              </w:divBdr>
            </w:div>
          </w:divsChild>
        </w:div>
        <w:div w:id="453905293">
          <w:marLeft w:val="0"/>
          <w:marRight w:val="0"/>
          <w:marTop w:val="0"/>
          <w:marBottom w:val="0"/>
          <w:divBdr>
            <w:top w:val="none" w:sz="0" w:space="0" w:color="auto"/>
            <w:left w:val="none" w:sz="0" w:space="0" w:color="auto"/>
            <w:bottom w:val="none" w:sz="0" w:space="0" w:color="auto"/>
            <w:right w:val="none" w:sz="0" w:space="0" w:color="auto"/>
          </w:divBdr>
          <w:divsChild>
            <w:div w:id="52120972">
              <w:marLeft w:val="75"/>
              <w:marRight w:val="75"/>
              <w:marTop w:val="150"/>
              <w:marBottom w:val="150"/>
              <w:divBdr>
                <w:top w:val="none" w:sz="0" w:space="0" w:color="auto"/>
                <w:left w:val="none" w:sz="0" w:space="0" w:color="auto"/>
                <w:bottom w:val="none" w:sz="0" w:space="0" w:color="auto"/>
                <w:right w:val="none" w:sz="0" w:space="0" w:color="auto"/>
              </w:divBdr>
            </w:div>
          </w:divsChild>
        </w:div>
        <w:div w:id="1621958393">
          <w:marLeft w:val="0"/>
          <w:marRight w:val="0"/>
          <w:marTop w:val="0"/>
          <w:marBottom w:val="0"/>
          <w:divBdr>
            <w:top w:val="none" w:sz="0" w:space="0" w:color="auto"/>
            <w:left w:val="none" w:sz="0" w:space="0" w:color="auto"/>
            <w:bottom w:val="none" w:sz="0" w:space="0" w:color="auto"/>
            <w:right w:val="none" w:sz="0" w:space="0" w:color="auto"/>
          </w:divBdr>
          <w:divsChild>
            <w:div w:id="723987428">
              <w:marLeft w:val="75"/>
              <w:marRight w:val="75"/>
              <w:marTop w:val="150"/>
              <w:marBottom w:val="150"/>
              <w:divBdr>
                <w:top w:val="none" w:sz="0" w:space="0" w:color="auto"/>
                <w:left w:val="none" w:sz="0" w:space="0" w:color="auto"/>
                <w:bottom w:val="none" w:sz="0" w:space="0" w:color="auto"/>
                <w:right w:val="none" w:sz="0" w:space="0" w:color="auto"/>
              </w:divBdr>
            </w:div>
          </w:divsChild>
        </w:div>
        <w:div w:id="444930438">
          <w:marLeft w:val="0"/>
          <w:marRight w:val="0"/>
          <w:marTop w:val="0"/>
          <w:marBottom w:val="0"/>
          <w:divBdr>
            <w:top w:val="none" w:sz="0" w:space="0" w:color="auto"/>
            <w:left w:val="none" w:sz="0" w:space="0" w:color="auto"/>
            <w:bottom w:val="none" w:sz="0" w:space="0" w:color="auto"/>
            <w:right w:val="none" w:sz="0" w:space="0" w:color="auto"/>
          </w:divBdr>
          <w:divsChild>
            <w:div w:id="920868247">
              <w:marLeft w:val="75"/>
              <w:marRight w:val="75"/>
              <w:marTop w:val="150"/>
              <w:marBottom w:val="150"/>
              <w:divBdr>
                <w:top w:val="none" w:sz="0" w:space="0" w:color="auto"/>
                <w:left w:val="none" w:sz="0" w:space="0" w:color="auto"/>
                <w:bottom w:val="none" w:sz="0" w:space="0" w:color="auto"/>
                <w:right w:val="none" w:sz="0" w:space="0" w:color="auto"/>
              </w:divBdr>
            </w:div>
          </w:divsChild>
        </w:div>
        <w:div w:id="1768310981">
          <w:marLeft w:val="0"/>
          <w:marRight w:val="0"/>
          <w:marTop w:val="0"/>
          <w:marBottom w:val="0"/>
          <w:divBdr>
            <w:top w:val="none" w:sz="0" w:space="0" w:color="auto"/>
            <w:left w:val="none" w:sz="0" w:space="0" w:color="auto"/>
            <w:bottom w:val="none" w:sz="0" w:space="0" w:color="auto"/>
            <w:right w:val="none" w:sz="0" w:space="0" w:color="auto"/>
          </w:divBdr>
          <w:divsChild>
            <w:div w:id="727848824">
              <w:marLeft w:val="75"/>
              <w:marRight w:val="75"/>
              <w:marTop w:val="150"/>
              <w:marBottom w:val="150"/>
              <w:divBdr>
                <w:top w:val="none" w:sz="0" w:space="0" w:color="auto"/>
                <w:left w:val="none" w:sz="0" w:space="0" w:color="auto"/>
                <w:bottom w:val="none" w:sz="0" w:space="0" w:color="auto"/>
                <w:right w:val="none" w:sz="0" w:space="0" w:color="auto"/>
              </w:divBdr>
            </w:div>
          </w:divsChild>
        </w:div>
        <w:div w:id="1295286096">
          <w:marLeft w:val="0"/>
          <w:marRight w:val="0"/>
          <w:marTop w:val="0"/>
          <w:marBottom w:val="0"/>
          <w:divBdr>
            <w:top w:val="none" w:sz="0" w:space="0" w:color="auto"/>
            <w:left w:val="none" w:sz="0" w:space="0" w:color="auto"/>
            <w:bottom w:val="none" w:sz="0" w:space="0" w:color="auto"/>
            <w:right w:val="none" w:sz="0" w:space="0" w:color="auto"/>
          </w:divBdr>
          <w:divsChild>
            <w:div w:id="1427193385">
              <w:marLeft w:val="75"/>
              <w:marRight w:val="75"/>
              <w:marTop w:val="150"/>
              <w:marBottom w:val="150"/>
              <w:divBdr>
                <w:top w:val="none" w:sz="0" w:space="0" w:color="auto"/>
                <w:left w:val="none" w:sz="0" w:space="0" w:color="auto"/>
                <w:bottom w:val="none" w:sz="0" w:space="0" w:color="auto"/>
                <w:right w:val="none" w:sz="0" w:space="0" w:color="auto"/>
              </w:divBdr>
            </w:div>
          </w:divsChild>
        </w:div>
        <w:div w:id="400055853">
          <w:marLeft w:val="0"/>
          <w:marRight w:val="0"/>
          <w:marTop w:val="0"/>
          <w:marBottom w:val="0"/>
          <w:divBdr>
            <w:top w:val="none" w:sz="0" w:space="0" w:color="auto"/>
            <w:left w:val="none" w:sz="0" w:space="0" w:color="auto"/>
            <w:bottom w:val="none" w:sz="0" w:space="0" w:color="auto"/>
            <w:right w:val="none" w:sz="0" w:space="0" w:color="auto"/>
          </w:divBdr>
          <w:divsChild>
            <w:div w:id="1478956474">
              <w:marLeft w:val="75"/>
              <w:marRight w:val="75"/>
              <w:marTop w:val="150"/>
              <w:marBottom w:val="150"/>
              <w:divBdr>
                <w:top w:val="none" w:sz="0" w:space="0" w:color="auto"/>
                <w:left w:val="none" w:sz="0" w:space="0" w:color="auto"/>
                <w:bottom w:val="none" w:sz="0" w:space="0" w:color="auto"/>
                <w:right w:val="none" w:sz="0" w:space="0" w:color="auto"/>
              </w:divBdr>
            </w:div>
          </w:divsChild>
        </w:div>
        <w:div w:id="1515143659">
          <w:marLeft w:val="0"/>
          <w:marRight w:val="0"/>
          <w:marTop w:val="0"/>
          <w:marBottom w:val="0"/>
          <w:divBdr>
            <w:top w:val="none" w:sz="0" w:space="0" w:color="auto"/>
            <w:left w:val="none" w:sz="0" w:space="0" w:color="auto"/>
            <w:bottom w:val="none" w:sz="0" w:space="0" w:color="auto"/>
            <w:right w:val="none" w:sz="0" w:space="0" w:color="auto"/>
          </w:divBdr>
          <w:divsChild>
            <w:div w:id="370151287">
              <w:marLeft w:val="75"/>
              <w:marRight w:val="75"/>
              <w:marTop w:val="150"/>
              <w:marBottom w:val="150"/>
              <w:divBdr>
                <w:top w:val="none" w:sz="0" w:space="0" w:color="auto"/>
                <w:left w:val="none" w:sz="0" w:space="0" w:color="auto"/>
                <w:bottom w:val="none" w:sz="0" w:space="0" w:color="auto"/>
                <w:right w:val="none" w:sz="0" w:space="0" w:color="auto"/>
              </w:divBdr>
            </w:div>
          </w:divsChild>
        </w:div>
        <w:div w:id="129445019">
          <w:marLeft w:val="0"/>
          <w:marRight w:val="0"/>
          <w:marTop w:val="0"/>
          <w:marBottom w:val="0"/>
          <w:divBdr>
            <w:top w:val="none" w:sz="0" w:space="0" w:color="auto"/>
            <w:left w:val="none" w:sz="0" w:space="0" w:color="auto"/>
            <w:bottom w:val="none" w:sz="0" w:space="0" w:color="auto"/>
            <w:right w:val="none" w:sz="0" w:space="0" w:color="auto"/>
          </w:divBdr>
          <w:divsChild>
            <w:div w:id="1703166440">
              <w:marLeft w:val="75"/>
              <w:marRight w:val="75"/>
              <w:marTop w:val="150"/>
              <w:marBottom w:val="150"/>
              <w:divBdr>
                <w:top w:val="none" w:sz="0" w:space="0" w:color="auto"/>
                <w:left w:val="none" w:sz="0" w:space="0" w:color="auto"/>
                <w:bottom w:val="none" w:sz="0" w:space="0" w:color="auto"/>
                <w:right w:val="none" w:sz="0" w:space="0" w:color="auto"/>
              </w:divBdr>
            </w:div>
          </w:divsChild>
        </w:div>
        <w:div w:id="1712416626">
          <w:marLeft w:val="0"/>
          <w:marRight w:val="0"/>
          <w:marTop w:val="0"/>
          <w:marBottom w:val="0"/>
          <w:divBdr>
            <w:top w:val="none" w:sz="0" w:space="0" w:color="auto"/>
            <w:left w:val="none" w:sz="0" w:space="0" w:color="auto"/>
            <w:bottom w:val="none" w:sz="0" w:space="0" w:color="auto"/>
            <w:right w:val="none" w:sz="0" w:space="0" w:color="auto"/>
          </w:divBdr>
          <w:divsChild>
            <w:div w:id="1535078661">
              <w:marLeft w:val="75"/>
              <w:marRight w:val="75"/>
              <w:marTop w:val="150"/>
              <w:marBottom w:val="150"/>
              <w:divBdr>
                <w:top w:val="none" w:sz="0" w:space="0" w:color="auto"/>
                <w:left w:val="none" w:sz="0" w:space="0" w:color="auto"/>
                <w:bottom w:val="none" w:sz="0" w:space="0" w:color="auto"/>
                <w:right w:val="none" w:sz="0" w:space="0" w:color="auto"/>
              </w:divBdr>
            </w:div>
          </w:divsChild>
        </w:div>
        <w:div w:id="493565641">
          <w:marLeft w:val="0"/>
          <w:marRight w:val="0"/>
          <w:marTop w:val="0"/>
          <w:marBottom w:val="0"/>
          <w:divBdr>
            <w:top w:val="none" w:sz="0" w:space="0" w:color="auto"/>
            <w:left w:val="none" w:sz="0" w:space="0" w:color="auto"/>
            <w:bottom w:val="none" w:sz="0" w:space="0" w:color="auto"/>
            <w:right w:val="none" w:sz="0" w:space="0" w:color="auto"/>
          </w:divBdr>
          <w:divsChild>
            <w:div w:id="404375201">
              <w:marLeft w:val="75"/>
              <w:marRight w:val="75"/>
              <w:marTop w:val="150"/>
              <w:marBottom w:val="150"/>
              <w:divBdr>
                <w:top w:val="none" w:sz="0" w:space="0" w:color="auto"/>
                <w:left w:val="none" w:sz="0" w:space="0" w:color="auto"/>
                <w:bottom w:val="none" w:sz="0" w:space="0" w:color="auto"/>
                <w:right w:val="none" w:sz="0" w:space="0" w:color="auto"/>
              </w:divBdr>
            </w:div>
          </w:divsChild>
        </w:div>
        <w:div w:id="2004699367">
          <w:marLeft w:val="0"/>
          <w:marRight w:val="0"/>
          <w:marTop w:val="0"/>
          <w:marBottom w:val="0"/>
          <w:divBdr>
            <w:top w:val="none" w:sz="0" w:space="0" w:color="auto"/>
            <w:left w:val="none" w:sz="0" w:space="0" w:color="auto"/>
            <w:bottom w:val="none" w:sz="0" w:space="0" w:color="auto"/>
            <w:right w:val="none" w:sz="0" w:space="0" w:color="auto"/>
          </w:divBdr>
          <w:divsChild>
            <w:div w:id="1675454394">
              <w:marLeft w:val="75"/>
              <w:marRight w:val="75"/>
              <w:marTop w:val="150"/>
              <w:marBottom w:val="150"/>
              <w:divBdr>
                <w:top w:val="none" w:sz="0" w:space="0" w:color="auto"/>
                <w:left w:val="none" w:sz="0" w:space="0" w:color="auto"/>
                <w:bottom w:val="none" w:sz="0" w:space="0" w:color="auto"/>
                <w:right w:val="none" w:sz="0" w:space="0" w:color="auto"/>
              </w:divBdr>
            </w:div>
          </w:divsChild>
        </w:div>
        <w:div w:id="1142816770">
          <w:marLeft w:val="0"/>
          <w:marRight w:val="0"/>
          <w:marTop w:val="0"/>
          <w:marBottom w:val="0"/>
          <w:divBdr>
            <w:top w:val="none" w:sz="0" w:space="0" w:color="auto"/>
            <w:left w:val="none" w:sz="0" w:space="0" w:color="auto"/>
            <w:bottom w:val="none" w:sz="0" w:space="0" w:color="auto"/>
            <w:right w:val="none" w:sz="0" w:space="0" w:color="auto"/>
          </w:divBdr>
          <w:divsChild>
            <w:div w:id="1814055763">
              <w:marLeft w:val="75"/>
              <w:marRight w:val="75"/>
              <w:marTop w:val="150"/>
              <w:marBottom w:val="150"/>
              <w:divBdr>
                <w:top w:val="none" w:sz="0" w:space="0" w:color="auto"/>
                <w:left w:val="none" w:sz="0" w:space="0" w:color="auto"/>
                <w:bottom w:val="none" w:sz="0" w:space="0" w:color="auto"/>
                <w:right w:val="none" w:sz="0" w:space="0" w:color="auto"/>
              </w:divBdr>
            </w:div>
          </w:divsChild>
        </w:div>
        <w:div w:id="419104351">
          <w:marLeft w:val="0"/>
          <w:marRight w:val="0"/>
          <w:marTop w:val="0"/>
          <w:marBottom w:val="0"/>
          <w:divBdr>
            <w:top w:val="none" w:sz="0" w:space="0" w:color="auto"/>
            <w:left w:val="none" w:sz="0" w:space="0" w:color="auto"/>
            <w:bottom w:val="none" w:sz="0" w:space="0" w:color="auto"/>
            <w:right w:val="none" w:sz="0" w:space="0" w:color="auto"/>
          </w:divBdr>
          <w:divsChild>
            <w:div w:id="1394431376">
              <w:marLeft w:val="75"/>
              <w:marRight w:val="75"/>
              <w:marTop w:val="150"/>
              <w:marBottom w:val="150"/>
              <w:divBdr>
                <w:top w:val="none" w:sz="0" w:space="0" w:color="auto"/>
                <w:left w:val="none" w:sz="0" w:space="0" w:color="auto"/>
                <w:bottom w:val="none" w:sz="0" w:space="0" w:color="auto"/>
                <w:right w:val="none" w:sz="0" w:space="0" w:color="auto"/>
              </w:divBdr>
            </w:div>
          </w:divsChild>
        </w:div>
        <w:div w:id="2031880072">
          <w:marLeft w:val="0"/>
          <w:marRight w:val="0"/>
          <w:marTop w:val="0"/>
          <w:marBottom w:val="0"/>
          <w:divBdr>
            <w:top w:val="none" w:sz="0" w:space="0" w:color="auto"/>
            <w:left w:val="none" w:sz="0" w:space="0" w:color="auto"/>
            <w:bottom w:val="none" w:sz="0" w:space="0" w:color="auto"/>
            <w:right w:val="none" w:sz="0" w:space="0" w:color="auto"/>
          </w:divBdr>
          <w:divsChild>
            <w:div w:id="1884370320">
              <w:marLeft w:val="75"/>
              <w:marRight w:val="75"/>
              <w:marTop w:val="150"/>
              <w:marBottom w:val="150"/>
              <w:divBdr>
                <w:top w:val="none" w:sz="0" w:space="0" w:color="auto"/>
                <w:left w:val="none" w:sz="0" w:space="0" w:color="auto"/>
                <w:bottom w:val="none" w:sz="0" w:space="0" w:color="auto"/>
                <w:right w:val="none" w:sz="0" w:space="0" w:color="auto"/>
              </w:divBdr>
            </w:div>
          </w:divsChild>
        </w:div>
        <w:div w:id="1552960462">
          <w:marLeft w:val="0"/>
          <w:marRight w:val="0"/>
          <w:marTop w:val="0"/>
          <w:marBottom w:val="0"/>
          <w:divBdr>
            <w:top w:val="none" w:sz="0" w:space="0" w:color="auto"/>
            <w:left w:val="none" w:sz="0" w:space="0" w:color="auto"/>
            <w:bottom w:val="none" w:sz="0" w:space="0" w:color="auto"/>
            <w:right w:val="none" w:sz="0" w:space="0" w:color="auto"/>
          </w:divBdr>
          <w:divsChild>
            <w:div w:id="2105950955">
              <w:marLeft w:val="75"/>
              <w:marRight w:val="75"/>
              <w:marTop w:val="150"/>
              <w:marBottom w:val="150"/>
              <w:divBdr>
                <w:top w:val="none" w:sz="0" w:space="0" w:color="auto"/>
                <w:left w:val="none" w:sz="0" w:space="0" w:color="auto"/>
                <w:bottom w:val="none" w:sz="0" w:space="0" w:color="auto"/>
                <w:right w:val="none" w:sz="0" w:space="0" w:color="auto"/>
              </w:divBdr>
            </w:div>
          </w:divsChild>
        </w:div>
        <w:div w:id="30494280">
          <w:marLeft w:val="0"/>
          <w:marRight w:val="0"/>
          <w:marTop w:val="0"/>
          <w:marBottom w:val="0"/>
          <w:divBdr>
            <w:top w:val="none" w:sz="0" w:space="0" w:color="auto"/>
            <w:left w:val="none" w:sz="0" w:space="0" w:color="auto"/>
            <w:bottom w:val="none" w:sz="0" w:space="0" w:color="auto"/>
            <w:right w:val="none" w:sz="0" w:space="0" w:color="auto"/>
          </w:divBdr>
          <w:divsChild>
            <w:div w:id="710346312">
              <w:marLeft w:val="75"/>
              <w:marRight w:val="75"/>
              <w:marTop w:val="150"/>
              <w:marBottom w:val="150"/>
              <w:divBdr>
                <w:top w:val="none" w:sz="0" w:space="0" w:color="auto"/>
                <w:left w:val="none" w:sz="0" w:space="0" w:color="auto"/>
                <w:bottom w:val="none" w:sz="0" w:space="0" w:color="auto"/>
                <w:right w:val="none" w:sz="0" w:space="0" w:color="auto"/>
              </w:divBdr>
            </w:div>
          </w:divsChild>
        </w:div>
        <w:div w:id="1474564993">
          <w:marLeft w:val="0"/>
          <w:marRight w:val="0"/>
          <w:marTop w:val="0"/>
          <w:marBottom w:val="0"/>
          <w:divBdr>
            <w:top w:val="none" w:sz="0" w:space="0" w:color="auto"/>
            <w:left w:val="none" w:sz="0" w:space="0" w:color="auto"/>
            <w:bottom w:val="none" w:sz="0" w:space="0" w:color="auto"/>
            <w:right w:val="none" w:sz="0" w:space="0" w:color="auto"/>
          </w:divBdr>
          <w:divsChild>
            <w:div w:id="1025710578">
              <w:marLeft w:val="75"/>
              <w:marRight w:val="75"/>
              <w:marTop w:val="150"/>
              <w:marBottom w:val="150"/>
              <w:divBdr>
                <w:top w:val="none" w:sz="0" w:space="0" w:color="auto"/>
                <w:left w:val="none" w:sz="0" w:space="0" w:color="auto"/>
                <w:bottom w:val="none" w:sz="0" w:space="0" w:color="auto"/>
                <w:right w:val="none" w:sz="0" w:space="0" w:color="auto"/>
              </w:divBdr>
            </w:div>
          </w:divsChild>
        </w:div>
        <w:div w:id="1392970868">
          <w:marLeft w:val="0"/>
          <w:marRight w:val="0"/>
          <w:marTop w:val="0"/>
          <w:marBottom w:val="0"/>
          <w:divBdr>
            <w:top w:val="none" w:sz="0" w:space="0" w:color="auto"/>
            <w:left w:val="none" w:sz="0" w:space="0" w:color="auto"/>
            <w:bottom w:val="none" w:sz="0" w:space="0" w:color="auto"/>
            <w:right w:val="none" w:sz="0" w:space="0" w:color="auto"/>
          </w:divBdr>
          <w:divsChild>
            <w:div w:id="935946596">
              <w:marLeft w:val="75"/>
              <w:marRight w:val="75"/>
              <w:marTop w:val="150"/>
              <w:marBottom w:val="150"/>
              <w:divBdr>
                <w:top w:val="none" w:sz="0" w:space="0" w:color="auto"/>
                <w:left w:val="none" w:sz="0" w:space="0" w:color="auto"/>
                <w:bottom w:val="none" w:sz="0" w:space="0" w:color="auto"/>
                <w:right w:val="none" w:sz="0" w:space="0" w:color="auto"/>
              </w:divBdr>
            </w:div>
          </w:divsChild>
        </w:div>
        <w:div w:id="759521561">
          <w:marLeft w:val="0"/>
          <w:marRight w:val="0"/>
          <w:marTop w:val="0"/>
          <w:marBottom w:val="0"/>
          <w:divBdr>
            <w:top w:val="none" w:sz="0" w:space="0" w:color="auto"/>
            <w:left w:val="none" w:sz="0" w:space="0" w:color="auto"/>
            <w:bottom w:val="none" w:sz="0" w:space="0" w:color="auto"/>
            <w:right w:val="none" w:sz="0" w:space="0" w:color="auto"/>
          </w:divBdr>
          <w:divsChild>
            <w:div w:id="939026007">
              <w:marLeft w:val="75"/>
              <w:marRight w:val="75"/>
              <w:marTop w:val="150"/>
              <w:marBottom w:val="150"/>
              <w:divBdr>
                <w:top w:val="none" w:sz="0" w:space="0" w:color="auto"/>
                <w:left w:val="none" w:sz="0" w:space="0" w:color="auto"/>
                <w:bottom w:val="none" w:sz="0" w:space="0" w:color="auto"/>
                <w:right w:val="none" w:sz="0" w:space="0" w:color="auto"/>
              </w:divBdr>
            </w:div>
          </w:divsChild>
        </w:div>
        <w:div w:id="1956643384">
          <w:marLeft w:val="0"/>
          <w:marRight w:val="0"/>
          <w:marTop w:val="0"/>
          <w:marBottom w:val="0"/>
          <w:divBdr>
            <w:top w:val="none" w:sz="0" w:space="0" w:color="auto"/>
            <w:left w:val="none" w:sz="0" w:space="0" w:color="auto"/>
            <w:bottom w:val="none" w:sz="0" w:space="0" w:color="auto"/>
            <w:right w:val="none" w:sz="0" w:space="0" w:color="auto"/>
          </w:divBdr>
          <w:divsChild>
            <w:div w:id="321472553">
              <w:marLeft w:val="75"/>
              <w:marRight w:val="75"/>
              <w:marTop w:val="150"/>
              <w:marBottom w:val="150"/>
              <w:divBdr>
                <w:top w:val="none" w:sz="0" w:space="0" w:color="auto"/>
                <w:left w:val="none" w:sz="0" w:space="0" w:color="auto"/>
                <w:bottom w:val="none" w:sz="0" w:space="0" w:color="auto"/>
                <w:right w:val="none" w:sz="0" w:space="0" w:color="auto"/>
              </w:divBdr>
            </w:div>
          </w:divsChild>
        </w:div>
        <w:div w:id="1923827595">
          <w:marLeft w:val="0"/>
          <w:marRight w:val="0"/>
          <w:marTop w:val="0"/>
          <w:marBottom w:val="0"/>
          <w:divBdr>
            <w:top w:val="none" w:sz="0" w:space="0" w:color="auto"/>
            <w:left w:val="none" w:sz="0" w:space="0" w:color="auto"/>
            <w:bottom w:val="none" w:sz="0" w:space="0" w:color="auto"/>
            <w:right w:val="none" w:sz="0" w:space="0" w:color="auto"/>
          </w:divBdr>
          <w:divsChild>
            <w:div w:id="557982922">
              <w:marLeft w:val="75"/>
              <w:marRight w:val="75"/>
              <w:marTop w:val="150"/>
              <w:marBottom w:val="150"/>
              <w:divBdr>
                <w:top w:val="none" w:sz="0" w:space="0" w:color="auto"/>
                <w:left w:val="none" w:sz="0" w:space="0" w:color="auto"/>
                <w:bottom w:val="none" w:sz="0" w:space="0" w:color="auto"/>
                <w:right w:val="none" w:sz="0" w:space="0" w:color="auto"/>
              </w:divBdr>
            </w:div>
          </w:divsChild>
        </w:div>
        <w:div w:id="1102802850">
          <w:marLeft w:val="0"/>
          <w:marRight w:val="0"/>
          <w:marTop w:val="0"/>
          <w:marBottom w:val="0"/>
          <w:divBdr>
            <w:top w:val="none" w:sz="0" w:space="0" w:color="auto"/>
            <w:left w:val="none" w:sz="0" w:space="0" w:color="auto"/>
            <w:bottom w:val="none" w:sz="0" w:space="0" w:color="auto"/>
            <w:right w:val="none" w:sz="0" w:space="0" w:color="auto"/>
          </w:divBdr>
          <w:divsChild>
            <w:div w:id="880166168">
              <w:marLeft w:val="75"/>
              <w:marRight w:val="75"/>
              <w:marTop w:val="150"/>
              <w:marBottom w:val="150"/>
              <w:divBdr>
                <w:top w:val="none" w:sz="0" w:space="0" w:color="auto"/>
                <w:left w:val="none" w:sz="0" w:space="0" w:color="auto"/>
                <w:bottom w:val="none" w:sz="0" w:space="0" w:color="auto"/>
                <w:right w:val="none" w:sz="0" w:space="0" w:color="auto"/>
              </w:divBdr>
            </w:div>
          </w:divsChild>
        </w:div>
        <w:div w:id="939339858">
          <w:marLeft w:val="0"/>
          <w:marRight w:val="0"/>
          <w:marTop w:val="0"/>
          <w:marBottom w:val="0"/>
          <w:divBdr>
            <w:top w:val="none" w:sz="0" w:space="0" w:color="auto"/>
            <w:left w:val="none" w:sz="0" w:space="0" w:color="auto"/>
            <w:bottom w:val="none" w:sz="0" w:space="0" w:color="auto"/>
            <w:right w:val="none" w:sz="0" w:space="0" w:color="auto"/>
          </w:divBdr>
          <w:divsChild>
            <w:div w:id="1018501493">
              <w:marLeft w:val="75"/>
              <w:marRight w:val="75"/>
              <w:marTop w:val="150"/>
              <w:marBottom w:val="150"/>
              <w:divBdr>
                <w:top w:val="none" w:sz="0" w:space="0" w:color="auto"/>
                <w:left w:val="none" w:sz="0" w:space="0" w:color="auto"/>
                <w:bottom w:val="none" w:sz="0" w:space="0" w:color="auto"/>
                <w:right w:val="none" w:sz="0" w:space="0" w:color="auto"/>
              </w:divBdr>
            </w:div>
          </w:divsChild>
        </w:div>
        <w:div w:id="1804620055">
          <w:marLeft w:val="0"/>
          <w:marRight w:val="0"/>
          <w:marTop w:val="0"/>
          <w:marBottom w:val="0"/>
          <w:divBdr>
            <w:top w:val="none" w:sz="0" w:space="0" w:color="auto"/>
            <w:left w:val="none" w:sz="0" w:space="0" w:color="auto"/>
            <w:bottom w:val="none" w:sz="0" w:space="0" w:color="auto"/>
            <w:right w:val="none" w:sz="0" w:space="0" w:color="auto"/>
          </w:divBdr>
          <w:divsChild>
            <w:div w:id="1153958338">
              <w:marLeft w:val="75"/>
              <w:marRight w:val="75"/>
              <w:marTop w:val="150"/>
              <w:marBottom w:val="150"/>
              <w:divBdr>
                <w:top w:val="none" w:sz="0" w:space="0" w:color="auto"/>
                <w:left w:val="none" w:sz="0" w:space="0" w:color="auto"/>
                <w:bottom w:val="none" w:sz="0" w:space="0" w:color="auto"/>
                <w:right w:val="none" w:sz="0" w:space="0" w:color="auto"/>
              </w:divBdr>
            </w:div>
          </w:divsChild>
        </w:div>
        <w:div w:id="1608464587">
          <w:marLeft w:val="0"/>
          <w:marRight w:val="0"/>
          <w:marTop w:val="0"/>
          <w:marBottom w:val="0"/>
          <w:divBdr>
            <w:top w:val="none" w:sz="0" w:space="0" w:color="auto"/>
            <w:left w:val="none" w:sz="0" w:space="0" w:color="auto"/>
            <w:bottom w:val="none" w:sz="0" w:space="0" w:color="auto"/>
            <w:right w:val="none" w:sz="0" w:space="0" w:color="auto"/>
          </w:divBdr>
          <w:divsChild>
            <w:div w:id="2021815477">
              <w:marLeft w:val="75"/>
              <w:marRight w:val="75"/>
              <w:marTop w:val="150"/>
              <w:marBottom w:val="150"/>
              <w:divBdr>
                <w:top w:val="none" w:sz="0" w:space="0" w:color="auto"/>
                <w:left w:val="none" w:sz="0" w:space="0" w:color="auto"/>
                <w:bottom w:val="none" w:sz="0" w:space="0" w:color="auto"/>
                <w:right w:val="none" w:sz="0" w:space="0" w:color="auto"/>
              </w:divBdr>
            </w:div>
          </w:divsChild>
        </w:div>
        <w:div w:id="2014213308">
          <w:marLeft w:val="0"/>
          <w:marRight w:val="0"/>
          <w:marTop w:val="0"/>
          <w:marBottom w:val="0"/>
          <w:divBdr>
            <w:top w:val="none" w:sz="0" w:space="0" w:color="auto"/>
            <w:left w:val="none" w:sz="0" w:space="0" w:color="auto"/>
            <w:bottom w:val="none" w:sz="0" w:space="0" w:color="auto"/>
            <w:right w:val="none" w:sz="0" w:space="0" w:color="auto"/>
          </w:divBdr>
          <w:divsChild>
            <w:div w:id="1441756698">
              <w:marLeft w:val="75"/>
              <w:marRight w:val="75"/>
              <w:marTop w:val="150"/>
              <w:marBottom w:val="150"/>
              <w:divBdr>
                <w:top w:val="none" w:sz="0" w:space="0" w:color="auto"/>
                <w:left w:val="none" w:sz="0" w:space="0" w:color="auto"/>
                <w:bottom w:val="none" w:sz="0" w:space="0" w:color="auto"/>
                <w:right w:val="none" w:sz="0" w:space="0" w:color="auto"/>
              </w:divBdr>
            </w:div>
          </w:divsChild>
        </w:div>
        <w:div w:id="30887047">
          <w:marLeft w:val="0"/>
          <w:marRight w:val="0"/>
          <w:marTop w:val="0"/>
          <w:marBottom w:val="0"/>
          <w:divBdr>
            <w:top w:val="none" w:sz="0" w:space="0" w:color="auto"/>
            <w:left w:val="none" w:sz="0" w:space="0" w:color="auto"/>
            <w:bottom w:val="none" w:sz="0" w:space="0" w:color="auto"/>
            <w:right w:val="none" w:sz="0" w:space="0" w:color="auto"/>
          </w:divBdr>
          <w:divsChild>
            <w:div w:id="1784223098">
              <w:marLeft w:val="75"/>
              <w:marRight w:val="75"/>
              <w:marTop w:val="150"/>
              <w:marBottom w:val="150"/>
              <w:divBdr>
                <w:top w:val="none" w:sz="0" w:space="0" w:color="auto"/>
                <w:left w:val="none" w:sz="0" w:space="0" w:color="auto"/>
                <w:bottom w:val="none" w:sz="0" w:space="0" w:color="auto"/>
                <w:right w:val="none" w:sz="0" w:space="0" w:color="auto"/>
              </w:divBdr>
            </w:div>
          </w:divsChild>
        </w:div>
        <w:div w:id="334236609">
          <w:marLeft w:val="0"/>
          <w:marRight w:val="0"/>
          <w:marTop w:val="0"/>
          <w:marBottom w:val="0"/>
          <w:divBdr>
            <w:top w:val="none" w:sz="0" w:space="0" w:color="auto"/>
            <w:left w:val="none" w:sz="0" w:space="0" w:color="auto"/>
            <w:bottom w:val="none" w:sz="0" w:space="0" w:color="auto"/>
            <w:right w:val="none" w:sz="0" w:space="0" w:color="auto"/>
          </w:divBdr>
          <w:divsChild>
            <w:div w:id="1853909640">
              <w:marLeft w:val="75"/>
              <w:marRight w:val="75"/>
              <w:marTop w:val="150"/>
              <w:marBottom w:val="150"/>
              <w:divBdr>
                <w:top w:val="none" w:sz="0" w:space="0" w:color="auto"/>
                <w:left w:val="none" w:sz="0" w:space="0" w:color="auto"/>
                <w:bottom w:val="none" w:sz="0" w:space="0" w:color="auto"/>
                <w:right w:val="none" w:sz="0" w:space="0" w:color="auto"/>
              </w:divBdr>
            </w:div>
          </w:divsChild>
        </w:div>
        <w:div w:id="66153969">
          <w:marLeft w:val="0"/>
          <w:marRight w:val="0"/>
          <w:marTop w:val="0"/>
          <w:marBottom w:val="0"/>
          <w:divBdr>
            <w:top w:val="none" w:sz="0" w:space="0" w:color="auto"/>
            <w:left w:val="none" w:sz="0" w:space="0" w:color="auto"/>
            <w:bottom w:val="none" w:sz="0" w:space="0" w:color="auto"/>
            <w:right w:val="none" w:sz="0" w:space="0" w:color="auto"/>
          </w:divBdr>
          <w:divsChild>
            <w:div w:id="2115975179">
              <w:marLeft w:val="75"/>
              <w:marRight w:val="75"/>
              <w:marTop w:val="150"/>
              <w:marBottom w:val="150"/>
              <w:divBdr>
                <w:top w:val="none" w:sz="0" w:space="0" w:color="auto"/>
                <w:left w:val="none" w:sz="0" w:space="0" w:color="auto"/>
                <w:bottom w:val="none" w:sz="0" w:space="0" w:color="auto"/>
                <w:right w:val="none" w:sz="0" w:space="0" w:color="auto"/>
              </w:divBdr>
            </w:div>
          </w:divsChild>
        </w:div>
        <w:div w:id="124129960">
          <w:marLeft w:val="0"/>
          <w:marRight w:val="0"/>
          <w:marTop w:val="0"/>
          <w:marBottom w:val="0"/>
          <w:divBdr>
            <w:top w:val="none" w:sz="0" w:space="0" w:color="auto"/>
            <w:left w:val="none" w:sz="0" w:space="0" w:color="auto"/>
            <w:bottom w:val="none" w:sz="0" w:space="0" w:color="auto"/>
            <w:right w:val="none" w:sz="0" w:space="0" w:color="auto"/>
          </w:divBdr>
          <w:divsChild>
            <w:div w:id="1884169138">
              <w:marLeft w:val="75"/>
              <w:marRight w:val="75"/>
              <w:marTop w:val="150"/>
              <w:marBottom w:val="150"/>
              <w:divBdr>
                <w:top w:val="none" w:sz="0" w:space="0" w:color="auto"/>
                <w:left w:val="none" w:sz="0" w:space="0" w:color="auto"/>
                <w:bottom w:val="none" w:sz="0" w:space="0" w:color="auto"/>
                <w:right w:val="none" w:sz="0" w:space="0" w:color="auto"/>
              </w:divBdr>
            </w:div>
          </w:divsChild>
        </w:div>
        <w:div w:id="260337545">
          <w:marLeft w:val="0"/>
          <w:marRight w:val="0"/>
          <w:marTop w:val="0"/>
          <w:marBottom w:val="0"/>
          <w:divBdr>
            <w:top w:val="none" w:sz="0" w:space="0" w:color="auto"/>
            <w:left w:val="none" w:sz="0" w:space="0" w:color="auto"/>
            <w:bottom w:val="none" w:sz="0" w:space="0" w:color="auto"/>
            <w:right w:val="none" w:sz="0" w:space="0" w:color="auto"/>
          </w:divBdr>
          <w:divsChild>
            <w:div w:id="1297177273">
              <w:marLeft w:val="75"/>
              <w:marRight w:val="75"/>
              <w:marTop w:val="150"/>
              <w:marBottom w:val="150"/>
              <w:divBdr>
                <w:top w:val="none" w:sz="0" w:space="0" w:color="auto"/>
                <w:left w:val="none" w:sz="0" w:space="0" w:color="auto"/>
                <w:bottom w:val="none" w:sz="0" w:space="0" w:color="auto"/>
                <w:right w:val="none" w:sz="0" w:space="0" w:color="auto"/>
              </w:divBdr>
            </w:div>
          </w:divsChild>
        </w:div>
        <w:div w:id="1796364590">
          <w:marLeft w:val="0"/>
          <w:marRight w:val="0"/>
          <w:marTop w:val="0"/>
          <w:marBottom w:val="0"/>
          <w:divBdr>
            <w:top w:val="none" w:sz="0" w:space="0" w:color="auto"/>
            <w:left w:val="none" w:sz="0" w:space="0" w:color="auto"/>
            <w:bottom w:val="none" w:sz="0" w:space="0" w:color="auto"/>
            <w:right w:val="none" w:sz="0" w:space="0" w:color="auto"/>
          </w:divBdr>
          <w:divsChild>
            <w:div w:id="2044399533">
              <w:marLeft w:val="75"/>
              <w:marRight w:val="75"/>
              <w:marTop w:val="150"/>
              <w:marBottom w:val="150"/>
              <w:divBdr>
                <w:top w:val="none" w:sz="0" w:space="0" w:color="auto"/>
                <w:left w:val="none" w:sz="0" w:space="0" w:color="auto"/>
                <w:bottom w:val="none" w:sz="0" w:space="0" w:color="auto"/>
                <w:right w:val="none" w:sz="0" w:space="0" w:color="auto"/>
              </w:divBdr>
            </w:div>
          </w:divsChild>
        </w:div>
        <w:div w:id="653265823">
          <w:marLeft w:val="0"/>
          <w:marRight w:val="0"/>
          <w:marTop w:val="0"/>
          <w:marBottom w:val="0"/>
          <w:divBdr>
            <w:top w:val="none" w:sz="0" w:space="0" w:color="auto"/>
            <w:left w:val="none" w:sz="0" w:space="0" w:color="auto"/>
            <w:bottom w:val="none" w:sz="0" w:space="0" w:color="auto"/>
            <w:right w:val="none" w:sz="0" w:space="0" w:color="auto"/>
          </w:divBdr>
          <w:divsChild>
            <w:div w:id="1640649661">
              <w:marLeft w:val="75"/>
              <w:marRight w:val="75"/>
              <w:marTop w:val="150"/>
              <w:marBottom w:val="150"/>
              <w:divBdr>
                <w:top w:val="none" w:sz="0" w:space="0" w:color="auto"/>
                <w:left w:val="none" w:sz="0" w:space="0" w:color="auto"/>
                <w:bottom w:val="none" w:sz="0" w:space="0" w:color="auto"/>
                <w:right w:val="none" w:sz="0" w:space="0" w:color="auto"/>
              </w:divBdr>
            </w:div>
          </w:divsChild>
        </w:div>
        <w:div w:id="858664070">
          <w:marLeft w:val="0"/>
          <w:marRight w:val="0"/>
          <w:marTop w:val="0"/>
          <w:marBottom w:val="0"/>
          <w:divBdr>
            <w:top w:val="none" w:sz="0" w:space="0" w:color="auto"/>
            <w:left w:val="none" w:sz="0" w:space="0" w:color="auto"/>
            <w:bottom w:val="none" w:sz="0" w:space="0" w:color="auto"/>
            <w:right w:val="none" w:sz="0" w:space="0" w:color="auto"/>
          </w:divBdr>
          <w:divsChild>
            <w:div w:id="1467048474">
              <w:marLeft w:val="75"/>
              <w:marRight w:val="75"/>
              <w:marTop w:val="150"/>
              <w:marBottom w:val="150"/>
              <w:divBdr>
                <w:top w:val="none" w:sz="0" w:space="0" w:color="auto"/>
                <w:left w:val="none" w:sz="0" w:space="0" w:color="auto"/>
                <w:bottom w:val="none" w:sz="0" w:space="0" w:color="auto"/>
                <w:right w:val="none" w:sz="0" w:space="0" w:color="auto"/>
              </w:divBdr>
            </w:div>
          </w:divsChild>
        </w:div>
        <w:div w:id="399407405">
          <w:marLeft w:val="0"/>
          <w:marRight w:val="0"/>
          <w:marTop w:val="0"/>
          <w:marBottom w:val="0"/>
          <w:divBdr>
            <w:top w:val="none" w:sz="0" w:space="0" w:color="auto"/>
            <w:left w:val="none" w:sz="0" w:space="0" w:color="auto"/>
            <w:bottom w:val="none" w:sz="0" w:space="0" w:color="auto"/>
            <w:right w:val="none" w:sz="0" w:space="0" w:color="auto"/>
          </w:divBdr>
          <w:divsChild>
            <w:div w:id="797720748">
              <w:marLeft w:val="75"/>
              <w:marRight w:val="75"/>
              <w:marTop w:val="150"/>
              <w:marBottom w:val="150"/>
              <w:divBdr>
                <w:top w:val="none" w:sz="0" w:space="0" w:color="auto"/>
                <w:left w:val="none" w:sz="0" w:space="0" w:color="auto"/>
                <w:bottom w:val="none" w:sz="0" w:space="0" w:color="auto"/>
                <w:right w:val="none" w:sz="0" w:space="0" w:color="auto"/>
              </w:divBdr>
            </w:div>
          </w:divsChild>
        </w:div>
        <w:div w:id="226572733">
          <w:marLeft w:val="0"/>
          <w:marRight w:val="0"/>
          <w:marTop w:val="0"/>
          <w:marBottom w:val="0"/>
          <w:divBdr>
            <w:top w:val="none" w:sz="0" w:space="0" w:color="auto"/>
            <w:left w:val="none" w:sz="0" w:space="0" w:color="auto"/>
            <w:bottom w:val="none" w:sz="0" w:space="0" w:color="auto"/>
            <w:right w:val="none" w:sz="0" w:space="0" w:color="auto"/>
          </w:divBdr>
          <w:divsChild>
            <w:div w:id="1755711692">
              <w:marLeft w:val="75"/>
              <w:marRight w:val="75"/>
              <w:marTop w:val="150"/>
              <w:marBottom w:val="150"/>
              <w:divBdr>
                <w:top w:val="none" w:sz="0" w:space="0" w:color="auto"/>
                <w:left w:val="none" w:sz="0" w:space="0" w:color="auto"/>
                <w:bottom w:val="none" w:sz="0" w:space="0" w:color="auto"/>
                <w:right w:val="none" w:sz="0" w:space="0" w:color="auto"/>
              </w:divBdr>
            </w:div>
          </w:divsChild>
        </w:div>
        <w:div w:id="504056158">
          <w:marLeft w:val="0"/>
          <w:marRight w:val="0"/>
          <w:marTop w:val="0"/>
          <w:marBottom w:val="0"/>
          <w:divBdr>
            <w:top w:val="none" w:sz="0" w:space="0" w:color="auto"/>
            <w:left w:val="none" w:sz="0" w:space="0" w:color="auto"/>
            <w:bottom w:val="none" w:sz="0" w:space="0" w:color="auto"/>
            <w:right w:val="none" w:sz="0" w:space="0" w:color="auto"/>
          </w:divBdr>
          <w:divsChild>
            <w:div w:id="538400852">
              <w:marLeft w:val="75"/>
              <w:marRight w:val="75"/>
              <w:marTop w:val="150"/>
              <w:marBottom w:val="150"/>
              <w:divBdr>
                <w:top w:val="none" w:sz="0" w:space="0" w:color="auto"/>
                <w:left w:val="none" w:sz="0" w:space="0" w:color="auto"/>
                <w:bottom w:val="none" w:sz="0" w:space="0" w:color="auto"/>
                <w:right w:val="none" w:sz="0" w:space="0" w:color="auto"/>
              </w:divBdr>
            </w:div>
          </w:divsChild>
        </w:div>
        <w:div w:id="1492792907">
          <w:marLeft w:val="0"/>
          <w:marRight w:val="0"/>
          <w:marTop w:val="0"/>
          <w:marBottom w:val="0"/>
          <w:divBdr>
            <w:top w:val="none" w:sz="0" w:space="0" w:color="auto"/>
            <w:left w:val="none" w:sz="0" w:space="0" w:color="auto"/>
            <w:bottom w:val="none" w:sz="0" w:space="0" w:color="auto"/>
            <w:right w:val="none" w:sz="0" w:space="0" w:color="auto"/>
          </w:divBdr>
          <w:divsChild>
            <w:div w:id="1153793866">
              <w:marLeft w:val="75"/>
              <w:marRight w:val="75"/>
              <w:marTop w:val="150"/>
              <w:marBottom w:val="150"/>
              <w:divBdr>
                <w:top w:val="none" w:sz="0" w:space="0" w:color="auto"/>
                <w:left w:val="none" w:sz="0" w:space="0" w:color="auto"/>
                <w:bottom w:val="none" w:sz="0" w:space="0" w:color="auto"/>
                <w:right w:val="none" w:sz="0" w:space="0" w:color="auto"/>
              </w:divBdr>
            </w:div>
          </w:divsChild>
        </w:div>
        <w:div w:id="1809274899">
          <w:marLeft w:val="0"/>
          <w:marRight w:val="0"/>
          <w:marTop w:val="0"/>
          <w:marBottom w:val="0"/>
          <w:divBdr>
            <w:top w:val="none" w:sz="0" w:space="0" w:color="auto"/>
            <w:left w:val="none" w:sz="0" w:space="0" w:color="auto"/>
            <w:bottom w:val="none" w:sz="0" w:space="0" w:color="auto"/>
            <w:right w:val="none" w:sz="0" w:space="0" w:color="auto"/>
          </w:divBdr>
          <w:divsChild>
            <w:div w:id="52588901">
              <w:marLeft w:val="75"/>
              <w:marRight w:val="75"/>
              <w:marTop w:val="150"/>
              <w:marBottom w:val="150"/>
              <w:divBdr>
                <w:top w:val="none" w:sz="0" w:space="0" w:color="auto"/>
                <w:left w:val="none" w:sz="0" w:space="0" w:color="auto"/>
                <w:bottom w:val="none" w:sz="0" w:space="0" w:color="auto"/>
                <w:right w:val="none" w:sz="0" w:space="0" w:color="auto"/>
              </w:divBdr>
            </w:div>
          </w:divsChild>
        </w:div>
        <w:div w:id="739602171">
          <w:marLeft w:val="0"/>
          <w:marRight w:val="0"/>
          <w:marTop w:val="0"/>
          <w:marBottom w:val="0"/>
          <w:divBdr>
            <w:top w:val="none" w:sz="0" w:space="0" w:color="auto"/>
            <w:left w:val="none" w:sz="0" w:space="0" w:color="auto"/>
            <w:bottom w:val="none" w:sz="0" w:space="0" w:color="auto"/>
            <w:right w:val="none" w:sz="0" w:space="0" w:color="auto"/>
          </w:divBdr>
          <w:divsChild>
            <w:div w:id="1819956037">
              <w:marLeft w:val="75"/>
              <w:marRight w:val="75"/>
              <w:marTop w:val="150"/>
              <w:marBottom w:val="150"/>
              <w:divBdr>
                <w:top w:val="none" w:sz="0" w:space="0" w:color="auto"/>
                <w:left w:val="none" w:sz="0" w:space="0" w:color="auto"/>
                <w:bottom w:val="none" w:sz="0" w:space="0" w:color="auto"/>
                <w:right w:val="none" w:sz="0" w:space="0" w:color="auto"/>
              </w:divBdr>
            </w:div>
          </w:divsChild>
        </w:div>
        <w:div w:id="1601253023">
          <w:marLeft w:val="0"/>
          <w:marRight w:val="0"/>
          <w:marTop w:val="0"/>
          <w:marBottom w:val="0"/>
          <w:divBdr>
            <w:top w:val="none" w:sz="0" w:space="0" w:color="auto"/>
            <w:left w:val="none" w:sz="0" w:space="0" w:color="auto"/>
            <w:bottom w:val="none" w:sz="0" w:space="0" w:color="auto"/>
            <w:right w:val="none" w:sz="0" w:space="0" w:color="auto"/>
          </w:divBdr>
          <w:divsChild>
            <w:div w:id="1189106556">
              <w:marLeft w:val="75"/>
              <w:marRight w:val="75"/>
              <w:marTop w:val="150"/>
              <w:marBottom w:val="150"/>
              <w:divBdr>
                <w:top w:val="none" w:sz="0" w:space="0" w:color="auto"/>
                <w:left w:val="none" w:sz="0" w:space="0" w:color="auto"/>
                <w:bottom w:val="none" w:sz="0" w:space="0" w:color="auto"/>
                <w:right w:val="none" w:sz="0" w:space="0" w:color="auto"/>
              </w:divBdr>
            </w:div>
          </w:divsChild>
        </w:div>
        <w:div w:id="1266309464">
          <w:marLeft w:val="0"/>
          <w:marRight w:val="0"/>
          <w:marTop w:val="0"/>
          <w:marBottom w:val="0"/>
          <w:divBdr>
            <w:top w:val="none" w:sz="0" w:space="0" w:color="auto"/>
            <w:left w:val="none" w:sz="0" w:space="0" w:color="auto"/>
            <w:bottom w:val="none" w:sz="0" w:space="0" w:color="auto"/>
            <w:right w:val="none" w:sz="0" w:space="0" w:color="auto"/>
          </w:divBdr>
          <w:divsChild>
            <w:div w:id="780950426">
              <w:marLeft w:val="75"/>
              <w:marRight w:val="75"/>
              <w:marTop w:val="150"/>
              <w:marBottom w:val="150"/>
              <w:divBdr>
                <w:top w:val="none" w:sz="0" w:space="0" w:color="auto"/>
                <w:left w:val="none" w:sz="0" w:space="0" w:color="auto"/>
                <w:bottom w:val="none" w:sz="0" w:space="0" w:color="auto"/>
                <w:right w:val="none" w:sz="0" w:space="0" w:color="auto"/>
              </w:divBdr>
            </w:div>
          </w:divsChild>
        </w:div>
        <w:div w:id="2125343225">
          <w:marLeft w:val="0"/>
          <w:marRight w:val="0"/>
          <w:marTop w:val="0"/>
          <w:marBottom w:val="0"/>
          <w:divBdr>
            <w:top w:val="none" w:sz="0" w:space="0" w:color="auto"/>
            <w:left w:val="none" w:sz="0" w:space="0" w:color="auto"/>
            <w:bottom w:val="none" w:sz="0" w:space="0" w:color="auto"/>
            <w:right w:val="none" w:sz="0" w:space="0" w:color="auto"/>
          </w:divBdr>
          <w:divsChild>
            <w:div w:id="604581551">
              <w:marLeft w:val="75"/>
              <w:marRight w:val="75"/>
              <w:marTop w:val="150"/>
              <w:marBottom w:val="150"/>
              <w:divBdr>
                <w:top w:val="none" w:sz="0" w:space="0" w:color="auto"/>
                <w:left w:val="none" w:sz="0" w:space="0" w:color="auto"/>
                <w:bottom w:val="none" w:sz="0" w:space="0" w:color="auto"/>
                <w:right w:val="none" w:sz="0" w:space="0" w:color="auto"/>
              </w:divBdr>
            </w:div>
          </w:divsChild>
        </w:div>
        <w:div w:id="1699771644">
          <w:marLeft w:val="0"/>
          <w:marRight w:val="0"/>
          <w:marTop w:val="0"/>
          <w:marBottom w:val="0"/>
          <w:divBdr>
            <w:top w:val="none" w:sz="0" w:space="0" w:color="auto"/>
            <w:left w:val="none" w:sz="0" w:space="0" w:color="auto"/>
            <w:bottom w:val="none" w:sz="0" w:space="0" w:color="auto"/>
            <w:right w:val="none" w:sz="0" w:space="0" w:color="auto"/>
          </w:divBdr>
          <w:divsChild>
            <w:div w:id="1456868619">
              <w:marLeft w:val="75"/>
              <w:marRight w:val="75"/>
              <w:marTop w:val="150"/>
              <w:marBottom w:val="150"/>
              <w:divBdr>
                <w:top w:val="none" w:sz="0" w:space="0" w:color="auto"/>
                <w:left w:val="none" w:sz="0" w:space="0" w:color="auto"/>
                <w:bottom w:val="none" w:sz="0" w:space="0" w:color="auto"/>
                <w:right w:val="none" w:sz="0" w:space="0" w:color="auto"/>
              </w:divBdr>
            </w:div>
          </w:divsChild>
        </w:div>
        <w:div w:id="1220634625">
          <w:marLeft w:val="0"/>
          <w:marRight w:val="0"/>
          <w:marTop w:val="0"/>
          <w:marBottom w:val="0"/>
          <w:divBdr>
            <w:top w:val="none" w:sz="0" w:space="0" w:color="auto"/>
            <w:left w:val="none" w:sz="0" w:space="0" w:color="auto"/>
            <w:bottom w:val="none" w:sz="0" w:space="0" w:color="auto"/>
            <w:right w:val="none" w:sz="0" w:space="0" w:color="auto"/>
          </w:divBdr>
          <w:divsChild>
            <w:div w:id="347416043">
              <w:marLeft w:val="75"/>
              <w:marRight w:val="75"/>
              <w:marTop w:val="150"/>
              <w:marBottom w:val="150"/>
              <w:divBdr>
                <w:top w:val="none" w:sz="0" w:space="0" w:color="auto"/>
                <w:left w:val="none" w:sz="0" w:space="0" w:color="auto"/>
                <w:bottom w:val="none" w:sz="0" w:space="0" w:color="auto"/>
                <w:right w:val="none" w:sz="0" w:space="0" w:color="auto"/>
              </w:divBdr>
            </w:div>
          </w:divsChild>
        </w:div>
        <w:div w:id="1713383146">
          <w:marLeft w:val="0"/>
          <w:marRight w:val="0"/>
          <w:marTop w:val="0"/>
          <w:marBottom w:val="0"/>
          <w:divBdr>
            <w:top w:val="none" w:sz="0" w:space="0" w:color="auto"/>
            <w:left w:val="none" w:sz="0" w:space="0" w:color="auto"/>
            <w:bottom w:val="none" w:sz="0" w:space="0" w:color="auto"/>
            <w:right w:val="none" w:sz="0" w:space="0" w:color="auto"/>
          </w:divBdr>
          <w:divsChild>
            <w:div w:id="284699347">
              <w:marLeft w:val="75"/>
              <w:marRight w:val="75"/>
              <w:marTop w:val="150"/>
              <w:marBottom w:val="150"/>
              <w:divBdr>
                <w:top w:val="none" w:sz="0" w:space="0" w:color="auto"/>
                <w:left w:val="none" w:sz="0" w:space="0" w:color="auto"/>
                <w:bottom w:val="none" w:sz="0" w:space="0" w:color="auto"/>
                <w:right w:val="none" w:sz="0" w:space="0" w:color="auto"/>
              </w:divBdr>
            </w:div>
          </w:divsChild>
        </w:div>
        <w:div w:id="715858442">
          <w:marLeft w:val="0"/>
          <w:marRight w:val="0"/>
          <w:marTop w:val="0"/>
          <w:marBottom w:val="0"/>
          <w:divBdr>
            <w:top w:val="none" w:sz="0" w:space="0" w:color="auto"/>
            <w:left w:val="none" w:sz="0" w:space="0" w:color="auto"/>
            <w:bottom w:val="none" w:sz="0" w:space="0" w:color="auto"/>
            <w:right w:val="none" w:sz="0" w:space="0" w:color="auto"/>
          </w:divBdr>
          <w:divsChild>
            <w:div w:id="1646009724">
              <w:marLeft w:val="75"/>
              <w:marRight w:val="75"/>
              <w:marTop w:val="150"/>
              <w:marBottom w:val="150"/>
              <w:divBdr>
                <w:top w:val="none" w:sz="0" w:space="0" w:color="auto"/>
                <w:left w:val="none" w:sz="0" w:space="0" w:color="auto"/>
                <w:bottom w:val="none" w:sz="0" w:space="0" w:color="auto"/>
                <w:right w:val="none" w:sz="0" w:space="0" w:color="auto"/>
              </w:divBdr>
            </w:div>
          </w:divsChild>
        </w:div>
        <w:div w:id="347604527">
          <w:marLeft w:val="0"/>
          <w:marRight w:val="0"/>
          <w:marTop w:val="0"/>
          <w:marBottom w:val="0"/>
          <w:divBdr>
            <w:top w:val="none" w:sz="0" w:space="0" w:color="auto"/>
            <w:left w:val="none" w:sz="0" w:space="0" w:color="auto"/>
            <w:bottom w:val="none" w:sz="0" w:space="0" w:color="auto"/>
            <w:right w:val="none" w:sz="0" w:space="0" w:color="auto"/>
          </w:divBdr>
          <w:divsChild>
            <w:div w:id="1897006101">
              <w:marLeft w:val="75"/>
              <w:marRight w:val="75"/>
              <w:marTop w:val="150"/>
              <w:marBottom w:val="150"/>
              <w:divBdr>
                <w:top w:val="none" w:sz="0" w:space="0" w:color="auto"/>
                <w:left w:val="none" w:sz="0" w:space="0" w:color="auto"/>
                <w:bottom w:val="none" w:sz="0" w:space="0" w:color="auto"/>
                <w:right w:val="none" w:sz="0" w:space="0" w:color="auto"/>
              </w:divBdr>
            </w:div>
          </w:divsChild>
        </w:div>
        <w:div w:id="1743944927">
          <w:marLeft w:val="0"/>
          <w:marRight w:val="0"/>
          <w:marTop w:val="0"/>
          <w:marBottom w:val="0"/>
          <w:divBdr>
            <w:top w:val="none" w:sz="0" w:space="0" w:color="auto"/>
            <w:left w:val="none" w:sz="0" w:space="0" w:color="auto"/>
            <w:bottom w:val="none" w:sz="0" w:space="0" w:color="auto"/>
            <w:right w:val="none" w:sz="0" w:space="0" w:color="auto"/>
          </w:divBdr>
          <w:divsChild>
            <w:div w:id="956837524">
              <w:marLeft w:val="75"/>
              <w:marRight w:val="75"/>
              <w:marTop w:val="150"/>
              <w:marBottom w:val="150"/>
              <w:divBdr>
                <w:top w:val="none" w:sz="0" w:space="0" w:color="auto"/>
                <w:left w:val="none" w:sz="0" w:space="0" w:color="auto"/>
                <w:bottom w:val="none" w:sz="0" w:space="0" w:color="auto"/>
                <w:right w:val="none" w:sz="0" w:space="0" w:color="auto"/>
              </w:divBdr>
            </w:div>
          </w:divsChild>
        </w:div>
        <w:div w:id="373316764">
          <w:marLeft w:val="0"/>
          <w:marRight w:val="0"/>
          <w:marTop w:val="0"/>
          <w:marBottom w:val="0"/>
          <w:divBdr>
            <w:top w:val="none" w:sz="0" w:space="0" w:color="auto"/>
            <w:left w:val="none" w:sz="0" w:space="0" w:color="auto"/>
            <w:bottom w:val="none" w:sz="0" w:space="0" w:color="auto"/>
            <w:right w:val="none" w:sz="0" w:space="0" w:color="auto"/>
          </w:divBdr>
          <w:divsChild>
            <w:div w:id="319164287">
              <w:marLeft w:val="75"/>
              <w:marRight w:val="75"/>
              <w:marTop w:val="150"/>
              <w:marBottom w:val="150"/>
              <w:divBdr>
                <w:top w:val="none" w:sz="0" w:space="0" w:color="auto"/>
                <w:left w:val="none" w:sz="0" w:space="0" w:color="auto"/>
                <w:bottom w:val="none" w:sz="0" w:space="0" w:color="auto"/>
                <w:right w:val="none" w:sz="0" w:space="0" w:color="auto"/>
              </w:divBdr>
            </w:div>
          </w:divsChild>
        </w:div>
        <w:div w:id="190069542">
          <w:marLeft w:val="0"/>
          <w:marRight w:val="0"/>
          <w:marTop w:val="0"/>
          <w:marBottom w:val="0"/>
          <w:divBdr>
            <w:top w:val="none" w:sz="0" w:space="0" w:color="auto"/>
            <w:left w:val="none" w:sz="0" w:space="0" w:color="auto"/>
            <w:bottom w:val="none" w:sz="0" w:space="0" w:color="auto"/>
            <w:right w:val="none" w:sz="0" w:space="0" w:color="auto"/>
          </w:divBdr>
          <w:divsChild>
            <w:div w:id="1661956711">
              <w:marLeft w:val="75"/>
              <w:marRight w:val="75"/>
              <w:marTop w:val="150"/>
              <w:marBottom w:val="150"/>
              <w:divBdr>
                <w:top w:val="none" w:sz="0" w:space="0" w:color="auto"/>
                <w:left w:val="none" w:sz="0" w:space="0" w:color="auto"/>
                <w:bottom w:val="none" w:sz="0" w:space="0" w:color="auto"/>
                <w:right w:val="none" w:sz="0" w:space="0" w:color="auto"/>
              </w:divBdr>
            </w:div>
          </w:divsChild>
        </w:div>
        <w:div w:id="1821918449">
          <w:marLeft w:val="0"/>
          <w:marRight w:val="0"/>
          <w:marTop w:val="0"/>
          <w:marBottom w:val="0"/>
          <w:divBdr>
            <w:top w:val="none" w:sz="0" w:space="0" w:color="auto"/>
            <w:left w:val="none" w:sz="0" w:space="0" w:color="auto"/>
            <w:bottom w:val="none" w:sz="0" w:space="0" w:color="auto"/>
            <w:right w:val="none" w:sz="0" w:space="0" w:color="auto"/>
          </w:divBdr>
          <w:divsChild>
            <w:div w:id="995887541">
              <w:marLeft w:val="75"/>
              <w:marRight w:val="75"/>
              <w:marTop w:val="150"/>
              <w:marBottom w:val="150"/>
              <w:divBdr>
                <w:top w:val="none" w:sz="0" w:space="0" w:color="auto"/>
                <w:left w:val="none" w:sz="0" w:space="0" w:color="auto"/>
                <w:bottom w:val="none" w:sz="0" w:space="0" w:color="auto"/>
                <w:right w:val="none" w:sz="0" w:space="0" w:color="auto"/>
              </w:divBdr>
            </w:div>
          </w:divsChild>
        </w:div>
        <w:div w:id="245388454">
          <w:marLeft w:val="0"/>
          <w:marRight w:val="0"/>
          <w:marTop w:val="0"/>
          <w:marBottom w:val="0"/>
          <w:divBdr>
            <w:top w:val="none" w:sz="0" w:space="0" w:color="auto"/>
            <w:left w:val="none" w:sz="0" w:space="0" w:color="auto"/>
            <w:bottom w:val="none" w:sz="0" w:space="0" w:color="auto"/>
            <w:right w:val="none" w:sz="0" w:space="0" w:color="auto"/>
          </w:divBdr>
          <w:divsChild>
            <w:div w:id="1946182296">
              <w:marLeft w:val="75"/>
              <w:marRight w:val="75"/>
              <w:marTop w:val="150"/>
              <w:marBottom w:val="150"/>
              <w:divBdr>
                <w:top w:val="none" w:sz="0" w:space="0" w:color="auto"/>
                <w:left w:val="none" w:sz="0" w:space="0" w:color="auto"/>
                <w:bottom w:val="none" w:sz="0" w:space="0" w:color="auto"/>
                <w:right w:val="none" w:sz="0" w:space="0" w:color="auto"/>
              </w:divBdr>
            </w:div>
          </w:divsChild>
        </w:div>
        <w:div w:id="522406436">
          <w:marLeft w:val="0"/>
          <w:marRight w:val="0"/>
          <w:marTop w:val="0"/>
          <w:marBottom w:val="0"/>
          <w:divBdr>
            <w:top w:val="none" w:sz="0" w:space="0" w:color="auto"/>
            <w:left w:val="none" w:sz="0" w:space="0" w:color="auto"/>
            <w:bottom w:val="none" w:sz="0" w:space="0" w:color="auto"/>
            <w:right w:val="none" w:sz="0" w:space="0" w:color="auto"/>
          </w:divBdr>
          <w:divsChild>
            <w:div w:id="179010883">
              <w:marLeft w:val="75"/>
              <w:marRight w:val="75"/>
              <w:marTop w:val="150"/>
              <w:marBottom w:val="150"/>
              <w:divBdr>
                <w:top w:val="none" w:sz="0" w:space="0" w:color="auto"/>
                <w:left w:val="none" w:sz="0" w:space="0" w:color="auto"/>
                <w:bottom w:val="none" w:sz="0" w:space="0" w:color="auto"/>
                <w:right w:val="none" w:sz="0" w:space="0" w:color="auto"/>
              </w:divBdr>
            </w:div>
          </w:divsChild>
        </w:div>
        <w:div w:id="679547096">
          <w:marLeft w:val="0"/>
          <w:marRight w:val="0"/>
          <w:marTop w:val="0"/>
          <w:marBottom w:val="0"/>
          <w:divBdr>
            <w:top w:val="none" w:sz="0" w:space="0" w:color="auto"/>
            <w:left w:val="none" w:sz="0" w:space="0" w:color="auto"/>
            <w:bottom w:val="none" w:sz="0" w:space="0" w:color="auto"/>
            <w:right w:val="none" w:sz="0" w:space="0" w:color="auto"/>
          </w:divBdr>
          <w:divsChild>
            <w:div w:id="1472401944">
              <w:marLeft w:val="75"/>
              <w:marRight w:val="75"/>
              <w:marTop w:val="150"/>
              <w:marBottom w:val="150"/>
              <w:divBdr>
                <w:top w:val="none" w:sz="0" w:space="0" w:color="auto"/>
                <w:left w:val="none" w:sz="0" w:space="0" w:color="auto"/>
                <w:bottom w:val="none" w:sz="0" w:space="0" w:color="auto"/>
                <w:right w:val="none" w:sz="0" w:space="0" w:color="auto"/>
              </w:divBdr>
            </w:div>
          </w:divsChild>
        </w:div>
        <w:div w:id="94327441">
          <w:marLeft w:val="0"/>
          <w:marRight w:val="0"/>
          <w:marTop w:val="0"/>
          <w:marBottom w:val="0"/>
          <w:divBdr>
            <w:top w:val="none" w:sz="0" w:space="0" w:color="auto"/>
            <w:left w:val="none" w:sz="0" w:space="0" w:color="auto"/>
            <w:bottom w:val="none" w:sz="0" w:space="0" w:color="auto"/>
            <w:right w:val="none" w:sz="0" w:space="0" w:color="auto"/>
          </w:divBdr>
          <w:divsChild>
            <w:div w:id="708803749">
              <w:marLeft w:val="75"/>
              <w:marRight w:val="75"/>
              <w:marTop w:val="150"/>
              <w:marBottom w:val="150"/>
              <w:divBdr>
                <w:top w:val="none" w:sz="0" w:space="0" w:color="auto"/>
                <w:left w:val="none" w:sz="0" w:space="0" w:color="auto"/>
                <w:bottom w:val="none" w:sz="0" w:space="0" w:color="auto"/>
                <w:right w:val="none" w:sz="0" w:space="0" w:color="auto"/>
              </w:divBdr>
            </w:div>
          </w:divsChild>
        </w:div>
        <w:div w:id="1763797906">
          <w:marLeft w:val="0"/>
          <w:marRight w:val="0"/>
          <w:marTop w:val="0"/>
          <w:marBottom w:val="0"/>
          <w:divBdr>
            <w:top w:val="none" w:sz="0" w:space="0" w:color="auto"/>
            <w:left w:val="none" w:sz="0" w:space="0" w:color="auto"/>
            <w:bottom w:val="none" w:sz="0" w:space="0" w:color="auto"/>
            <w:right w:val="none" w:sz="0" w:space="0" w:color="auto"/>
          </w:divBdr>
          <w:divsChild>
            <w:div w:id="523254521">
              <w:marLeft w:val="75"/>
              <w:marRight w:val="75"/>
              <w:marTop w:val="150"/>
              <w:marBottom w:val="150"/>
              <w:divBdr>
                <w:top w:val="none" w:sz="0" w:space="0" w:color="auto"/>
                <w:left w:val="none" w:sz="0" w:space="0" w:color="auto"/>
                <w:bottom w:val="none" w:sz="0" w:space="0" w:color="auto"/>
                <w:right w:val="none" w:sz="0" w:space="0" w:color="auto"/>
              </w:divBdr>
            </w:div>
          </w:divsChild>
        </w:div>
        <w:div w:id="422999111">
          <w:marLeft w:val="0"/>
          <w:marRight w:val="0"/>
          <w:marTop w:val="0"/>
          <w:marBottom w:val="0"/>
          <w:divBdr>
            <w:top w:val="none" w:sz="0" w:space="0" w:color="auto"/>
            <w:left w:val="none" w:sz="0" w:space="0" w:color="auto"/>
            <w:bottom w:val="none" w:sz="0" w:space="0" w:color="auto"/>
            <w:right w:val="none" w:sz="0" w:space="0" w:color="auto"/>
          </w:divBdr>
          <w:divsChild>
            <w:div w:id="1474828520">
              <w:marLeft w:val="75"/>
              <w:marRight w:val="75"/>
              <w:marTop w:val="150"/>
              <w:marBottom w:val="150"/>
              <w:divBdr>
                <w:top w:val="none" w:sz="0" w:space="0" w:color="auto"/>
                <w:left w:val="none" w:sz="0" w:space="0" w:color="auto"/>
                <w:bottom w:val="none" w:sz="0" w:space="0" w:color="auto"/>
                <w:right w:val="none" w:sz="0" w:space="0" w:color="auto"/>
              </w:divBdr>
            </w:div>
          </w:divsChild>
        </w:div>
        <w:div w:id="1154831451">
          <w:marLeft w:val="0"/>
          <w:marRight w:val="0"/>
          <w:marTop w:val="0"/>
          <w:marBottom w:val="0"/>
          <w:divBdr>
            <w:top w:val="none" w:sz="0" w:space="0" w:color="auto"/>
            <w:left w:val="none" w:sz="0" w:space="0" w:color="auto"/>
            <w:bottom w:val="none" w:sz="0" w:space="0" w:color="auto"/>
            <w:right w:val="none" w:sz="0" w:space="0" w:color="auto"/>
          </w:divBdr>
          <w:divsChild>
            <w:div w:id="1675690343">
              <w:marLeft w:val="75"/>
              <w:marRight w:val="75"/>
              <w:marTop w:val="150"/>
              <w:marBottom w:val="150"/>
              <w:divBdr>
                <w:top w:val="none" w:sz="0" w:space="0" w:color="auto"/>
                <w:left w:val="none" w:sz="0" w:space="0" w:color="auto"/>
                <w:bottom w:val="none" w:sz="0" w:space="0" w:color="auto"/>
                <w:right w:val="none" w:sz="0" w:space="0" w:color="auto"/>
              </w:divBdr>
            </w:div>
          </w:divsChild>
        </w:div>
        <w:div w:id="1130435107">
          <w:marLeft w:val="0"/>
          <w:marRight w:val="0"/>
          <w:marTop w:val="0"/>
          <w:marBottom w:val="0"/>
          <w:divBdr>
            <w:top w:val="none" w:sz="0" w:space="0" w:color="auto"/>
            <w:left w:val="none" w:sz="0" w:space="0" w:color="auto"/>
            <w:bottom w:val="none" w:sz="0" w:space="0" w:color="auto"/>
            <w:right w:val="none" w:sz="0" w:space="0" w:color="auto"/>
          </w:divBdr>
          <w:divsChild>
            <w:div w:id="1091075866">
              <w:marLeft w:val="75"/>
              <w:marRight w:val="75"/>
              <w:marTop w:val="150"/>
              <w:marBottom w:val="150"/>
              <w:divBdr>
                <w:top w:val="none" w:sz="0" w:space="0" w:color="auto"/>
                <w:left w:val="none" w:sz="0" w:space="0" w:color="auto"/>
                <w:bottom w:val="none" w:sz="0" w:space="0" w:color="auto"/>
                <w:right w:val="none" w:sz="0" w:space="0" w:color="auto"/>
              </w:divBdr>
            </w:div>
          </w:divsChild>
        </w:div>
        <w:div w:id="183860647">
          <w:marLeft w:val="0"/>
          <w:marRight w:val="0"/>
          <w:marTop w:val="0"/>
          <w:marBottom w:val="0"/>
          <w:divBdr>
            <w:top w:val="none" w:sz="0" w:space="0" w:color="auto"/>
            <w:left w:val="none" w:sz="0" w:space="0" w:color="auto"/>
            <w:bottom w:val="none" w:sz="0" w:space="0" w:color="auto"/>
            <w:right w:val="none" w:sz="0" w:space="0" w:color="auto"/>
          </w:divBdr>
          <w:divsChild>
            <w:div w:id="1359354058">
              <w:marLeft w:val="75"/>
              <w:marRight w:val="75"/>
              <w:marTop w:val="150"/>
              <w:marBottom w:val="150"/>
              <w:divBdr>
                <w:top w:val="none" w:sz="0" w:space="0" w:color="auto"/>
                <w:left w:val="none" w:sz="0" w:space="0" w:color="auto"/>
                <w:bottom w:val="none" w:sz="0" w:space="0" w:color="auto"/>
                <w:right w:val="none" w:sz="0" w:space="0" w:color="auto"/>
              </w:divBdr>
            </w:div>
          </w:divsChild>
        </w:div>
        <w:div w:id="1297220597">
          <w:marLeft w:val="0"/>
          <w:marRight w:val="0"/>
          <w:marTop w:val="0"/>
          <w:marBottom w:val="0"/>
          <w:divBdr>
            <w:top w:val="none" w:sz="0" w:space="0" w:color="auto"/>
            <w:left w:val="none" w:sz="0" w:space="0" w:color="auto"/>
            <w:bottom w:val="none" w:sz="0" w:space="0" w:color="auto"/>
            <w:right w:val="none" w:sz="0" w:space="0" w:color="auto"/>
          </w:divBdr>
          <w:divsChild>
            <w:div w:id="334191881">
              <w:marLeft w:val="75"/>
              <w:marRight w:val="75"/>
              <w:marTop w:val="150"/>
              <w:marBottom w:val="150"/>
              <w:divBdr>
                <w:top w:val="none" w:sz="0" w:space="0" w:color="auto"/>
                <w:left w:val="none" w:sz="0" w:space="0" w:color="auto"/>
                <w:bottom w:val="none" w:sz="0" w:space="0" w:color="auto"/>
                <w:right w:val="none" w:sz="0" w:space="0" w:color="auto"/>
              </w:divBdr>
            </w:div>
          </w:divsChild>
        </w:div>
        <w:div w:id="1245525894">
          <w:marLeft w:val="0"/>
          <w:marRight w:val="0"/>
          <w:marTop w:val="0"/>
          <w:marBottom w:val="0"/>
          <w:divBdr>
            <w:top w:val="none" w:sz="0" w:space="0" w:color="auto"/>
            <w:left w:val="none" w:sz="0" w:space="0" w:color="auto"/>
            <w:bottom w:val="none" w:sz="0" w:space="0" w:color="auto"/>
            <w:right w:val="none" w:sz="0" w:space="0" w:color="auto"/>
          </w:divBdr>
          <w:divsChild>
            <w:div w:id="1663465539">
              <w:marLeft w:val="75"/>
              <w:marRight w:val="75"/>
              <w:marTop w:val="150"/>
              <w:marBottom w:val="150"/>
              <w:divBdr>
                <w:top w:val="none" w:sz="0" w:space="0" w:color="auto"/>
                <w:left w:val="none" w:sz="0" w:space="0" w:color="auto"/>
                <w:bottom w:val="none" w:sz="0" w:space="0" w:color="auto"/>
                <w:right w:val="none" w:sz="0" w:space="0" w:color="auto"/>
              </w:divBdr>
            </w:div>
          </w:divsChild>
        </w:div>
        <w:div w:id="209924576">
          <w:marLeft w:val="0"/>
          <w:marRight w:val="0"/>
          <w:marTop w:val="0"/>
          <w:marBottom w:val="0"/>
          <w:divBdr>
            <w:top w:val="none" w:sz="0" w:space="0" w:color="auto"/>
            <w:left w:val="none" w:sz="0" w:space="0" w:color="auto"/>
            <w:bottom w:val="none" w:sz="0" w:space="0" w:color="auto"/>
            <w:right w:val="none" w:sz="0" w:space="0" w:color="auto"/>
          </w:divBdr>
          <w:divsChild>
            <w:div w:id="675692705">
              <w:marLeft w:val="75"/>
              <w:marRight w:val="75"/>
              <w:marTop w:val="150"/>
              <w:marBottom w:val="150"/>
              <w:divBdr>
                <w:top w:val="none" w:sz="0" w:space="0" w:color="auto"/>
                <w:left w:val="none" w:sz="0" w:space="0" w:color="auto"/>
                <w:bottom w:val="none" w:sz="0" w:space="0" w:color="auto"/>
                <w:right w:val="none" w:sz="0" w:space="0" w:color="auto"/>
              </w:divBdr>
            </w:div>
          </w:divsChild>
        </w:div>
        <w:div w:id="1630285732">
          <w:marLeft w:val="0"/>
          <w:marRight w:val="0"/>
          <w:marTop w:val="0"/>
          <w:marBottom w:val="0"/>
          <w:divBdr>
            <w:top w:val="none" w:sz="0" w:space="0" w:color="auto"/>
            <w:left w:val="none" w:sz="0" w:space="0" w:color="auto"/>
            <w:bottom w:val="none" w:sz="0" w:space="0" w:color="auto"/>
            <w:right w:val="none" w:sz="0" w:space="0" w:color="auto"/>
          </w:divBdr>
          <w:divsChild>
            <w:div w:id="1652904428">
              <w:marLeft w:val="75"/>
              <w:marRight w:val="75"/>
              <w:marTop w:val="150"/>
              <w:marBottom w:val="150"/>
              <w:divBdr>
                <w:top w:val="none" w:sz="0" w:space="0" w:color="auto"/>
                <w:left w:val="none" w:sz="0" w:space="0" w:color="auto"/>
                <w:bottom w:val="none" w:sz="0" w:space="0" w:color="auto"/>
                <w:right w:val="none" w:sz="0" w:space="0" w:color="auto"/>
              </w:divBdr>
            </w:div>
          </w:divsChild>
        </w:div>
        <w:div w:id="1646199036">
          <w:marLeft w:val="0"/>
          <w:marRight w:val="0"/>
          <w:marTop w:val="0"/>
          <w:marBottom w:val="0"/>
          <w:divBdr>
            <w:top w:val="none" w:sz="0" w:space="0" w:color="auto"/>
            <w:left w:val="none" w:sz="0" w:space="0" w:color="auto"/>
            <w:bottom w:val="none" w:sz="0" w:space="0" w:color="auto"/>
            <w:right w:val="none" w:sz="0" w:space="0" w:color="auto"/>
          </w:divBdr>
          <w:divsChild>
            <w:div w:id="1118184146">
              <w:marLeft w:val="75"/>
              <w:marRight w:val="75"/>
              <w:marTop w:val="150"/>
              <w:marBottom w:val="150"/>
              <w:divBdr>
                <w:top w:val="none" w:sz="0" w:space="0" w:color="auto"/>
                <w:left w:val="none" w:sz="0" w:space="0" w:color="auto"/>
                <w:bottom w:val="none" w:sz="0" w:space="0" w:color="auto"/>
                <w:right w:val="none" w:sz="0" w:space="0" w:color="auto"/>
              </w:divBdr>
            </w:div>
          </w:divsChild>
        </w:div>
        <w:div w:id="1642880659">
          <w:marLeft w:val="0"/>
          <w:marRight w:val="0"/>
          <w:marTop w:val="0"/>
          <w:marBottom w:val="0"/>
          <w:divBdr>
            <w:top w:val="none" w:sz="0" w:space="0" w:color="auto"/>
            <w:left w:val="none" w:sz="0" w:space="0" w:color="auto"/>
            <w:bottom w:val="none" w:sz="0" w:space="0" w:color="auto"/>
            <w:right w:val="none" w:sz="0" w:space="0" w:color="auto"/>
          </w:divBdr>
          <w:divsChild>
            <w:div w:id="1140804956">
              <w:marLeft w:val="75"/>
              <w:marRight w:val="75"/>
              <w:marTop w:val="150"/>
              <w:marBottom w:val="150"/>
              <w:divBdr>
                <w:top w:val="none" w:sz="0" w:space="0" w:color="auto"/>
                <w:left w:val="none" w:sz="0" w:space="0" w:color="auto"/>
                <w:bottom w:val="none" w:sz="0" w:space="0" w:color="auto"/>
                <w:right w:val="none" w:sz="0" w:space="0" w:color="auto"/>
              </w:divBdr>
            </w:div>
          </w:divsChild>
        </w:div>
        <w:div w:id="158077827">
          <w:marLeft w:val="0"/>
          <w:marRight w:val="0"/>
          <w:marTop w:val="0"/>
          <w:marBottom w:val="0"/>
          <w:divBdr>
            <w:top w:val="none" w:sz="0" w:space="0" w:color="auto"/>
            <w:left w:val="none" w:sz="0" w:space="0" w:color="auto"/>
            <w:bottom w:val="none" w:sz="0" w:space="0" w:color="auto"/>
            <w:right w:val="none" w:sz="0" w:space="0" w:color="auto"/>
          </w:divBdr>
          <w:divsChild>
            <w:div w:id="1613898371">
              <w:marLeft w:val="75"/>
              <w:marRight w:val="75"/>
              <w:marTop w:val="150"/>
              <w:marBottom w:val="150"/>
              <w:divBdr>
                <w:top w:val="none" w:sz="0" w:space="0" w:color="auto"/>
                <w:left w:val="none" w:sz="0" w:space="0" w:color="auto"/>
                <w:bottom w:val="none" w:sz="0" w:space="0" w:color="auto"/>
                <w:right w:val="none" w:sz="0" w:space="0" w:color="auto"/>
              </w:divBdr>
            </w:div>
          </w:divsChild>
        </w:div>
        <w:div w:id="1051266920">
          <w:marLeft w:val="0"/>
          <w:marRight w:val="0"/>
          <w:marTop w:val="0"/>
          <w:marBottom w:val="0"/>
          <w:divBdr>
            <w:top w:val="none" w:sz="0" w:space="0" w:color="auto"/>
            <w:left w:val="none" w:sz="0" w:space="0" w:color="auto"/>
            <w:bottom w:val="none" w:sz="0" w:space="0" w:color="auto"/>
            <w:right w:val="none" w:sz="0" w:space="0" w:color="auto"/>
          </w:divBdr>
          <w:divsChild>
            <w:div w:id="238103647">
              <w:marLeft w:val="75"/>
              <w:marRight w:val="75"/>
              <w:marTop w:val="150"/>
              <w:marBottom w:val="150"/>
              <w:divBdr>
                <w:top w:val="none" w:sz="0" w:space="0" w:color="auto"/>
                <w:left w:val="none" w:sz="0" w:space="0" w:color="auto"/>
                <w:bottom w:val="none" w:sz="0" w:space="0" w:color="auto"/>
                <w:right w:val="none" w:sz="0" w:space="0" w:color="auto"/>
              </w:divBdr>
            </w:div>
          </w:divsChild>
        </w:div>
        <w:div w:id="524489041">
          <w:marLeft w:val="0"/>
          <w:marRight w:val="0"/>
          <w:marTop w:val="0"/>
          <w:marBottom w:val="0"/>
          <w:divBdr>
            <w:top w:val="none" w:sz="0" w:space="0" w:color="auto"/>
            <w:left w:val="none" w:sz="0" w:space="0" w:color="auto"/>
            <w:bottom w:val="none" w:sz="0" w:space="0" w:color="auto"/>
            <w:right w:val="none" w:sz="0" w:space="0" w:color="auto"/>
          </w:divBdr>
          <w:divsChild>
            <w:div w:id="569468332">
              <w:marLeft w:val="75"/>
              <w:marRight w:val="75"/>
              <w:marTop w:val="150"/>
              <w:marBottom w:val="150"/>
              <w:divBdr>
                <w:top w:val="none" w:sz="0" w:space="0" w:color="auto"/>
                <w:left w:val="none" w:sz="0" w:space="0" w:color="auto"/>
                <w:bottom w:val="none" w:sz="0" w:space="0" w:color="auto"/>
                <w:right w:val="none" w:sz="0" w:space="0" w:color="auto"/>
              </w:divBdr>
            </w:div>
          </w:divsChild>
        </w:div>
        <w:div w:id="115486089">
          <w:marLeft w:val="0"/>
          <w:marRight w:val="0"/>
          <w:marTop w:val="0"/>
          <w:marBottom w:val="0"/>
          <w:divBdr>
            <w:top w:val="none" w:sz="0" w:space="0" w:color="auto"/>
            <w:left w:val="none" w:sz="0" w:space="0" w:color="auto"/>
            <w:bottom w:val="none" w:sz="0" w:space="0" w:color="auto"/>
            <w:right w:val="none" w:sz="0" w:space="0" w:color="auto"/>
          </w:divBdr>
          <w:divsChild>
            <w:div w:id="1628589035">
              <w:marLeft w:val="75"/>
              <w:marRight w:val="75"/>
              <w:marTop w:val="150"/>
              <w:marBottom w:val="150"/>
              <w:divBdr>
                <w:top w:val="none" w:sz="0" w:space="0" w:color="auto"/>
                <w:left w:val="none" w:sz="0" w:space="0" w:color="auto"/>
                <w:bottom w:val="none" w:sz="0" w:space="0" w:color="auto"/>
                <w:right w:val="none" w:sz="0" w:space="0" w:color="auto"/>
              </w:divBdr>
            </w:div>
          </w:divsChild>
        </w:div>
        <w:div w:id="778337564">
          <w:marLeft w:val="0"/>
          <w:marRight w:val="0"/>
          <w:marTop w:val="0"/>
          <w:marBottom w:val="0"/>
          <w:divBdr>
            <w:top w:val="none" w:sz="0" w:space="0" w:color="auto"/>
            <w:left w:val="none" w:sz="0" w:space="0" w:color="auto"/>
            <w:bottom w:val="none" w:sz="0" w:space="0" w:color="auto"/>
            <w:right w:val="none" w:sz="0" w:space="0" w:color="auto"/>
          </w:divBdr>
          <w:divsChild>
            <w:div w:id="1955743717">
              <w:marLeft w:val="75"/>
              <w:marRight w:val="75"/>
              <w:marTop w:val="150"/>
              <w:marBottom w:val="150"/>
              <w:divBdr>
                <w:top w:val="none" w:sz="0" w:space="0" w:color="auto"/>
                <w:left w:val="none" w:sz="0" w:space="0" w:color="auto"/>
                <w:bottom w:val="none" w:sz="0" w:space="0" w:color="auto"/>
                <w:right w:val="none" w:sz="0" w:space="0" w:color="auto"/>
              </w:divBdr>
            </w:div>
          </w:divsChild>
        </w:div>
        <w:div w:id="1596205828">
          <w:marLeft w:val="0"/>
          <w:marRight w:val="0"/>
          <w:marTop w:val="0"/>
          <w:marBottom w:val="0"/>
          <w:divBdr>
            <w:top w:val="none" w:sz="0" w:space="0" w:color="auto"/>
            <w:left w:val="none" w:sz="0" w:space="0" w:color="auto"/>
            <w:bottom w:val="none" w:sz="0" w:space="0" w:color="auto"/>
            <w:right w:val="none" w:sz="0" w:space="0" w:color="auto"/>
          </w:divBdr>
          <w:divsChild>
            <w:div w:id="1276985875">
              <w:marLeft w:val="75"/>
              <w:marRight w:val="75"/>
              <w:marTop w:val="150"/>
              <w:marBottom w:val="150"/>
              <w:divBdr>
                <w:top w:val="none" w:sz="0" w:space="0" w:color="auto"/>
                <w:left w:val="none" w:sz="0" w:space="0" w:color="auto"/>
                <w:bottom w:val="none" w:sz="0" w:space="0" w:color="auto"/>
                <w:right w:val="none" w:sz="0" w:space="0" w:color="auto"/>
              </w:divBdr>
            </w:div>
          </w:divsChild>
        </w:div>
        <w:div w:id="240144104">
          <w:marLeft w:val="0"/>
          <w:marRight w:val="0"/>
          <w:marTop w:val="0"/>
          <w:marBottom w:val="0"/>
          <w:divBdr>
            <w:top w:val="none" w:sz="0" w:space="0" w:color="auto"/>
            <w:left w:val="none" w:sz="0" w:space="0" w:color="auto"/>
            <w:bottom w:val="none" w:sz="0" w:space="0" w:color="auto"/>
            <w:right w:val="none" w:sz="0" w:space="0" w:color="auto"/>
          </w:divBdr>
          <w:divsChild>
            <w:div w:id="1187018500">
              <w:marLeft w:val="75"/>
              <w:marRight w:val="75"/>
              <w:marTop w:val="150"/>
              <w:marBottom w:val="150"/>
              <w:divBdr>
                <w:top w:val="none" w:sz="0" w:space="0" w:color="auto"/>
                <w:left w:val="none" w:sz="0" w:space="0" w:color="auto"/>
                <w:bottom w:val="none" w:sz="0" w:space="0" w:color="auto"/>
                <w:right w:val="none" w:sz="0" w:space="0" w:color="auto"/>
              </w:divBdr>
            </w:div>
          </w:divsChild>
        </w:div>
        <w:div w:id="1512645032">
          <w:marLeft w:val="0"/>
          <w:marRight w:val="0"/>
          <w:marTop w:val="0"/>
          <w:marBottom w:val="0"/>
          <w:divBdr>
            <w:top w:val="none" w:sz="0" w:space="0" w:color="auto"/>
            <w:left w:val="none" w:sz="0" w:space="0" w:color="auto"/>
            <w:bottom w:val="none" w:sz="0" w:space="0" w:color="auto"/>
            <w:right w:val="none" w:sz="0" w:space="0" w:color="auto"/>
          </w:divBdr>
          <w:divsChild>
            <w:div w:id="1272710777">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393117438">
      <w:bodyDiv w:val="1"/>
      <w:marLeft w:val="0"/>
      <w:marRight w:val="0"/>
      <w:marTop w:val="0"/>
      <w:marBottom w:val="0"/>
      <w:divBdr>
        <w:top w:val="none" w:sz="0" w:space="0" w:color="auto"/>
        <w:left w:val="none" w:sz="0" w:space="0" w:color="auto"/>
        <w:bottom w:val="none" w:sz="0" w:space="0" w:color="auto"/>
        <w:right w:val="none" w:sz="0" w:space="0" w:color="auto"/>
      </w:divBdr>
    </w:div>
    <w:div w:id="393895172">
      <w:bodyDiv w:val="1"/>
      <w:marLeft w:val="0"/>
      <w:marRight w:val="0"/>
      <w:marTop w:val="0"/>
      <w:marBottom w:val="0"/>
      <w:divBdr>
        <w:top w:val="none" w:sz="0" w:space="0" w:color="auto"/>
        <w:left w:val="none" w:sz="0" w:space="0" w:color="auto"/>
        <w:bottom w:val="none" w:sz="0" w:space="0" w:color="auto"/>
        <w:right w:val="none" w:sz="0" w:space="0" w:color="auto"/>
      </w:divBdr>
    </w:div>
    <w:div w:id="394285381">
      <w:bodyDiv w:val="1"/>
      <w:marLeft w:val="0"/>
      <w:marRight w:val="0"/>
      <w:marTop w:val="0"/>
      <w:marBottom w:val="0"/>
      <w:divBdr>
        <w:top w:val="none" w:sz="0" w:space="0" w:color="auto"/>
        <w:left w:val="none" w:sz="0" w:space="0" w:color="auto"/>
        <w:bottom w:val="none" w:sz="0" w:space="0" w:color="auto"/>
        <w:right w:val="none" w:sz="0" w:space="0" w:color="auto"/>
      </w:divBdr>
    </w:div>
    <w:div w:id="412119165">
      <w:bodyDiv w:val="1"/>
      <w:marLeft w:val="0"/>
      <w:marRight w:val="0"/>
      <w:marTop w:val="0"/>
      <w:marBottom w:val="0"/>
      <w:divBdr>
        <w:top w:val="none" w:sz="0" w:space="0" w:color="auto"/>
        <w:left w:val="none" w:sz="0" w:space="0" w:color="auto"/>
        <w:bottom w:val="none" w:sz="0" w:space="0" w:color="auto"/>
        <w:right w:val="none" w:sz="0" w:space="0" w:color="auto"/>
      </w:divBdr>
    </w:div>
    <w:div w:id="434711452">
      <w:bodyDiv w:val="1"/>
      <w:marLeft w:val="0"/>
      <w:marRight w:val="0"/>
      <w:marTop w:val="0"/>
      <w:marBottom w:val="0"/>
      <w:divBdr>
        <w:top w:val="none" w:sz="0" w:space="0" w:color="auto"/>
        <w:left w:val="none" w:sz="0" w:space="0" w:color="auto"/>
        <w:bottom w:val="none" w:sz="0" w:space="0" w:color="auto"/>
        <w:right w:val="none" w:sz="0" w:space="0" w:color="auto"/>
      </w:divBdr>
    </w:div>
    <w:div w:id="439885541">
      <w:bodyDiv w:val="1"/>
      <w:marLeft w:val="0"/>
      <w:marRight w:val="0"/>
      <w:marTop w:val="0"/>
      <w:marBottom w:val="0"/>
      <w:divBdr>
        <w:top w:val="none" w:sz="0" w:space="0" w:color="auto"/>
        <w:left w:val="none" w:sz="0" w:space="0" w:color="auto"/>
        <w:bottom w:val="none" w:sz="0" w:space="0" w:color="auto"/>
        <w:right w:val="none" w:sz="0" w:space="0" w:color="auto"/>
      </w:divBdr>
    </w:div>
    <w:div w:id="442501113">
      <w:bodyDiv w:val="1"/>
      <w:marLeft w:val="0"/>
      <w:marRight w:val="0"/>
      <w:marTop w:val="0"/>
      <w:marBottom w:val="0"/>
      <w:divBdr>
        <w:top w:val="none" w:sz="0" w:space="0" w:color="auto"/>
        <w:left w:val="none" w:sz="0" w:space="0" w:color="auto"/>
        <w:bottom w:val="none" w:sz="0" w:space="0" w:color="auto"/>
        <w:right w:val="none" w:sz="0" w:space="0" w:color="auto"/>
      </w:divBdr>
    </w:div>
    <w:div w:id="442960599">
      <w:bodyDiv w:val="1"/>
      <w:marLeft w:val="0"/>
      <w:marRight w:val="0"/>
      <w:marTop w:val="0"/>
      <w:marBottom w:val="0"/>
      <w:divBdr>
        <w:top w:val="none" w:sz="0" w:space="0" w:color="auto"/>
        <w:left w:val="none" w:sz="0" w:space="0" w:color="auto"/>
        <w:bottom w:val="none" w:sz="0" w:space="0" w:color="auto"/>
        <w:right w:val="none" w:sz="0" w:space="0" w:color="auto"/>
      </w:divBdr>
    </w:div>
    <w:div w:id="495388972">
      <w:bodyDiv w:val="1"/>
      <w:marLeft w:val="0"/>
      <w:marRight w:val="0"/>
      <w:marTop w:val="0"/>
      <w:marBottom w:val="0"/>
      <w:divBdr>
        <w:top w:val="none" w:sz="0" w:space="0" w:color="auto"/>
        <w:left w:val="none" w:sz="0" w:space="0" w:color="auto"/>
        <w:bottom w:val="none" w:sz="0" w:space="0" w:color="auto"/>
        <w:right w:val="none" w:sz="0" w:space="0" w:color="auto"/>
      </w:divBdr>
    </w:div>
    <w:div w:id="539123224">
      <w:bodyDiv w:val="1"/>
      <w:marLeft w:val="0"/>
      <w:marRight w:val="0"/>
      <w:marTop w:val="0"/>
      <w:marBottom w:val="0"/>
      <w:divBdr>
        <w:top w:val="none" w:sz="0" w:space="0" w:color="auto"/>
        <w:left w:val="none" w:sz="0" w:space="0" w:color="auto"/>
        <w:bottom w:val="none" w:sz="0" w:space="0" w:color="auto"/>
        <w:right w:val="none" w:sz="0" w:space="0" w:color="auto"/>
      </w:divBdr>
    </w:div>
    <w:div w:id="578321798">
      <w:bodyDiv w:val="1"/>
      <w:marLeft w:val="0"/>
      <w:marRight w:val="0"/>
      <w:marTop w:val="0"/>
      <w:marBottom w:val="0"/>
      <w:divBdr>
        <w:top w:val="none" w:sz="0" w:space="0" w:color="auto"/>
        <w:left w:val="none" w:sz="0" w:space="0" w:color="auto"/>
        <w:bottom w:val="none" w:sz="0" w:space="0" w:color="auto"/>
        <w:right w:val="none" w:sz="0" w:space="0" w:color="auto"/>
      </w:divBdr>
    </w:div>
    <w:div w:id="585504119">
      <w:bodyDiv w:val="1"/>
      <w:marLeft w:val="0"/>
      <w:marRight w:val="0"/>
      <w:marTop w:val="0"/>
      <w:marBottom w:val="0"/>
      <w:divBdr>
        <w:top w:val="none" w:sz="0" w:space="0" w:color="auto"/>
        <w:left w:val="none" w:sz="0" w:space="0" w:color="auto"/>
        <w:bottom w:val="none" w:sz="0" w:space="0" w:color="auto"/>
        <w:right w:val="none" w:sz="0" w:space="0" w:color="auto"/>
      </w:divBdr>
      <w:divsChild>
        <w:div w:id="1915433535">
          <w:marLeft w:val="0"/>
          <w:marRight w:val="0"/>
          <w:marTop w:val="0"/>
          <w:marBottom w:val="0"/>
          <w:divBdr>
            <w:top w:val="none" w:sz="0" w:space="0" w:color="auto"/>
            <w:left w:val="none" w:sz="0" w:space="0" w:color="auto"/>
            <w:bottom w:val="none" w:sz="0" w:space="0" w:color="auto"/>
            <w:right w:val="none" w:sz="0" w:space="0" w:color="auto"/>
          </w:divBdr>
          <w:divsChild>
            <w:div w:id="6315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6705">
      <w:bodyDiv w:val="1"/>
      <w:marLeft w:val="0"/>
      <w:marRight w:val="0"/>
      <w:marTop w:val="0"/>
      <w:marBottom w:val="0"/>
      <w:divBdr>
        <w:top w:val="none" w:sz="0" w:space="0" w:color="auto"/>
        <w:left w:val="none" w:sz="0" w:space="0" w:color="auto"/>
        <w:bottom w:val="none" w:sz="0" w:space="0" w:color="auto"/>
        <w:right w:val="none" w:sz="0" w:space="0" w:color="auto"/>
      </w:divBdr>
    </w:div>
    <w:div w:id="639116954">
      <w:bodyDiv w:val="1"/>
      <w:marLeft w:val="0"/>
      <w:marRight w:val="0"/>
      <w:marTop w:val="0"/>
      <w:marBottom w:val="0"/>
      <w:divBdr>
        <w:top w:val="none" w:sz="0" w:space="0" w:color="auto"/>
        <w:left w:val="none" w:sz="0" w:space="0" w:color="auto"/>
        <w:bottom w:val="none" w:sz="0" w:space="0" w:color="auto"/>
        <w:right w:val="none" w:sz="0" w:space="0" w:color="auto"/>
      </w:divBdr>
      <w:divsChild>
        <w:div w:id="944115272">
          <w:marLeft w:val="0"/>
          <w:marRight w:val="0"/>
          <w:marTop w:val="0"/>
          <w:marBottom w:val="0"/>
          <w:divBdr>
            <w:top w:val="none" w:sz="0" w:space="0" w:color="auto"/>
            <w:left w:val="none" w:sz="0" w:space="0" w:color="auto"/>
            <w:bottom w:val="none" w:sz="0" w:space="0" w:color="auto"/>
            <w:right w:val="none" w:sz="0" w:space="0" w:color="auto"/>
          </w:divBdr>
          <w:divsChild>
            <w:div w:id="1563901597">
              <w:marLeft w:val="75"/>
              <w:marRight w:val="75"/>
              <w:marTop w:val="150"/>
              <w:marBottom w:val="150"/>
              <w:divBdr>
                <w:top w:val="none" w:sz="0" w:space="0" w:color="auto"/>
                <w:left w:val="none" w:sz="0" w:space="0" w:color="auto"/>
                <w:bottom w:val="none" w:sz="0" w:space="0" w:color="auto"/>
                <w:right w:val="none" w:sz="0" w:space="0" w:color="auto"/>
              </w:divBdr>
            </w:div>
          </w:divsChild>
        </w:div>
        <w:div w:id="1270971637">
          <w:marLeft w:val="0"/>
          <w:marRight w:val="0"/>
          <w:marTop w:val="0"/>
          <w:marBottom w:val="0"/>
          <w:divBdr>
            <w:top w:val="none" w:sz="0" w:space="0" w:color="auto"/>
            <w:left w:val="none" w:sz="0" w:space="0" w:color="auto"/>
            <w:bottom w:val="none" w:sz="0" w:space="0" w:color="auto"/>
            <w:right w:val="none" w:sz="0" w:space="0" w:color="auto"/>
          </w:divBdr>
          <w:divsChild>
            <w:div w:id="1663266946">
              <w:marLeft w:val="75"/>
              <w:marRight w:val="75"/>
              <w:marTop w:val="150"/>
              <w:marBottom w:val="150"/>
              <w:divBdr>
                <w:top w:val="none" w:sz="0" w:space="0" w:color="auto"/>
                <w:left w:val="none" w:sz="0" w:space="0" w:color="auto"/>
                <w:bottom w:val="none" w:sz="0" w:space="0" w:color="auto"/>
                <w:right w:val="none" w:sz="0" w:space="0" w:color="auto"/>
              </w:divBdr>
            </w:div>
          </w:divsChild>
        </w:div>
        <w:div w:id="1012875753">
          <w:marLeft w:val="0"/>
          <w:marRight w:val="0"/>
          <w:marTop w:val="0"/>
          <w:marBottom w:val="0"/>
          <w:divBdr>
            <w:top w:val="none" w:sz="0" w:space="0" w:color="auto"/>
            <w:left w:val="none" w:sz="0" w:space="0" w:color="auto"/>
            <w:bottom w:val="none" w:sz="0" w:space="0" w:color="auto"/>
            <w:right w:val="none" w:sz="0" w:space="0" w:color="auto"/>
          </w:divBdr>
          <w:divsChild>
            <w:div w:id="1853256513">
              <w:marLeft w:val="75"/>
              <w:marRight w:val="75"/>
              <w:marTop w:val="150"/>
              <w:marBottom w:val="150"/>
              <w:divBdr>
                <w:top w:val="none" w:sz="0" w:space="0" w:color="auto"/>
                <w:left w:val="none" w:sz="0" w:space="0" w:color="auto"/>
                <w:bottom w:val="none" w:sz="0" w:space="0" w:color="auto"/>
                <w:right w:val="none" w:sz="0" w:space="0" w:color="auto"/>
              </w:divBdr>
            </w:div>
          </w:divsChild>
        </w:div>
        <w:div w:id="511650373">
          <w:marLeft w:val="0"/>
          <w:marRight w:val="0"/>
          <w:marTop w:val="0"/>
          <w:marBottom w:val="0"/>
          <w:divBdr>
            <w:top w:val="none" w:sz="0" w:space="0" w:color="auto"/>
            <w:left w:val="none" w:sz="0" w:space="0" w:color="auto"/>
            <w:bottom w:val="none" w:sz="0" w:space="0" w:color="auto"/>
            <w:right w:val="none" w:sz="0" w:space="0" w:color="auto"/>
          </w:divBdr>
          <w:divsChild>
            <w:div w:id="522984684">
              <w:marLeft w:val="75"/>
              <w:marRight w:val="75"/>
              <w:marTop w:val="150"/>
              <w:marBottom w:val="150"/>
              <w:divBdr>
                <w:top w:val="none" w:sz="0" w:space="0" w:color="auto"/>
                <w:left w:val="none" w:sz="0" w:space="0" w:color="auto"/>
                <w:bottom w:val="none" w:sz="0" w:space="0" w:color="auto"/>
                <w:right w:val="none" w:sz="0" w:space="0" w:color="auto"/>
              </w:divBdr>
            </w:div>
          </w:divsChild>
        </w:div>
        <w:div w:id="1483620166">
          <w:marLeft w:val="0"/>
          <w:marRight w:val="0"/>
          <w:marTop w:val="0"/>
          <w:marBottom w:val="0"/>
          <w:divBdr>
            <w:top w:val="none" w:sz="0" w:space="0" w:color="auto"/>
            <w:left w:val="none" w:sz="0" w:space="0" w:color="auto"/>
            <w:bottom w:val="none" w:sz="0" w:space="0" w:color="auto"/>
            <w:right w:val="none" w:sz="0" w:space="0" w:color="auto"/>
          </w:divBdr>
          <w:divsChild>
            <w:div w:id="779102623">
              <w:marLeft w:val="75"/>
              <w:marRight w:val="75"/>
              <w:marTop w:val="150"/>
              <w:marBottom w:val="150"/>
              <w:divBdr>
                <w:top w:val="none" w:sz="0" w:space="0" w:color="auto"/>
                <w:left w:val="none" w:sz="0" w:space="0" w:color="auto"/>
                <w:bottom w:val="none" w:sz="0" w:space="0" w:color="auto"/>
                <w:right w:val="none" w:sz="0" w:space="0" w:color="auto"/>
              </w:divBdr>
            </w:div>
          </w:divsChild>
        </w:div>
        <w:div w:id="994993596">
          <w:marLeft w:val="0"/>
          <w:marRight w:val="0"/>
          <w:marTop w:val="0"/>
          <w:marBottom w:val="0"/>
          <w:divBdr>
            <w:top w:val="none" w:sz="0" w:space="0" w:color="auto"/>
            <w:left w:val="none" w:sz="0" w:space="0" w:color="auto"/>
            <w:bottom w:val="none" w:sz="0" w:space="0" w:color="auto"/>
            <w:right w:val="none" w:sz="0" w:space="0" w:color="auto"/>
          </w:divBdr>
          <w:divsChild>
            <w:div w:id="1872180309">
              <w:marLeft w:val="75"/>
              <w:marRight w:val="75"/>
              <w:marTop w:val="150"/>
              <w:marBottom w:val="150"/>
              <w:divBdr>
                <w:top w:val="none" w:sz="0" w:space="0" w:color="auto"/>
                <w:left w:val="none" w:sz="0" w:space="0" w:color="auto"/>
                <w:bottom w:val="none" w:sz="0" w:space="0" w:color="auto"/>
                <w:right w:val="none" w:sz="0" w:space="0" w:color="auto"/>
              </w:divBdr>
            </w:div>
          </w:divsChild>
        </w:div>
        <w:div w:id="1403916023">
          <w:marLeft w:val="0"/>
          <w:marRight w:val="0"/>
          <w:marTop w:val="0"/>
          <w:marBottom w:val="0"/>
          <w:divBdr>
            <w:top w:val="none" w:sz="0" w:space="0" w:color="auto"/>
            <w:left w:val="none" w:sz="0" w:space="0" w:color="auto"/>
            <w:bottom w:val="none" w:sz="0" w:space="0" w:color="auto"/>
            <w:right w:val="none" w:sz="0" w:space="0" w:color="auto"/>
          </w:divBdr>
          <w:divsChild>
            <w:div w:id="239604586">
              <w:marLeft w:val="75"/>
              <w:marRight w:val="75"/>
              <w:marTop w:val="150"/>
              <w:marBottom w:val="150"/>
              <w:divBdr>
                <w:top w:val="none" w:sz="0" w:space="0" w:color="auto"/>
                <w:left w:val="none" w:sz="0" w:space="0" w:color="auto"/>
                <w:bottom w:val="none" w:sz="0" w:space="0" w:color="auto"/>
                <w:right w:val="none" w:sz="0" w:space="0" w:color="auto"/>
              </w:divBdr>
            </w:div>
          </w:divsChild>
        </w:div>
        <w:div w:id="296180839">
          <w:marLeft w:val="0"/>
          <w:marRight w:val="0"/>
          <w:marTop w:val="0"/>
          <w:marBottom w:val="0"/>
          <w:divBdr>
            <w:top w:val="none" w:sz="0" w:space="0" w:color="auto"/>
            <w:left w:val="none" w:sz="0" w:space="0" w:color="auto"/>
            <w:bottom w:val="none" w:sz="0" w:space="0" w:color="auto"/>
            <w:right w:val="none" w:sz="0" w:space="0" w:color="auto"/>
          </w:divBdr>
          <w:divsChild>
            <w:div w:id="430273978">
              <w:marLeft w:val="75"/>
              <w:marRight w:val="75"/>
              <w:marTop w:val="150"/>
              <w:marBottom w:val="150"/>
              <w:divBdr>
                <w:top w:val="none" w:sz="0" w:space="0" w:color="auto"/>
                <w:left w:val="none" w:sz="0" w:space="0" w:color="auto"/>
                <w:bottom w:val="none" w:sz="0" w:space="0" w:color="auto"/>
                <w:right w:val="none" w:sz="0" w:space="0" w:color="auto"/>
              </w:divBdr>
            </w:div>
          </w:divsChild>
        </w:div>
        <w:div w:id="997535135">
          <w:marLeft w:val="0"/>
          <w:marRight w:val="0"/>
          <w:marTop w:val="0"/>
          <w:marBottom w:val="0"/>
          <w:divBdr>
            <w:top w:val="none" w:sz="0" w:space="0" w:color="auto"/>
            <w:left w:val="none" w:sz="0" w:space="0" w:color="auto"/>
            <w:bottom w:val="none" w:sz="0" w:space="0" w:color="auto"/>
            <w:right w:val="none" w:sz="0" w:space="0" w:color="auto"/>
          </w:divBdr>
          <w:divsChild>
            <w:div w:id="2073695845">
              <w:marLeft w:val="75"/>
              <w:marRight w:val="75"/>
              <w:marTop w:val="150"/>
              <w:marBottom w:val="150"/>
              <w:divBdr>
                <w:top w:val="none" w:sz="0" w:space="0" w:color="auto"/>
                <w:left w:val="none" w:sz="0" w:space="0" w:color="auto"/>
                <w:bottom w:val="none" w:sz="0" w:space="0" w:color="auto"/>
                <w:right w:val="none" w:sz="0" w:space="0" w:color="auto"/>
              </w:divBdr>
            </w:div>
          </w:divsChild>
        </w:div>
        <w:div w:id="2077048813">
          <w:marLeft w:val="0"/>
          <w:marRight w:val="0"/>
          <w:marTop w:val="0"/>
          <w:marBottom w:val="0"/>
          <w:divBdr>
            <w:top w:val="none" w:sz="0" w:space="0" w:color="auto"/>
            <w:left w:val="none" w:sz="0" w:space="0" w:color="auto"/>
            <w:bottom w:val="none" w:sz="0" w:space="0" w:color="auto"/>
            <w:right w:val="none" w:sz="0" w:space="0" w:color="auto"/>
          </w:divBdr>
          <w:divsChild>
            <w:div w:id="1135761487">
              <w:marLeft w:val="75"/>
              <w:marRight w:val="75"/>
              <w:marTop w:val="150"/>
              <w:marBottom w:val="150"/>
              <w:divBdr>
                <w:top w:val="none" w:sz="0" w:space="0" w:color="auto"/>
                <w:left w:val="none" w:sz="0" w:space="0" w:color="auto"/>
                <w:bottom w:val="none" w:sz="0" w:space="0" w:color="auto"/>
                <w:right w:val="none" w:sz="0" w:space="0" w:color="auto"/>
              </w:divBdr>
            </w:div>
          </w:divsChild>
        </w:div>
        <w:div w:id="1244294906">
          <w:marLeft w:val="0"/>
          <w:marRight w:val="0"/>
          <w:marTop w:val="0"/>
          <w:marBottom w:val="0"/>
          <w:divBdr>
            <w:top w:val="none" w:sz="0" w:space="0" w:color="auto"/>
            <w:left w:val="none" w:sz="0" w:space="0" w:color="auto"/>
            <w:bottom w:val="none" w:sz="0" w:space="0" w:color="auto"/>
            <w:right w:val="none" w:sz="0" w:space="0" w:color="auto"/>
          </w:divBdr>
          <w:divsChild>
            <w:div w:id="52774905">
              <w:marLeft w:val="75"/>
              <w:marRight w:val="75"/>
              <w:marTop w:val="150"/>
              <w:marBottom w:val="150"/>
              <w:divBdr>
                <w:top w:val="none" w:sz="0" w:space="0" w:color="auto"/>
                <w:left w:val="none" w:sz="0" w:space="0" w:color="auto"/>
                <w:bottom w:val="none" w:sz="0" w:space="0" w:color="auto"/>
                <w:right w:val="none" w:sz="0" w:space="0" w:color="auto"/>
              </w:divBdr>
            </w:div>
          </w:divsChild>
        </w:div>
        <w:div w:id="1950967603">
          <w:marLeft w:val="0"/>
          <w:marRight w:val="0"/>
          <w:marTop w:val="0"/>
          <w:marBottom w:val="0"/>
          <w:divBdr>
            <w:top w:val="none" w:sz="0" w:space="0" w:color="auto"/>
            <w:left w:val="none" w:sz="0" w:space="0" w:color="auto"/>
            <w:bottom w:val="none" w:sz="0" w:space="0" w:color="auto"/>
            <w:right w:val="none" w:sz="0" w:space="0" w:color="auto"/>
          </w:divBdr>
          <w:divsChild>
            <w:div w:id="135029176">
              <w:marLeft w:val="75"/>
              <w:marRight w:val="75"/>
              <w:marTop w:val="150"/>
              <w:marBottom w:val="150"/>
              <w:divBdr>
                <w:top w:val="none" w:sz="0" w:space="0" w:color="auto"/>
                <w:left w:val="none" w:sz="0" w:space="0" w:color="auto"/>
                <w:bottom w:val="none" w:sz="0" w:space="0" w:color="auto"/>
                <w:right w:val="none" w:sz="0" w:space="0" w:color="auto"/>
              </w:divBdr>
            </w:div>
          </w:divsChild>
        </w:div>
        <w:div w:id="840394427">
          <w:marLeft w:val="0"/>
          <w:marRight w:val="0"/>
          <w:marTop w:val="0"/>
          <w:marBottom w:val="0"/>
          <w:divBdr>
            <w:top w:val="none" w:sz="0" w:space="0" w:color="auto"/>
            <w:left w:val="none" w:sz="0" w:space="0" w:color="auto"/>
            <w:bottom w:val="none" w:sz="0" w:space="0" w:color="auto"/>
            <w:right w:val="none" w:sz="0" w:space="0" w:color="auto"/>
          </w:divBdr>
          <w:divsChild>
            <w:div w:id="998996331">
              <w:marLeft w:val="75"/>
              <w:marRight w:val="75"/>
              <w:marTop w:val="150"/>
              <w:marBottom w:val="150"/>
              <w:divBdr>
                <w:top w:val="none" w:sz="0" w:space="0" w:color="auto"/>
                <w:left w:val="none" w:sz="0" w:space="0" w:color="auto"/>
                <w:bottom w:val="none" w:sz="0" w:space="0" w:color="auto"/>
                <w:right w:val="none" w:sz="0" w:space="0" w:color="auto"/>
              </w:divBdr>
            </w:div>
          </w:divsChild>
        </w:div>
        <w:div w:id="2061855950">
          <w:marLeft w:val="0"/>
          <w:marRight w:val="0"/>
          <w:marTop w:val="0"/>
          <w:marBottom w:val="0"/>
          <w:divBdr>
            <w:top w:val="none" w:sz="0" w:space="0" w:color="auto"/>
            <w:left w:val="none" w:sz="0" w:space="0" w:color="auto"/>
            <w:bottom w:val="none" w:sz="0" w:space="0" w:color="auto"/>
            <w:right w:val="none" w:sz="0" w:space="0" w:color="auto"/>
          </w:divBdr>
          <w:divsChild>
            <w:div w:id="721443583">
              <w:marLeft w:val="75"/>
              <w:marRight w:val="75"/>
              <w:marTop w:val="150"/>
              <w:marBottom w:val="150"/>
              <w:divBdr>
                <w:top w:val="none" w:sz="0" w:space="0" w:color="auto"/>
                <w:left w:val="none" w:sz="0" w:space="0" w:color="auto"/>
                <w:bottom w:val="none" w:sz="0" w:space="0" w:color="auto"/>
                <w:right w:val="none" w:sz="0" w:space="0" w:color="auto"/>
              </w:divBdr>
            </w:div>
          </w:divsChild>
        </w:div>
        <w:div w:id="1345323559">
          <w:marLeft w:val="0"/>
          <w:marRight w:val="0"/>
          <w:marTop w:val="0"/>
          <w:marBottom w:val="0"/>
          <w:divBdr>
            <w:top w:val="none" w:sz="0" w:space="0" w:color="auto"/>
            <w:left w:val="none" w:sz="0" w:space="0" w:color="auto"/>
            <w:bottom w:val="none" w:sz="0" w:space="0" w:color="auto"/>
            <w:right w:val="none" w:sz="0" w:space="0" w:color="auto"/>
          </w:divBdr>
          <w:divsChild>
            <w:div w:id="1295595923">
              <w:marLeft w:val="75"/>
              <w:marRight w:val="75"/>
              <w:marTop w:val="150"/>
              <w:marBottom w:val="150"/>
              <w:divBdr>
                <w:top w:val="none" w:sz="0" w:space="0" w:color="auto"/>
                <w:left w:val="none" w:sz="0" w:space="0" w:color="auto"/>
                <w:bottom w:val="none" w:sz="0" w:space="0" w:color="auto"/>
                <w:right w:val="none" w:sz="0" w:space="0" w:color="auto"/>
              </w:divBdr>
            </w:div>
          </w:divsChild>
        </w:div>
        <w:div w:id="615064731">
          <w:marLeft w:val="0"/>
          <w:marRight w:val="0"/>
          <w:marTop w:val="0"/>
          <w:marBottom w:val="0"/>
          <w:divBdr>
            <w:top w:val="none" w:sz="0" w:space="0" w:color="auto"/>
            <w:left w:val="none" w:sz="0" w:space="0" w:color="auto"/>
            <w:bottom w:val="none" w:sz="0" w:space="0" w:color="auto"/>
            <w:right w:val="none" w:sz="0" w:space="0" w:color="auto"/>
          </w:divBdr>
          <w:divsChild>
            <w:div w:id="690835839">
              <w:marLeft w:val="75"/>
              <w:marRight w:val="75"/>
              <w:marTop w:val="150"/>
              <w:marBottom w:val="150"/>
              <w:divBdr>
                <w:top w:val="none" w:sz="0" w:space="0" w:color="auto"/>
                <w:left w:val="none" w:sz="0" w:space="0" w:color="auto"/>
                <w:bottom w:val="none" w:sz="0" w:space="0" w:color="auto"/>
                <w:right w:val="none" w:sz="0" w:space="0" w:color="auto"/>
              </w:divBdr>
            </w:div>
          </w:divsChild>
        </w:div>
        <w:div w:id="1419517578">
          <w:marLeft w:val="0"/>
          <w:marRight w:val="0"/>
          <w:marTop w:val="0"/>
          <w:marBottom w:val="0"/>
          <w:divBdr>
            <w:top w:val="none" w:sz="0" w:space="0" w:color="auto"/>
            <w:left w:val="none" w:sz="0" w:space="0" w:color="auto"/>
            <w:bottom w:val="none" w:sz="0" w:space="0" w:color="auto"/>
            <w:right w:val="none" w:sz="0" w:space="0" w:color="auto"/>
          </w:divBdr>
          <w:divsChild>
            <w:div w:id="1693263680">
              <w:marLeft w:val="75"/>
              <w:marRight w:val="75"/>
              <w:marTop w:val="150"/>
              <w:marBottom w:val="150"/>
              <w:divBdr>
                <w:top w:val="none" w:sz="0" w:space="0" w:color="auto"/>
                <w:left w:val="none" w:sz="0" w:space="0" w:color="auto"/>
                <w:bottom w:val="none" w:sz="0" w:space="0" w:color="auto"/>
                <w:right w:val="none" w:sz="0" w:space="0" w:color="auto"/>
              </w:divBdr>
            </w:div>
          </w:divsChild>
        </w:div>
        <w:div w:id="1719936813">
          <w:marLeft w:val="0"/>
          <w:marRight w:val="0"/>
          <w:marTop w:val="0"/>
          <w:marBottom w:val="0"/>
          <w:divBdr>
            <w:top w:val="none" w:sz="0" w:space="0" w:color="auto"/>
            <w:left w:val="none" w:sz="0" w:space="0" w:color="auto"/>
            <w:bottom w:val="none" w:sz="0" w:space="0" w:color="auto"/>
            <w:right w:val="none" w:sz="0" w:space="0" w:color="auto"/>
          </w:divBdr>
          <w:divsChild>
            <w:div w:id="673218331">
              <w:marLeft w:val="75"/>
              <w:marRight w:val="75"/>
              <w:marTop w:val="150"/>
              <w:marBottom w:val="150"/>
              <w:divBdr>
                <w:top w:val="none" w:sz="0" w:space="0" w:color="auto"/>
                <w:left w:val="none" w:sz="0" w:space="0" w:color="auto"/>
                <w:bottom w:val="none" w:sz="0" w:space="0" w:color="auto"/>
                <w:right w:val="none" w:sz="0" w:space="0" w:color="auto"/>
              </w:divBdr>
            </w:div>
          </w:divsChild>
        </w:div>
        <w:div w:id="513033181">
          <w:marLeft w:val="0"/>
          <w:marRight w:val="0"/>
          <w:marTop w:val="0"/>
          <w:marBottom w:val="0"/>
          <w:divBdr>
            <w:top w:val="none" w:sz="0" w:space="0" w:color="auto"/>
            <w:left w:val="none" w:sz="0" w:space="0" w:color="auto"/>
            <w:bottom w:val="none" w:sz="0" w:space="0" w:color="auto"/>
            <w:right w:val="none" w:sz="0" w:space="0" w:color="auto"/>
          </w:divBdr>
          <w:divsChild>
            <w:div w:id="89398812">
              <w:marLeft w:val="75"/>
              <w:marRight w:val="75"/>
              <w:marTop w:val="150"/>
              <w:marBottom w:val="150"/>
              <w:divBdr>
                <w:top w:val="none" w:sz="0" w:space="0" w:color="auto"/>
                <w:left w:val="none" w:sz="0" w:space="0" w:color="auto"/>
                <w:bottom w:val="none" w:sz="0" w:space="0" w:color="auto"/>
                <w:right w:val="none" w:sz="0" w:space="0" w:color="auto"/>
              </w:divBdr>
            </w:div>
          </w:divsChild>
        </w:div>
        <w:div w:id="237784712">
          <w:marLeft w:val="0"/>
          <w:marRight w:val="0"/>
          <w:marTop w:val="0"/>
          <w:marBottom w:val="0"/>
          <w:divBdr>
            <w:top w:val="none" w:sz="0" w:space="0" w:color="auto"/>
            <w:left w:val="none" w:sz="0" w:space="0" w:color="auto"/>
            <w:bottom w:val="none" w:sz="0" w:space="0" w:color="auto"/>
            <w:right w:val="none" w:sz="0" w:space="0" w:color="auto"/>
          </w:divBdr>
          <w:divsChild>
            <w:div w:id="387456503">
              <w:marLeft w:val="75"/>
              <w:marRight w:val="75"/>
              <w:marTop w:val="150"/>
              <w:marBottom w:val="150"/>
              <w:divBdr>
                <w:top w:val="none" w:sz="0" w:space="0" w:color="auto"/>
                <w:left w:val="none" w:sz="0" w:space="0" w:color="auto"/>
                <w:bottom w:val="none" w:sz="0" w:space="0" w:color="auto"/>
                <w:right w:val="none" w:sz="0" w:space="0" w:color="auto"/>
              </w:divBdr>
            </w:div>
          </w:divsChild>
        </w:div>
        <w:div w:id="87964139">
          <w:marLeft w:val="0"/>
          <w:marRight w:val="0"/>
          <w:marTop w:val="0"/>
          <w:marBottom w:val="0"/>
          <w:divBdr>
            <w:top w:val="none" w:sz="0" w:space="0" w:color="auto"/>
            <w:left w:val="none" w:sz="0" w:space="0" w:color="auto"/>
            <w:bottom w:val="none" w:sz="0" w:space="0" w:color="auto"/>
            <w:right w:val="none" w:sz="0" w:space="0" w:color="auto"/>
          </w:divBdr>
          <w:divsChild>
            <w:div w:id="1457946152">
              <w:marLeft w:val="75"/>
              <w:marRight w:val="75"/>
              <w:marTop w:val="150"/>
              <w:marBottom w:val="150"/>
              <w:divBdr>
                <w:top w:val="none" w:sz="0" w:space="0" w:color="auto"/>
                <w:left w:val="none" w:sz="0" w:space="0" w:color="auto"/>
                <w:bottom w:val="none" w:sz="0" w:space="0" w:color="auto"/>
                <w:right w:val="none" w:sz="0" w:space="0" w:color="auto"/>
              </w:divBdr>
            </w:div>
          </w:divsChild>
        </w:div>
        <w:div w:id="1726442207">
          <w:marLeft w:val="0"/>
          <w:marRight w:val="0"/>
          <w:marTop w:val="0"/>
          <w:marBottom w:val="0"/>
          <w:divBdr>
            <w:top w:val="none" w:sz="0" w:space="0" w:color="auto"/>
            <w:left w:val="none" w:sz="0" w:space="0" w:color="auto"/>
            <w:bottom w:val="none" w:sz="0" w:space="0" w:color="auto"/>
            <w:right w:val="none" w:sz="0" w:space="0" w:color="auto"/>
          </w:divBdr>
          <w:divsChild>
            <w:div w:id="2122138938">
              <w:marLeft w:val="75"/>
              <w:marRight w:val="75"/>
              <w:marTop w:val="150"/>
              <w:marBottom w:val="150"/>
              <w:divBdr>
                <w:top w:val="none" w:sz="0" w:space="0" w:color="auto"/>
                <w:left w:val="none" w:sz="0" w:space="0" w:color="auto"/>
                <w:bottom w:val="none" w:sz="0" w:space="0" w:color="auto"/>
                <w:right w:val="none" w:sz="0" w:space="0" w:color="auto"/>
              </w:divBdr>
            </w:div>
          </w:divsChild>
        </w:div>
        <w:div w:id="160514692">
          <w:marLeft w:val="0"/>
          <w:marRight w:val="0"/>
          <w:marTop w:val="0"/>
          <w:marBottom w:val="0"/>
          <w:divBdr>
            <w:top w:val="none" w:sz="0" w:space="0" w:color="auto"/>
            <w:left w:val="none" w:sz="0" w:space="0" w:color="auto"/>
            <w:bottom w:val="none" w:sz="0" w:space="0" w:color="auto"/>
            <w:right w:val="none" w:sz="0" w:space="0" w:color="auto"/>
          </w:divBdr>
          <w:divsChild>
            <w:div w:id="42143288">
              <w:marLeft w:val="75"/>
              <w:marRight w:val="75"/>
              <w:marTop w:val="150"/>
              <w:marBottom w:val="150"/>
              <w:divBdr>
                <w:top w:val="none" w:sz="0" w:space="0" w:color="auto"/>
                <w:left w:val="none" w:sz="0" w:space="0" w:color="auto"/>
                <w:bottom w:val="none" w:sz="0" w:space="0" w:color="auto"/>
                <w:right w:val="none" w:sz="0" w:space="0" w:color="auto"/>
              </w:divBdr>
            </w:div>
          </w:divsChild>
        </w:div>
        <w:div w:id="946231631">
          <w:marLeft w:val="0"/>
          <w:marRight w:val="0"/>
          <w:marTop w:val="0"/>
          <w:marBottom w:val="0"/>
          <w:divBdr>
            <w:top w:val="none" w:sz="0" w:space="0" w:color="auto"/>
            <w:left w:val="none" w:sz="0" w:space="0" w:color="auto"/>
            <w:bottom w:val="none" w:sz="0" w:space="0" w:color="auto"/>
            <w:right w:val="none" w:sz="0" w:space="0" w:color="auto"/>
          </w:divBdr>
          <w:divsChild>
            <w:div w:id="1464692789">
              <w:marLeft w:val="75"/>
              <w:marRight w:val="75"/>
              <w:marTop w:val="150"/>
              <w:marBottom w:val="150"/>
              <w:divBdr>
                <w:top w:val="none" w:sz="0" w:space="0" w:color="auto"/>
                <w:left w:val="none" w:sz="0" w:space="0" w:color="auto"/>
                <w:bottom w:val="none" w:sz="0" w:space="0" w:color="auto"/>
                <w:right w:val="none" w:sz="0" w:space="0" w:color="auto"/>
              </w:divBdr>
            </w:div>
          </w:divsChild>
        </w:div>
        <w:div w:id="1263345633">
          <w:marLeft w:val="0"/>
          <w:marRight w:val="0"/>
          <w:marTop w:val="0"/>
          <w:marBottom w:val="0"/>
          <w:divBdr>
            <w:top w:val="none" w:sz="0" w:space="0" w:color="auto"/>
            <w:left w:val="none" w:sz="0" w:space="0" w:color="auto"/>
            <w:bottom w:val="none" w:sz="0" w:space="0" w:color="auto"/>
            <w:right w:val="none" w:sz="0" w:space="0" w:color="auto"/>
          </w:divBdr>
          <w:divsChild>
            <w:div w:id="1537423643">
              <w:marLeft w:val="75"/>
              <w:marRight w:val="75"/>
              <w:marTop w:val="150"/>
              <w:marBottom w:val="150"/>
              <w:divBdr>
                <w:top w:val="none" w:sz="0" w:space="0" w:color="auto"/>
                <w:left w:val="none" w:sz="0" w:space="0" w:color="auto"/>
                <w:bottom w:val="none" w:sz="0" w:space="0" w:color="auto"/>
                <w:right w:val="none" w:sz="0" w:space="0" w:color="auto"/>
              </w:divBdr>
            </w:div>
          </w:divsChild>
        </w:div>
        <w:div w:id="1182013454">
          <w:marLeft w:val="0"/>
          <w:marRight w:val="0"/>
          <w:marTop w:val="0"/>
          <w:marBottom w:val="0"/>
          <w:divBdr>
            <w:top w:val="none" w:sz="0" w:space="0" w:color="auto"/>
            <w:left w:val="none" w:sz="0" w:space="0" w:color="auto"/>
            <w:bottom w:val="none" w:sz="0" w:space="0" w:color="auto"/>
            <w:right w:val="none" w:sz="0" w:space="0" w:color="auto"/>
          </w:divBdr>
          <w:divsChild>
            <w:div w:id="68962848">
              <w:marLeft w:val="75"/>
              <w:marRight w:val="75"/>
              <w:marTop w:val="150"/>
              <w:marBottom w:val="150"/>
              <w:divBdr>
                <w:top w:val="none" w:sz="0" w:space="0" w:color="auto"/>
                <w:left w:val="none" w:sz="0" w:space="0" w:color="auto"/>
                <w:bottom w:val="none" w:sz="0" w:space="0" w:color="auto"/>
                <w:right w:val="none" w:sz="0" w:space="0" w:color="auto"/>
              </w:divBdr>
            </w:div>
          </w:divsChild>
        </w:div>
        <w:div w:id="914122374">
          <w:marLeft w:val="0"/>
          <w:marRight w:val="0"/>
          <w:marTop w:val="0"/>
          <w:marBottom w:val="0"/>
          <w:divBdr>
            <w:top w:val="none" w:sz="0" w:space="0" w:color="auto"/>
            <w:left w:val="none" w:sz="0" w:space="0" w:color="auto"/>
            <w:bottom w:val="none" w:sz="0" w:space="0" w:color="auto"/>
            <w:right w:val="none" w:sz="0" w:space="0" w:color="auto"/>
          </w:divBdr>
          <w:divsChild>
            <w:div w:id="1370648091">
              <w:marLeft w:val="75"/>
              <w:marRight w:val="75"/>
              <w:marTop w:val="150"/>
              <w:marBottom w:val="150"/>
              <w:divBdr>
                <w:top w:val="none" w:sz="0" w:space="0" w:color="auto"/>
                <w:left w:val="none" w:sz="0" w:space="0" w:color="auto"/>
                <w:bottom w:val="none" w:sz="0" w:space="0" w:color="auto"/>
                <w:right w:val="none" w:sz="0" w:space="0" w:color="auto"/>
              </w:divBdr>
            </w:div>
          </w:divsChild>
        </w:div>
        <w:div w:id="2121753198">
          <w:marLeft w:val="0"/>
          <w:marRight w:val="0"/>
          <w:marTop w:val="0"/>
          <w:marBottom w:val="0"/>
          <w:divBdr>
            <w:top w:val="none" w:sz="0" w:space="0" w:color="auto"/>
            <w:left w:val="none" w:sz="0" w:space="0" w:color="auto"/>
            <w:bottom w:val="none" w:sz="0" w:space="0" w:color="auto"/>
            <w:right w:val="none" w:sz="0" w:space="0" w:color="auto"/>
          </w:divBdr>
          <w:divsChild>
            <w:div w:id="1106578623">
              <w:marLeft w:val="75"/>
              <w:marRight w:val="75"/>
              <w:marTop w:val="150"/>
              <w:marBottom w:val="150"/>
              <w:divBdr>
                <w:top w:val="none" w:sz="0" w:space="0" w:color="auto"/>
                <w:left w:val="none" w:sz="0" w:space="0" w:color="auto"/>
                <w:bottom w:val="none" w:sz="0" w:space="0" w:color="auto"/>
                <w:right w:val="none" w:sz="0" w:space="0" w:color="auto"/>
              </w:divBdr>
            </w:div>
          </w:divsChild>
        </w:div>
        <w:div w:id="2083939524">
          <w:marLeft w:val="0"/>
          <w:marRight w:val="0"/>
          <w:marTop w:val="0"/>
          <w:marBottom w:val="0"/>
          <w:divBdr>
            <w:top w:val="none" w:sz="0" w:space="0" w:color="auto"/>
            <w:left w:val="none" w:sz="0" w:space="0" w:color="auto"/>
            <w:bottom w:val="none" w:sz="0" w:space="0" w:color="auto"/>
            <w:right w:val="none" w:sz="0" w:space="0" w:color="auto"/>
          </w:divBdr>
          <w:divsChild>
            <w:div w:id="1102070945">
              <w:marLeft w:val="75"/>
              <w:marRight w:val="75"/>
              <w:marTop w:val="150"/>
              <w:marBottom w:val="150"/>
              <w:divBdr>
                <w:top w:val="none" w:sz="0" w:space="0" w:color="auto"/>
                <w:left w:val="none" w:sz="0" w:space="0" w:color="auto"/>
                <w:bottom w:val="none" w:sz="0" w:space="0" w:color="auto"/>
                <w:right w:val="none" w:sz="0" w:space="0" w:color="auto"/>
              </w:divBdr>
            </w:div>
          </w:divsChild>
        </w:div>
        <w:div w:id="1630428135">
          <w:marLeft w:val="0"/>
          <w:marRight w:val="0"/>
          <w:marTop w:val="0"/>
          <w:marBottom w:val="0"/>
          <w:divBdr>
            <w:top w:val="none" w:sz="0" w:space="0" w:color="auto"/>
            <w:left w:val="none" w:sz="0" w:space="0" w:color="auto"/>
            <w:bottom w:val="none" w:sz="0" w:space="0" w:color="auto"/>
            <w:right w:val="none" w:sz="0" w:space="0" w:color="auto"/>
          </w:divBdr>
          <w:divsChild>
            <w:div w:id="1647471399">
              <w:marLeft w:val="75"/>
              <w:marRight w:val="75"/>
              <w:marTop w:val="150"/>
              <w:marBottom w:val="150"/>
              <w:divBdr>
                <w:top w:val="none" w:sz="0" w:space="0" w:color="auto"/>
                <w:left w:val="none" w:sz="0" w:space="0" w:color="auto"/>
                <w:bottom w:val="none" w:sz="0" w:space="0" w:color="auto"/>
                <w:right w:val="none" w:sz="0" w:space="0" w:color="auto"/>
              </w:divBdr>
            </w:div>
          </w:divsChild>
        </w:div>
        <w:div w:id="2122794194">
          <w:marLeft w:val="0"/>
          <w:marRight w:val="0"/>
          <w:marTop w:val="0"/>
          <w:marBottom w:val="0"/>
          <w:divBdr>
            <w:top w:val="none" w:sz="0" w:space="0" w:color="auto"/>
            <w:left w:val="none" w:sz="0" w:space="0" w:color="auto"/>
            <w:bottom w:val="none" w:sz="0" w:space="0" w:color="auto"/>
            <w:right w:val="none" w:sz="0" w:space="0" w:color="auto"/>
          </w:divBdr>
          <w:divsChild>
            <w:div w:id="1143081461">
              <w:marLeft w:val="75"/>
              <w:marRight w:val="75"/>
              <w:marTop w:val="150"/>
              <w:marBottom w:val="150"/>
              <w:divBdr>
                <w:top w:val="none" w:sz="0" w:space="0" w:color="auto"/>
                <w:left w:val="none" w:sz="0" w:space="0" w:color="auto"/>
                <w:bottom w:val="none" w:sz="0" w:space="0" w:color="auto"/>
                <w:right w:val="none" w:sz="0" w:space="0" w:color="auto"/>
              </w:divBdr>
            </w:div>
          </w:divsChild>
        </w:div>
        <w:div w:id="437800233">
          <w:marLeft w:val="0"/>
          <w:marRight w:val="0"/>
          <w:marTop w:val="0"/>
          <w:marBottom w:val="0"/>
          <w:divBdr>
            <w:top w:val="none" w:sz="0" w:space="0" w:color="auto"/>
            <w:left w:val="none" w:sz="0" w:space="0" w:color="auto"/>
            <w:bottom w:val="none" w:sz="0" w:space="0" w:color="auto"/>
            <w:right w:val="none" w:sz="0" w:space="0" w:color="auto"/>
          </w:divBdr>
          <w:divsChild>
            <w:div w:id="1473669652">
              <w:marLeft w:val="75"/>
              <w:marRight w:val="75"/>
              <w:marTop w:val="150"/>
              <w:marBottom w:val="150"/>
              <w:divBdr>
                <w:top w:val="none" w:sz="0" w:space="0" w:color="auto"/>
                <w:left w:val="none" w:sz="0" w:space="0" w:color="auto"/>
                <w:bottom w:val="none" w:sz="0" w:space="0" w:color="auto"/>
                <w:right w:val="none" w:sz="0" w:space="0" w:color="auto"/>
              </w:divBdr>
            </w:div>
          </w:divsChild>
        </w:div>
        <w:div w:id="1600522961">
          <w:marLeft w:val="0"/>
          <w:marRight w:val="0"/>
          <w:marTop w:val="0"/>
          <w:marBottom w:val="0"/>
          <w:divBdr>
            <w:top w:val="none" w:sz="0" w:space="0" w:color="auto"/>
            <w:left w:val="none" w:sz="0" w:space="0" w:color="auto"/>
            <w:bottom w:val="none" w:sz="0" w:space="0" w:color="auto"/>
            <w:right w:val="none" w:sz="0" w:space="0" w:color="auto"/>
          </w:divBdr>
          <w:divsChild>
            <w:div w:id="1233349155">
              <w:marLeft w:val="75"/>
              <w:marRight w:val="75"/>
              <w:marTop w:val="150"/>
              <w:marBottom w:val="150"/>
              <w:divBdr>
                <w:top w:val="none" w:sz="0" w:space="0" w:color="auto"/>
                <w:left w:val="none" w:sz="0" w:space="0" w:color="auto"/>
                <w:bottom w:val="none" w:sz="0" w:space="0" w:color="auto"/>
                <w:right w:val="none" w:sz="0" w:space="0" w:color="auto"/>
              </w:divBdr>
            </w:div>
          </w:divsChild>
        </w:div>
        <w:div w:id="424301855">
          <w:marLeft w:val="0"/>
          <w:marRight w:val="0"/>
          <w:marTop w:val="0"/>
          <w:marBottom w:val="0"/>
          <w:divBdr>
            <w:top w:val="none" w:sz="0" w:space="0" w:color="auto"/>
            <w:left w:val="none" w:sz="0" w:space="0" w:color="auto"/>
            <w:bottom w:val="none" w:sz="0" w:space="0" w:color="auto"/>
            <w:right w:val="none" w:sz="0" w:space="0" w:color="auto"/>
          </w:divBdr>
          <w:divsChild>
            <w:div w:id="142237139">
              <w:marLeft w:val="75"/>
              <w:marRight w:val="75"/>
              <w:marTop w:val="150"/>
              <w:marBottom w:val="150"/>
              <w:divBdr>
                <w:top w:val="none" w:sz="0" w:space="0" w:color="auto"/>
                <w:left w:val="none" w:sz="0" w:space="0" w:color="auto"/>
                <w:bottom w:val="none" w:sz="0" w:space="0" w:color="auto"/>
                <w:right w:val="none" w:sz="0" w:space="0" w:color="auto"/>
              </w:divBdr>
            </w:div>
          </w:divsChild>
        </w:div>
        <w:div w:id="755977073">
          <w:marLeft w:val="0"/>
          <w:marRight w:val="0"/>
          <w:marTop w:val="0"/>
          <w:marBottom w:val="0"/>
          <w:divBdr>
            <w:top w:val="none" w:sz="0" w:space="0" w:color="auto"/>
            <w:left w:val="none" w:sz="0" w:space="0" w:color="auto"/>
            <w:bottom w:val="none" w:sz="0" w:space="0" w:color="auto"/>
            <w:right w:val="none" w:sz="0" w:space="0" w:color="auto"/>
          </w:divBdr>
          <w:divsChild>
            <w:div w:id="410658730">
              <w:marLeft w:val="75"/>
              <w:marRight w:val="75"/>
              <w:marTop w:val="150"/>
              <w:marBottom w:val="150"/>
              <w:divBdr>
                <w:top w:val="none" w:sz="0" w:space="0" w:color="auto"/>
                <w:left w:val="none" w:sz="0" w:space="0" w:color="auto"/>
                <w:bottom w:val="none" w:sz="0" w:space="0" w:color="auto"/>
                <w:right w:val="none" w:sz="0" w:space="0" w:color="auto"/>
              </w:divBdr>
            </w:div>
          </w:divsChild>
        </w:div>
        <w:div w:id="1293832043">
          <w:marLeft w:val="0"/>
          <w:marRight w:val="0"/>
          <w:marTop w:val="0"/>
          <w:marBottom w:val="0"/>
          <w:divBdr>
            <w:top w:val="none" w:sz="0" w:space="0" w:color="auto"/>
            <w:left w:val="none" w:sz="0" w:space="0" w:color="auto"/>
            <w:bottom w:val="none" w:sz="0" w:space="0" w:color="auto"/>
            <w:right w:val="none" w:sz="0" w:space="0" w:color="auto"/>
          </w:divBdr>
          <w:divsChild>
            <w:div w:id="1427996086">
              <w:marLeft w:val="75"/>
              <w:marRight w:val="75"/>
              <w:marTop w:val="150"/>
              <w:marBottom w:val="150"/>
              <w:divBdr>
                <w:top w:val="none" w:sz="0" w:space="0" w:color="auto"/>
                <w:left w:val="none" w:sz="0" w:space="0" w:color="auto"/>
                <w:bottom w:val="none" w:sz="0" w:space="0" w:color="auto"/>
                <w:right w:val="none" w:sz="0" w:space="0" w:color="auto"/>
              </w:divBdr>
            </w:div>
          </w:divsChild>
        </w:div>
        <w:div w:id="2039156667">
          <w:marLeft w:val="0"/>
          <w:marRight w:val="0"/>
          <w:marTop w:val="0"/>
          <w:marBottom w:val="0"/>
          <w:divBdr>
            <w:top w:val="none" w:sz="0" w:space="0" w:color="auto"/>
            <w:left w:val="none" w:sz="0" w:space="0" w:color="auto"/>
            <w:bottom w:val="none" w:sz="0" w:space="0" w:color="auto"/>
            <w:right w:val="none" w:sz="0" w:space="0" w:color="auto"/>
          </w:divBdr>
          <w:divsChild>
            <w:div w:id="1629513385">
              <w:marLeft w:val="75"/>
              <w:marRight w:val="75"/>
              <w:marTop w:val="150"/>
              <w:marBottom w:val="150"/>
              <w:divBdr>
                <w:top w:val="none" w:sz="0" w:space="0" w:color="auto"/>
                <w:left w:val="none" w:sz="0" w:space="0" w:color="auto"/>
                <w:bottom w:val="none" w:sz="0" w:space="0" w:color="auto"/>
                <w:right w:val="none" w:sz="0" w:space="0" w:color="auto"/>
              </w:divBdr>
            </w:div>
          </w:divsChild>
        </w:div>
        <w:div w:id="1957901843">
          <w:marLeft w:val="0"/>
          <w:marRight w:val="0"/>
          <w:marTop w:val="0"/>
          <w:marBottom w:val="0"/>
          <w:divBdr>
            <w:top w:val="none" w:sz="0" w:space="0" w:color="auto"/>
            <w:left w:val="none" w:sz="0" w:space="0" w:color="auto"/>
            <w:bottom w:val="none" w:sz="0" w:space="0" w:color="auto"/>
            <w:right w:val="none" w:sz="0" w:space="0" w:color="auto"/>
          </w:divBdr>
          <w:divsChild>
            <w:div w:id="2134901273">
              <w:marLeft w:val="75"/>
              <w:marRight w:val="75"/>
              <w:marTop w:val="150"/>
              <w:marBottom w:val="150"/>
              <w:divBdr>
                <w:top w:val="none" w:sz="0" w:space="0" w:color="auto"/>
                <w:left w:val="none" w:sz="0" w:space="0" w:color="auto"/>
                <w:bottom w:val="none" w:sz="0" w:space="0" w:color="auto"/>
                <w:right w:val="none" w:sz="0" w:space="0" w:color="auto"/>
              </w:divBdr>
            </w:div>
          </w:divsChild>
        </w:div>
        <w:div w:id="1018849412">
          <w:marLeft w:val="0"/>
          <w:marRight w:val="0"/>
          <w:marTop w:val="0"/>
          <w:marBottom w:val="0"/>
          <w:divBdr>
            <w:top w:val="none" w:sz="0" w:space="0" w:color="auto"/>
            <w:left w:val="none" w:sz="0" w:space="0" w:color="auto"/>
            <w:bottom w:val="none" w:sz="0" w:space="0" w:color="auto"/>
            <w:right w:val="none" w:sz="0" w:space="0" w:color="auto"/>
          </w:divBdr>
          <w:divsChild>
            <w:div w:id="29456314">
              <w:marLeft w:val="75"/>
              <w:marRight w:val="75"/>
              <w:marTop w:val="150"/>
              <w:marBottom w:val="150"/>
              <w:divBdr>
                <w:top w:val="none" w:sz="0" w:space="0" w:color="auto"/>
                <w:left w:val="none" w:sz="0" w:space="0" w:color="auto"/>
                <w:bottom w:val="none" w:sz="0" w:space="0" w:color="auto"/>
                <w:right w:val="none" w:sz="0" w:space="0" w:color="auto"/>
              </w:divBdr>
            </w:div>
          </w:divsChild>
        </w:div>
        <w:div w:id="1394892093">
          <w:marLeft w:val="0"/>
          <w:marRight w:val="0"/>
          <w:marTop w:val="0"/>
          <w:marBottom w:val="0"/>
          <w:divBdr>
            <w:top w:val="none" w:sz="0" w:space="0" w:color="auto"/>
            <w:left w:val="none" w:sz="0" w:space="0" w:color="auto"/>
            <w:bottom w:val="none" w:sz="0" w:space="0" w:color="auto"/>
            <w:right w:val="none" w:sz="0" w:space="0" w:color="auto"/>
          </w:divBdr>
          <w:divsChild>
            <w:div w:id="780878341">
              <w:marLeft w:val="75"/>
              <w:marRight w:val="75"/>
              <w:marTop w:val="150"/>
              <w:marBottom w:val="150"/>
              <w:divBdr>
                <w:top w:val="none" w:sz="0" w:space="0" w:color="auto"/>
                <w:left w:val="none" w:sz="0" w:space="0" w:color="auto"/>
                <w:bottom w:val="none" w:sz="0" w:space="0" w:color="auto"/>
                <w:right w:val="none" w:sz="0" w:space="0" w:color="auto"/>
              </w:divBdr>
            </w:div>
          </w:divsChild>
        </w:div>
        <w:div w:id="1503814973">
          <w:marLeft w:val="0"/>
          <w:marRight w:val="0"/>
          <w:marTop w:val="0"/>
          <w:marBottom w:val="0"/>
          <w:divBdr>
            <w:top w:val="none" w:sz="0" w:space="0" w:color="auto"/>
            <w:left w:val="none" w:sz="0" w:space="0" w:color="auto"/>
            <w:bottom w:val="none" w:sz="0" w:space="0" w:color="auto"/>
            <w:right w:val="none" w:sz="0" w:space="0" w:color="auto"/>
          </w:divBdr>
          <w:divsChild>
            <w:div w:id="262156327">
              <w:marLeft w:val="75"/>
              <w:marRight w:val="75"/>
              <w:marTop w:val="150"/>
              <w:marBottom w:val="150"/>
              <w:divBdr>
                <w:top w:val="none" w:sz="0" w:space="0" w:color="auto"/>
                <w:left w:val="none" w:sz="0" w:space="0" w:color="auto"/>
                <w:bottom w:val="none" w:sz="0" w:space="0" w:color="auto"/>
                <w:right w:val="none" w:sz="0" w:space="0" w:color="auto"/>
              </w:divBdr>
            </w:div>
          </w:divsChild>
        </w:div>
        <w:div w:id="1457286432">
          <w:marLeft w:val="0"/>
          <w:marRight w:val="0"/>
          <w:marTop w:val="0"/>
          <w:marBottom w:val="0"/>
          <w:divBdr>
            <w:top w:val="none" w:sz="0" w:space="0" w:color="auto"/>
            <w:left w:val="none" w:sz="0" w:space="0" w:color="auto"/>
            <w:bottom w:val="none" w:sz="0" w:space="0" w:color="auto"/>
            <w:right w:val="none" w:sz="0" w:space="0" w:color="auto"/>
          </w:divBdr>
          <w:divsChild>
            <w:div w:id="214970080">
              <w:marLeft w:val="75"/>
              <w:marRight w:val="75"/>
              <w:marTop w:val="150"/>
              <w:marBottom w:val="150"/>
              <w:divBdr>
                <w:top w:val="none" w:sz="0" w:space="0" w:color="auto"/>
                <w:left w:val="none" w:sz="0" w:space="0" w:color="auto"/>
                <w:bottom w:val="none" w:sz="0" w:space="0" w:color="auto"/>
                <w:right w:val="none" w:sz="0" w:space="0" w:color="auto"/>
              </w:divBdr>
            </w:div>
          </w:divsChild>
        </w:div>
        <w:div w:id="2059815377">
          <w:marLeft w:val="0"/>
          <w:marRight w:val="0"/>
          <w:marTop w:val="0"/>
          <w:marBottom w:val="0"/>
          <w:divBdr>
            <w:top w:val="none" w:sz="0" w:space="0" w:color="auto"/>
            <w:left w:val="none" w:sz="0" w:space="0" w:color="auto"/>
            <w:bottom w:val="none" w:sz="0" w:space="0" w:color="auto"/>
            <w:right w:val="none" w:sz="0" w:space="0" w:color="auto"/>
          </w:divBdr>
          <w:divsChild>
            <w:div w:id="86849660">
              <w:marLeft w:val="75"/>
              <w:marRight w:val="75"/>
              <w:marTop w:val="150"/>
              <w:marBottom w:val="150"/>
              <w:divBdr>
                <w:top w:val="none" w:sz="0" w:space="0" w:color="auto"/>
                <w:left w:val="none" w:sz="0" w:space="0" w:color="auto"/>
                <w:bottom w:val="none" w:sz="0" w:space="0" w:color="auto"/>
                <w:right w:val="none" w:sz="0" w:space="0" w:color="auto"/>
              </w:divBdr>
            </w:div>
          </w:divsChild>
        </w:div>
        <w:div w:id="1216115156">
          <w:marLeft w:val="0"/>
          <w:marRight w:val="0"/>
          <w:marTop w:val="0"/>
          <w:marBottom w:val="0"/>
          <w:divBdr>
            <w:top w:val="none" w:sz="0" w:space="0" w:color="auto"/>
            <w:left w:val="none" w:sz="0" w:space="0" w:color="auto"/>
            <w:bottom w:val="none" w:sz="0" w:space="0" w:color="auto"/>
            <w:right w:val="none" w:sz="0" w:space="0" w:color="auto"/>
          </w:divBdr>
          <w:divsChild>
            <w:div w:id="29034495">
              <w:marLeft w:val="75"/>
              <w:marRight w:val="75"/>
              <w:marTop w:val="150"/>
              <w:marBottom w:val="150"/>
              <w:divBdr>
                <w:top w:val="none" w:sz="0" w:space="0" w:color="auto"/>
                <w:left w:val="none" w:sz="0" w:space="0" w:color="auto"/>
                <w:bottom w:val="none" w:sz="0" w:space="0" w:color="auto"/>
                <w:right w:val="none" w:sz="0" w:space="0" w:color="auto"/>
              </w:divBdr>
            </w:div>
          </w:divsChild>
        </w:div>
        <w:div w:id="1045525096">
          <w:marLeft w:val="0"/>
          <w:marRight w:val="0"/>
          <w:marTop w:val="0"/>
          <w:marBottom w:val="0"/>
          <w:divBdr>
            <w:top w:val="none" w:sz="0" w:space="0" w:color="auto"/>
            <w:left w:val="none" w:sz="0" w:space="0" w:color="auto"/>
            <w:bottom w:val="none" w:sz="0" w:space="0" w:color="auto"/>
            <w:right w:val="none" w:sz="0" w:space="0" w:color="auto"/>
          </w:divBdr>
          <w:divsChild>
            <w:div w:id="2082560521">
              <w:marLeft w:val="75"/>
              <w:marRight w:val="75"/>
              <w:marTop w:val="150"/>
              <w:marBottom w:val="150"/>
              <w:divBdr>
                <w:top w:val="none" w:sz="0" w:space="0" w:color="auto"/>
                <w:left w:val="none" w:sz="0" w:space="0" w:color="auto"/>
                <w:bottom w:val="none" w:sz="0" w:space="0" w:color="auto"/>
                <w:right w:val="none" w:sz="0" w:space="0" w:color="auto"/>
              </w:divBdr>
            </w:div>
          </w:divsChild>
        </w:div>
        <w:div w:id="924652920">
          <w:marLeft w:val="0"/>
          <w:marRight w:val="0"/>
          <w:marTop w:val="0"/>
          <w:marBottom w:val="0"/>
          <w:divBdr>
            <w:top w:val="none" w:sz="0" w:space="0" w:color="auto"/>
            <w:left w:val="none" w:sz="0" w:space="0" w:color="auto"/>
            <w:bottom w:val="none" w:sz="0" w:space="0" w:color="auto"/>
            <w:right w:val="none" w:sz="0" w:space="0" w:color="auto"/>
          </w:divBdr>
          <w:divsChild>
            <w:div w:id="937443697">
              <w:marLeft w:val="75"/>
              <w:marRight w:val="75"/>
              <w:marTop w:val="150"/>
              <w:marBottom w:val="150"/>
              <w:divBdr>
                <w:top w:val="none" w:sz="0" w:space="0" w:color="auto"/>
                <w:left w:val="none" w:sz="0" w:space="0" w:color="auto"/>
                <w:bottom w:val="none" w:sz="0" w:space="0" w:color="auto"/>
                <w:right w:val="none" w:sz="0" w:space="0" w:color="auto"/>
              </w:divBdr>
            </w:div>
          </w:divsChild>
        </w:div>
        <w:div w:id="1160580939">
          <w:marLeft w:val="0"/>
          <w:marRight w:val="0"/>
          <w:marTop w:val="0"/>
          <w:marBottom w:val="0"/>
          <w:divBdr>
            <w:top w:val="none" w:sz="0" w:space="0" w:color="auto"/>
            <w:left w:val="none" w:sz="0" w:space="0" w:color="auto"/>
            <w:bottom w:val="none" w:sz="0" w:space="0" w:color="auto"/>
            <w:right w:val="none" w:sz="0" w:space="0" w:color="auto"/>
          </w:divBdr>
          <w:divsChild>
            <w:div w:id="858666740">
              <w:marLeft w:val="75"/>
              <w:marRight w:val="75"/>
              <w:marTop w:val="150"/>
              <w:marBottom w:val="150"/>
              <w:divBdr>
                <w:top w:val="none" w:sz="0" w:space="0" w:color="auto"/>
                <w:left w:val="none" w:sz="0" w:space="0" w:color="auto"/>
                <w:bottom w:val="none" w:sz="0" w:space="0" w:color="auto"/>
                <w:right w:val="none" w:sz="0" w:space="0" w:color="auto"/>
              </w:divBdr>
            </w:div>
          </w:divsChild>
        </w:div>
        <w:div w:id="1021857841">
          <w:marLeft w:val="0"/>
          <w:marRight w:val="0"/>
          <w:marTop w:val="0"/>
          <w:marBottom w:val="0"/>
          <w:divBdr>
            <w:top w:val="none" w:sz="0" w:space="0" w:color="auto"/>
            <w:left w:val="none" w:sz="0" w:space="0" w:color="auto"/>
            <w:bottom w:val="none" w:sz="0" w:space="0" w:color="auto"/>
            <w:right w:val="none" w:sz="0" w:space="0" w:color="auto"/>
          </w:divBdr>
          <w:divsChild>
            <w:div w:id="992025417">
              <w:marLeft w:val="75"/>
              <w:marRight w:val="75"/>
              <w:marTop w:val="150"/>
              <w:marBottom w:val="150"/>
              <w:divBdr>
                <w:top w:val="none" w:sz="0" w:space="0" w:color="auto"/>
                <w:left w:val="none" w:sz="0" w:space="0" w:color="auto"/>
                <w:bottom w:val="none" w:sz="0" w:space="0" w:color="auto"/>
                <w:right w:val="none" w:sz="0" w:space="0" w:color="auto"/>
              </w:divBdr>
            </w:div>
          </w:divsChild>
        </w:div>
        <w:div w:id="1259173611">
          <w:marLeft w:val="0"/>
          <w:marRight w:val="0"/>
          <w:marTop w:val="0"/>
          <w:marBottom w:val="0"/>
          <w:divBdr>
            <w:top w:val="none" w:sz="0" w:space="0" w:color="auto"/>
            <w:left w:val="none" w:sz="0" w:space="0" w:color="auto"/>
            <w:bottom w:val="none" w:sz="0" w:space="0" w:color="auto"/>
            <w:right w:val="none" w:sz="0" w:space="0" w:color="auto"/>
          </w:divBdr>
          <w:divsChild>
            <w:div w:id="72312801">
              <w:marLeft w:val="75"/>
              <w:marRight w:val="75"/>
              <w:marTop w:val="150"/>
              <w:marBottom w:val="150"/>
              <w:divBdr>
                <w:top w:val="none" w:sz="0" w:space="0" w:color="auto"/>
                <w:left w:val="none" w:sz="0" w:space="0" w:color="auto"/>
                <w:bottom w:val="none" w:sz="0" w:space="0" w:color="auto"/>
                <w:right w:val="none" w:sz="0" w:space="0" w:color="auto"/>
              </w:divBdr>
            </w:div>
          </w:divsChild>
        </w:div>
        <w:div w:id="283923686">
          <w:marLeft w:val="0"/>
          <w:marRight w:val="0"/>
          <w:marTop w:val="0"/>
          <w:marBottom w:val="0"/>
          <w:divBdr>
            <w:top w:val="none" w:sz="0" w:space="0" w:color="auto"/>
            <w:left w:val="none" w:sz="0" w:space="0" w:color="auto"/>
            <w:bottom w:val="none" w:sz="0" w:space="0" w:color="auto"/>
            <w:right w:val="none" w:sz="0" w:space="0" w:color="auto"/>
          </w:divBdr>
          <w:divsChild>
            <w:div w:id="1029643770">
              <w:marLeft w:val="75"/>
              <w:marRight w:val="75"/>
              <w:marTop w:val="150"/>
              <w:marBottom w:val="150"/>
              <w:divBdr>
                <w:top w:val="none" w:sz="0" w:space="0" w:color="auto"/>
                <w:left w:val="none" w:sz="0" w:space="0" w:color="auto"/>
                <w:bottom w:val="none" w:sz="0" w:space="0" w:color="auto"/>
                <w:right w:val="none" w:sz="0" w:space="0" w:color="auto"/>
              </w:divBdr>
            </w:div>
          </w:divsChild>
        </w:div>
        <w:div w:id="436029355">
          <w:marLeft w:val="0"/>
          <w:marRight w:val="0"/>
          <w:marTop w:val="0"/>
          <w:marBottom w:val="0"/>
          <w:divBdr>
            <w:top w:val="none" w:sz="0" w:space="0" w:color="auto"/>
            <w:left w:val="none" w:sz="0" w:space="0" w:color="auto"/>
            <w:bottom w:val="none" w:sz="0" w:space="0" w:color="auto"/>
            <w:right w:val="none" w:sz="0" w:space="0" w:color="auto"/>
          </w:divBdr>
          <w:divsChild>
            <w:div w:id="252471661">
              <w:marLeft w:val="75"/>
              <w:marRight w:val="75"/>
              <w:marTop w:val="150"/>
              <w:marBottom w:val="150"/>
              <w:divBdr>
                <w:top w:val="none" w:sz="0" w:space="0" w:color="auto"/>
                <w:left w:val="none" w:sz="0" w:space="0" w:color="auto"/>
                <w:bottom w:val="none" w:sz="0" w:space="0" w:color="auto"/>
                <w:right w:val="none" w:sz="0" w:space="0" w:color="auto"/>
              </w:divBdr>
            </w:div>
          </w:divsChild>
        </w:div>
        <w:div w:id="1767338481">
          <w:marLeft w:val="0"/>
          <w:marRight w:val="0"/>
          <w:marTop w:val="0"/>
          <w:marBottom w:val="0"/>
          <w:divBdr>
            <w:top w:val="none" w:sz="0" w:space="0" w:color="auto"/>
            <w:left w:val="none" w:sz="0" w:space="0" w:color="auto"/>
            <w:bottom w:val="none" w:sz="0" w:space="0" w:color="auto"/>
            <w:right w:val="none" w:sz="0" w:space="0" w:color="auto"/>
          </w:divBdr>
          <w:divsChild>
            <w:div w:id="168300374">
              <w:marLeft w:val="75"/>
              <w:marRight w:val="75"/>
              <w:marTop w:val="150"/>
              <w:marBottom w:val="150"/>
              <w:divBdr>
                <w:top w:val="none" w:sz="0" w:space="0" w:color="auto"/>
                <w:left w:val="none" w:sz="0" w:space="0" w:color="auto"/>
                <w:bottom w:val="none" w:sz="0" w:space="0" w:color="auto"/>
                <w:right w:val="none" w:sz="0" w:space="0" w:color="auto"/>
              </w:divBdr>
            </w:div>
          </w:divsChild>
        </w:div>
        <w:div w:id="114951052">
          <w:marLeft w:val="0"/>
          <w:marRight w:val="0"/>
          <w:marTop w:val="0"/>
          <w:marBottom w:val="0"/>
          <w:divBdr>
            <w:top w:val="none" w:sz="0" w:space="0" w:color="auto"/>
            <w:left w:val="none" w:sz="0" w:space="0" w:color="auto"/>
            <w:bottom w:val="none" w:sz="0" w:space="0" w:color="auto"/>
            <w:right w:val="none" w:sz="0" w:space="0" w:color="auto"/>
          </w:divBdr>
          <w:divsChild>
            <w:div w:id="1522817814">
              <w:marLeft w:val="75"/>
              <w:marRight w:val="75"/>
              <w:marTop w:val="150"/>
              <w:marBottom w:val="150"/>
              <w:divBdr>
                <w:top w:val="none" w:sz="0" w:space="0" w:color="auto"/>
                <w:left w:val="none" w:sz="0" w:space="0" w:color="auto"/>
                <w:bottom w:val="none" w:sz="0" w:space="0" w:color="auto"/>
                <w:right w:val="none" w:sz="0" w:space="0" w:color="auto"/>
              </w:divBdr>
            </w:div>
          </w:divsChild>
        </w:div>
        <w:div w:id="2118326903">
          <w:marLeft w:val="0"/>
          <w:marRight w:val="0"/>
          <w:marTop w:val="0"/>
          <w:marBottom w:val="0"/>
          <w:divBdr>
            <w:top w:val="none" w:sz="0" w:space="0" w:color="auto"/>
            <w:left w:val="none" w:sz="0" w:space="0" w:color="auto"/>
            <w:bottom w:val="none" w:sz="0" w:space="0" w:color="auto"/>
            <w:right w:val="none" w:sz="0" w:space="0" w:color="auto"/>
          </w:divBdr>
          <w:divsChild>
            <w:div w:id="168911959">
              <w:marLeft w:val="75"/>
              <w:marRight w:val="75"/>
              <w:marTop w:val="150"/>
              <w:marBottom w:val="150"/>
              <w:divBdr>
                <w:top w:val="none" w:sz="0" w:space="0" w:color="auto"/>
                <w:left w:val="none" w:sz="0" w:space="0" w:color="auto"/>
                <w:bottom w:val="none" w:sz="0" w:space="0" w:color="auto"/>
                <w:right w:val="none" w:sz="0" w:space="0" w:color="auto"/>
              </w:divBdr>
            </w:div>
          </w:divsChild>
        </w:div>
        <w:div w:id="972715648">
          <w:marLeft w:val="0"/>
          <w:marRight w:val="0"/>
          <w:marTop w:val="0"/>
          <w:marBottom w:val="0"/>
          <w:divBdr>
            <w:top w:val="none" w:sz="0" w:space="0" w:color="auto"/>
            <w:left w:val="none" w:sz="0" w:space="0" w:color="auto"/>
            <w:bottom w:val="none" w:sz="0" w:space="0" w:color="auto"/>
            <w:right w:val="none" w:sz="0" w:space="0" w:color="auto"/>
          </w:divBdr>
          <w:divsChild>
            <w:div w:id="1209142161">
              <w:marLeft w:val="75"/>
              <w:marRight w:val="75"/>
              <w:marTop w:val="150"/>
              <w:marBottom w:val="150"/>
              <w:divBdr>
                <w:top w:val="none" w:sz="0" w:space="0" w:color="auto"/>
                <w:left w:val="none" w:sz="0" w:space="0" w:color="auto"/>
                <w:bottom w:val="none" w:sz="0" w:space="0" w:color="auto"/>
                <w:right w:val="none" w:sz="0" w:space="0" w:color="auto"/>
              </w:divBdr>
            </w:div>
          </w:divsChild>
        </w:div>
        <w:div w:id="1748838532">
          <w:marLeft w:val="0"/>
          <w:marRight w:val="0"/>
          <w:marTop w:val="0"/>
          <w:marBottom w:val="0"/>
          <w:divBdr>
            <w:top w:val="none" w:sz="0" w:space="0" w:color="auto"/>
            <w:left w:val="none" w:sz="0" w:space="0" w:color="auto"/>
            <w:bottom w:val="none" w:sz="0" w:space="0" w:color="auto"/>
            <w:right w:val="none" w:sz="0" w:space="0" w:color="auto"/>
          </w:divBdr>
          <w:divsChild>
            <w:div w:id="718824187">
              <w:marLeft w:val="75"/>
              <w:marRight w:val="75"/>
              <w:marTop w:val="150"/>
              <w:marBottom w:val="150"/>
              <w:divBdr>
                <w:top w:val="none" w:sz="0" w:space="0" w:color="auto"/>
                <w:left w:val="none" w:sz="0" w:space="0" w:color="auto"/>
                <w:bottom w:val="none" w:sz="0" w:space="0" w:color="auto"/>
                <w:right w:val="none" w:sz="0" w:space="0" w:color="auto"/>
              </w:divBdr>
            </w:div>
          </w:divsChild>
        </w:div>
        <w:div w:id="450560701">
          <w:marLeft w:val="0"/>
          <w:marRight w:val="0"/>
          <w:marTop w:val="0"/>
          <w:marBottom w:val="0"/>
          <w:divBdr>
            <w:top w:val="none" w:sz="0" w:space="0" w:color="auto"/>
            <w:left w:val="none" w:sz="0" w:space="0" w:color="auto"/>
            <w:bottom w:val="none" w:sz="0" w:space="0" w:color="auto"/>
            <w:right w:val="none" w:sz="0" w:space="0" w:color="auto"/>
          </w:divBdr>
          <w:divsChild>
            <w:div w:id="1446340002">
              <w:marLeft w:val="75"/>
              <w:marRight w:val="75"/>
              <w:marTop w:val="150"/>
              <w:marBottom w:val="150"/>
              <w:divBdr>
                <w:top w:val="none" w:sz="0" w:space="0" w:color="auto"/>
                <w:left w:val="none" w:sz="0" w:space="0" w:color="auto"/>
                <w:bottom w:val="none" w:sz="0" w:space="0" w:color="auto"/>
                <w:right w:val="none" w:sz="0" w:space="0" w:color="auto"/>
              </w:divBdr>
            </w:div>
          </w:divsChild>
        </w:div>
        <w:div w:id="1445077047">
          <w:marLeft w:val="0"/>
          <w:marRight w:val="0"/>
          <w:marTop w:val="0"/>
          <w:marBottom w:val="0"/>
          <w:divBdr>
            <w:top w:val="none" w:sz="0" w:space="0" w:color="auto"/>
            <w:left w:val="none" w:sz="0" w:space="0" w:color="auto"/>
            <w:bottom w:val="none" w:sz="0" w:space="0" w:color="auto"/>
            <w:right w:val="none" w:sz="0" w:space="0" w:color="auto"/>
          </w:divBdr>
          <w:divsChild>
            <w:div w:id="174540634">
              <w:marLeft w:val="75"/>
              <w:marRight w:val="75"/>
              <w:marTop w:val="150"/>
              <w:marBottom w:val="150"/>
              <w:divBdr>
                <w:top w:val="none" w:sz="0" w:space="0" w:color="auto"/>
                <w:left w:val="none" w:sz="0" w:space="0" w:color="auto"/>
                <w:bottom w:val="none" w:sz="0" w:space="0" w:color="auto"/>
                <w:right w:val="none" w:sz="0" w:space="0" w:color="auto"/>
              </w:divBdr>
            </w:div>
          </w:divsChild>
        </w:div>
        <w:div w:id="841776742">
          <w:marLeft w:val="0"/>
          <w:marRight w:val="0"/>
          <w:marTop w:val="0"/>
          <w:marBottom w:val="0"/>
          <w:divBdr>
            <w:top w:val="none" w:sz="0" w:space="0" w:color="auto"/>
            <w:left w:val="none" w:sz="0" w:space="0" w:color="auto"/>
            <w:bottom w:val="none" w:sz="0" w:space="0" w:color="auto"/>
            <w:right w:val="none" w:sz="0" w:space="0" w:color="auto"/>
          </w:divBdr>
          <w:divsChild>
            <w:div w:id="1957248229">
              <w:marLeft w:val="75"/>
              <w:marRight w:val="75"/>
              <w:marTop w:val="150"/>
              <w:marBottom w:val="150"/>
              <w:divBdr>
                <w:top w:val="none" w:sz="0" w:space="0" w:color="auto"/>
                <w:left w:val="none" w:sz="0" w:space="0" w:color="auto"/>
                <w:bottom w:val="none" w:sz="0" w:space="0" w:color="auto"/>
                <w:right w:val="none" w:sz="0" w:space="0" w:color="auto"/>
              </w:divBdr>
            </w:div>
          </w:divsChild>
        </w:div>
        <w:div w:id="1370377018">
          <w:marLeft w:val="0"/>
          <w:marRight w:val="0"/>
          <w:marTop w:val="0"/>
          <w:marBottom w:val="0"/>
          <w:divBdr>
            <w:top w:val="none" w:sz="0" w:space="0" w:color="auto"/>
            <w:left w:val="none" w:sz="0" w:space="0" w:color="auto"/>
            <w:bottom w:val="none" w:sz="0" w:space="0" w:color="auto"/>
            <w:right w:val="none" w:sz="0" w:space="0" w:color="auto"/>
          </w:divBdr>
          <w:divsChild>
            <w:div w:id="1226716826">
              <w:marLeft w:val="75"/>
              <w:marRight w:val="75"/>
              <w:marTop w:val="150"/>
              <w:marBottom w:val="150"/>
              <w:divBdr>
                <w:top w:val="none" w:sz="0" w:space="0" w:color="auto"/>
                <w:left w:val="none" w:sz="0" w:space="0" w:color="auto"/>
                <w:bottom w:val="none" w:sz="0" w:space="0" w:color="auto"/>
                <w:right w:val="none" w:sz="0" w:space="0" w:color="auto"/>
              </w:divBdr>
            </w:div>
          </w:divsChild>
        </w:div>
        <w:div w:id="1064792369">
          <w:marLeft w:val="0"/>
          <w:marRight w:val="0"/>
          <w:marTop w:val="0"/>
          <w:marBottom w:val="0"/>
          <w:divBdr>
            <w:top w:val="none" w:sz="0" w:space="0" w:color="auto"/>
            <w:left w:val="none" w:sz="0" w:space="0" w:color="auto"/>
            <w:bottom w:val="none" w:sz="0" w:space="0" w:color="auto"/>
            <w:right w:val="none" w:sz="0" w:space="0" w:color="auto"/>
          </w:divBdr>
          <w:divsChild>
            <w:div w:id="419183788">
              <w:marLeft w:val="75"/>
              <w:marRight w:val="75"/>
              <w:marTop w:val="150"/>
              <w:marBottom w:val="150"/>
              <w:divBdr>
                <w:top w:val="none" w:sz="0" w:space="0" w:color="auto"/>
                <w:left w:val="none" w:sz="0" w:space="0" w:color="auto"/>
                <w:bottom w:val="none" w:sz="0" w:space="0" w:color="auto"/>
                <w:right w:val="none" w:sz="0" w:space="0" w:color="auto"/>
              </w:divBdr>
            </w:div>
          </w:divsChild>
        </w:div>
        <w:div w:id="924075339">
          <w:marLeft w:val="0"/>
          <w:marRight w:val="0"/>
          <w:marTop w:val="0"/>
          <w:marBottom w:val="0"/>
          <w:divBdr>
            <w:top w:val="none" w:sz="0" w:space="0" w:color="auto"/>
            <w:left w:val="none" w:sz="0" w:space="0" w:color="auto"/>
            <w:bottom w:val="none" w:sz="0" w:space="0" w:color="auto"/>
            <w:right w:val="none" w:sz="0" w:space="0" w:color="auto"/>
          </w:divBdr>
          <w:divsChild>
            <w:div w:id="527531231">
              <w:marLeft w:val="75"/>
              <w:marRight w:val="75"/>
              <w:marTop w:val="150"/>
              <w:marBottom w:val="150"/>
              <w:divBdr>
                <w:top w:val="none" w:sz="0" w:space="0" w:color="auto"/>
                <w:left w:val="none" w:sz="0" w:space="0" w:color="auto"/>
                <w:bottom w:val="none" w:sz="0" w:space="0" w:color="auto"/>
                <w:right w:val="none" w:sz="0" w:space="0" w:color="auto"/>
              </w:divBdr>
            </w:div>
          </w:divsChild>
        </w:div>
        <w:div w:id="1447651405">
          <w:marLeft w:val="0"/>
          <w:marRight w:val="0"/>
          <w:marTop w:val="0"/>
          <w:marBottom w:val="0"/>
          <w:divBdr>
            <w:top w:val="none" w:sz="0" w:space="0" w:color="auto"/>
            <w:left w:val="none" w:sz="0" w:space="0" w:color="auto"/>
            <w:bottom w:val="none" w:sz="0" w:space="0" w:color="auto"/>
            <w:right w:val="none" w:sz="0" w:space="0" w:color="auto"/>
          </w:divBdr>
          <w:divsChild>
            <w:div w:id="1797672104">
              <w:marLeft w:val="75"/>
              <w:marRight w:val="75"/>
              <w:marTop w:val="150"/>
              <w:marBottom w:val="150"/>
              <w:divBdr>
                <w:top w:val="none" w:sz="0" w:space="0" w:color="auto"/>
                <w:left w:val="none" w:sz="0" w:space="0" w:color="auto"/>
                <w:bottom w:val="none" w:sz="0" w:space="0" w:color="auto"/>
                <w:right w:val="none" w:sz="0" w:space="0" w:color="auto"/>
              </w:divBdr>
            </w:div>
          </w:divsChild>
        </w:div>
        <w:div w:id="955410227">
          <w:marLeft w:val="0"/>
          <w:marRight w:val="0"/>
          <w:marTop w:val="0"/>
          <w:marBottom w:val="0"/>
          <w:divBdr>
            <w:top w:val="none" w:sz="0" w:space="0" w:color="auto"/>
            <w:left w:val="none" w:sz="0" w:space="0" w:color="auto"/>
            <w:bottom w:val="none" w:sz="0" w:space="0" w:color="auto"/>
            <w:right w:val="none" w:sz="0" w:space="0" w:color="auto"/>
          </w:divBdr>
          <w:divsChild>
            <w:div w:id="129329061">
              <w:marLeft w:val="75"/>
              <w:marRight w:val="75"/>
              <w:marTop w:val="150"/>
              <w:marBottom w:val="150"/>
              <w:divBdr>
                <w:top w:val="none" w:sz="0" w:space="0" w:color="auto"/>
                <w:left w:val="none" w:sz="0" w:space="0" w:color="auto"/>
                <w:bottom w:val="none" w:sz="0" w:space="0" w:color="auto"/>
                <w:right w:val="none" w:sz="0" w:space="0" w:color="auto"/>
              </w:divBdr>
            </w:div>
          </w:divsChild>
        </w:div>
        <w:div w:id="1049525551">
          <w:marLeft w:val="0"/>
          <w:marRight w:val="0"/>
          <w:marTop w:val="0"/>
          <w:marBottom w:val="0"/>
          <w:divBdr>
            <w:top w:val="none" w:sz="0" w:space="0" w:color="auto"/>
            <w:left w:val="none" w:sz="0" w:space="0" w:color="auto"/>
            <w:bottom w:val="none" w:sz="0" w:space="0" w:color="auto"/>
            <w:right w:val="none" w:sz="0" w:space="0" w:color="auto"/>
          </w:divBdr>
          <w:divsChild>
            <w:div w:id="642465011">
              <w:marLeft w:val="75"/>
              <w:marRight w:val="75"/>
              <w:marTop w:val="150"/>
              <w:marBottom w:val="150"/>
              <w:divBdr>
                <w:top w:val="none" w:sz="0" w:space="0" w:color="auto"/>
                <w:left w:val="none" w:sz="0" w:space="0" w:color="auto"/>
                <w:bottom w:val="none" w:sz="0" w:space="0" w:color="auto"/>
                <w:right w:val="none" w:sz="0" w:space="0" w:color="auto"/>
              </w:divBdr>
            </w:div>
          </w:divsChild>
        </w:div>
        <w:div w:id="68885578">
          <w:marLeft w:val="0"/>
          <w:marRight w:val="0"/>
          <w:marTop w:val="0"/>
          <w:marBottom w:val="0"/>
          <w:divBdr>
            <w:top w:val="none" w:sz="0" w:space="0" w:color="auto"/>
            <w:left w:val="none" w:sz="0" w:space="0" w:color="auto"/>
            <w:bottom w:val="none" w:sz="0" w:space="0" w:color="auto"/>
            <w:right w:val="none" w:sz="0" w:space="0" w:color="auto"/>
          </w:divBdr>
          <w:divsChild>
            <w:div w:id="300039746">
              <w:marLeft w:val="75"/>
              <w:marRight w:val="75"/>
              <w:marTop w:val="150"/>
              <w:marBottom w:val="150"/>
              <w:divBdr>
                <w:top w:val="none" w:sz="0" w:space="0" w:color="auto"/>
                <w:left w:val="none" w:sz="0" w:space="0" w:color="auto"/>
                <w:bottom w:val="none" w:sz="0" w:space="0" w:color="auto"/>
                <w:right w:val="none" w:sz="0" w:space="0" w:color="auto"/>
              </w:divBdr>
            </w:div>
          </w:divsChild>
        </w:div>
        <w:div w:id="1319190466">
          <w:marLeft w:val="0"/>
          <w:marRight w:val="0"/>
          <w:marTop w:val="0"/>
          <w:marBottom w:val="0"/>
          <w:divBdr>
            <w:top w:val="none" w:sz="0" w:space="0" w:color="auto"/>
            <w:left w:val="none" w:sz="0" w:space="0" w:color="auto"/>
            <w:bottom w:val="none" w:sz="0" w:space="0" w:color="auto"/>
            <w:right w:val="none" w:sz="0" w:space="0" w:color="auto"/>
          </w:divBdr>
          <w:divsChild>
            <w:div w:id="1581328939">
              <w:marLeft w:val="75"/>
              <w:marRight w:val="75"/>
              <w:marTop w:val="150"/>
              <w:marBottom w:val="150"/>
              <w:divBdr>
                <w:top w:val="none" w:sz="0" w:space="0" w:color="auto"/>
                <w:left w:val="none" w:sz="0" w:space="0" w:color="auto"/>
                <w:bottom w:val="none" w:sz="0" w:space="0" w:color="auto"/>
                <w:right w:val="none" w:sz="0" w:space="0" w:color="auto"/>
              </w:divBdr>
            </w:div>
          </w:divsChild>
        </w:div>
        <w:div w:id="2100787357">
          <w:marLeft w:val="0"/>
          <w:marRight w:val="0"/>
          <w:marTop w:val="0"/>
          <w:marBottom w:val="0"/>
          <w:divBdr>
            <w:top w:val="none" w:sz="0" w:space="0" w:color="auto"/>
            <w:left w:val="none" w:sz="0" w:space="0" w:color="auto"/>
            <w:bottom w:val="none" w:sz="0" w:space="0" w:color="auto"/>
            <w:right w:val="none" w:sz="0" w:space="0" w:color="auto"/>
          </w:divBdr>
          <w:divsChild>
            <w:div w:id="370158204">
              <w:marLeft w:val="75"/>
              <w:marRight w:val="75"/>
              <w:marTop w:val="150"/>
              <w:marBottom w:val="150"/>
              <w:divBdr>
                <w:top w:val="none" w:sz="0" w:space="0" w:color="auto"/>
                <w:left w:val="none" w:sz="0" w:space="0" w:color="auto"/>
                <w:bottom w:val="none" w:sz="0" w:space="0" w:color="auto"/>
                <w:right w:val="none" w:sz="0" w:space="0" w:color="auto"/>
              </w:divBdr>
            </w:div>
          </w:divsChild>
        </w:div>
        <w:div w:id="729305068">
          <w:marLeft w:val="0"/>
          <w:marRight w:val="0"/>
          <w:marTop w:val="0"/>
          <w:marBottom w:val="0"/>
          <w:divBdr>
            <w:top w:val="none" w:sz="0" w:space="0" w:color="auto"/>
            <w:left w:val="none" w:sz="0" w:space="0" w:color="auto"/>
            <w:bottom w:val="none" w:sz="0" w:space="0" w:color="auto"/>
            <w:right w:val="none" w:sz="0" w:space="0" w:color="auto"/>
          </w:divBdr>
          <w:divsChild>
            <w:div w:id="1038512060">
              <w:marLeft w:val="75"/>
              <w:marRight w:val="75"/>
              <w:marTop w:val="150"/>
              <w:marBottom w:val="150"/>
              <w:divBdr>
                <w:top w:val="none" w:sz="0" w:space="0" w:color="auto"/>
                <w:left w:val="none" w:sz="0" w:space="0" w:color="auto"/>
                <w:bottom w:val="none" w:sz="0" w:space="0" w:color="auto"/>
                <w:right w:val="none" w:sz="0" w:space="0" w:color="auto"/>
              </w:divBdr>
            </w:div>
          </w:divsChild>
        </w:div>
        <w:div w:id="1185092739">
          <w:marLeft w:val="0"/>
          <w:marRight w:val="0"/>
          <w:marTop w:val="0"/>
          <w:marBottom w:val="0"/>
          <w:divBdr>
            <w:top w:val="none" w:sz="0" w:space="0" w:color="auto"/>
            <w:left w:val="none" w:sz="0" w:space="0" w:color="auto"/>
            <w:bottom w:val="none" w:sz="0" w:space="0" w:color="auto"/>
            <w:right w:val="none" w:sz="0" w:space="0" w:color="auto"/>
          </w:divBdr>
          <w:divsChild>
            <w:div w:id="907115047">
              <w:marLeft w:val="75"/>
              <w:marRight w:val="75"/>
              <w:marTop w:val="150"/>
              <w:marBottom w:val="150"/>
              <w:divBdr>
                <w:top w:val="none" w:sz="0" w:space="0" w:color="auto"/>
                <w:left w:val="none" w:sz="0" w:space="0" w:color="auto"/>
                <w:bottom w:val="none" w:sz="0" w:space="0" w:color="auto"/>
                <w:right w:val="none" w:sz="0" w:space="0" w:color="auto"/>
              </w:divBdr>
            </w:div>
          </w:divsChild>
        </w:div>
        <w:div w:id="1968193369">
          <w:marLeft w:val="0"/>
          <w:marRight w:val="0"/>
          <w:marTop w:val="0"/>
          <w:marBottom w:val="0"/>
          <w:divBdr>
            <w:top w:val="none" w:sz="0" w:space="0" w:color="auto"/>
            <w:left w:val="none" w:sz="0" w:space="0" w:color="auto"/>
            <w:bottom w:val="none" w:sz="0" w:space="0" w:color="auto"/>
            <w:right w:val="none" w:sz="0" w:space="0" w:color="auto"/>
          </w:divBdr>
          <w:divsChild>
            <w:div w:id="69159514">
              <w:marLeft w:val="75"/>
              <w:marRight w:val="75"/>
              <w:marTop w:val="150"/>
              <w:marBottom w:val="150"/>
              <w:divBdr>
                <w:top w:val="none" w:sz="0" w:space="0" w:color="auto"/>
                <w:left w:val="none" w:sz="0" w:space="0" w:color="auto"/>
                <w:bottom w:val="none" w:sz="0" w:space="0" w:color="auto"/>
                <w:right w:val="none" w:sz="0" w:space="0" w:color="auto"/>
              </w:divBdr>
            </w:div>
          </w:divsChild>
        </w:div>
        <w:div w:id="1380588731">
          <w:marLeft w:val="0"/>
          <w:marRight w:val="0"/>
          <w:marTop w:val="0"/>
          <w:marBottom w:val="0"/>
          <w:divBdr>
            <w:top w:val="none" w:sz="0" w:space="0" w:color="auto"/>
            <w:left w:val="none" w:sz="0" w:space="0" w:color="auto"/>
            <w:bottom w:val="none" w:sz="0" w:space="0" w:color="auto"/>
            <w:right w:val="none" w:sz="0" w:space="0" w:color="auto"/>
          </w:divBdr>
          <w:divsChild>
            <w:div w:id="1269194581">
              <w:marLeft w:val="75"/>
              <w:marRight w:val="75"/>
              <w:marTop w:val="150"/>
              <w:marBottom w:val="150"/>
              <w:divBdr>
                <w:top w:val="none" w:sz="0" w:space="0" w:color="auto"/>
                <w:left w:val="none" w:sz="0" w:space="0" w:color="auto"/>
                <w:bottom w:val="none" w:sz="0" w:space="0" w:color="auto"/>
                <w:right w:val="none" w:sz="0" w:space="0" w:color="auto"/>
              </w:divBdr>
            </w:div>
          </w:divsChild>
        </w:div>
        <w:div w:id="1317029344">
          <w:marLeft w:val="0"/>
          <w:marRight w:val="0"/>
          <w:marTop w:val="0"/>
          <w:marBottom w:val="0"/>
          <w:divBdr>
            <w:top w:val="none" w:sz="0" w:space="0" w:color="auto"/>
            <w:left w:val="none" w:sz="0" w:space="0" w:color="auto"/>
            <w:bottom w:val="none" w:sz="0" w:space="0" w:color="auto"/>
            <w:right w:val="none" w:sz="0" w:space="0" w:color="auto"/>
          </w:divBdr>
          <w:divsChild>
            <w:div w:id="833959955">
              <w:marLeft w:val="75"/>
              <w:marRight w:val="75"/>
              <w:marTop w:val="150"/>
              <w:marBottom w:val="150"/>
              <w:divBdr>
                <w:top w:val="none" w:sz="0" w:space="0" w:color="auto"/>
                <w:left w:val="none" w:sz="0" w:space="0" w:color="auto"/>
                <w:bottom w:val="none" w:sz="0" w:space="0" w:color="auto"/>
                <w:right w:val="none" w:sz="0" w:space="0" w:color="auto"/>
              </w:divBdr>
            </w:div>
          </w:divsChild>
        </w:div>
        <w:div w:id="723798794">
          <w:marLeft w:val="0"/>
          <w:marRight w:val="0"/>
          <w:marTop w:val="0"/>
          <w:marBottom w:val="0"/>
          <w:divBdr>
            <w:top w:val="none" w:sz="0" w:space="0" w:color="auto"/>
            <w:left w:val="none" w:sz="0" w:space="0" w:color="auto"/>
            <w:bottom w:val="none" w:sz="0" w:space="0" w:color="auto"/>
            <w:right w:val="none" w:sz="0" w:space="0" w:color="auto"/>
          </w:divBdr>
          <w:divsChild>
            <w:div w:id="1216964483">
              <w:marLeft w:val="75"/>
              <w:marRight w:val="75"/>
              <w:marTop w:val="150"/>
              <w:marBottom w:val="150"/>
              <w:divBdr>
                <w:top w:val="none" w:sz="0" w:space="0" w:color="auto"/>
                <w:left w:val="none" w:sz="0" w:space="0" w:color="auto"/>
                <w:bottom w:val="none" w:sz="0" w:space="0" w:color="auto"/>
                <w:right w:val="none" w:sz="0" w:space="0" w:color="auto"/>
              </w:divBdr>
            </w:div>
          </w:divsChild>
        </w:div>
        <w:div w:id="1636836458">
          <w:marLeft w:val="0"/>
          <w:marRight w:val="0"/>
          <w:marTop w:val="0"/>
          <w:marBottom w:val="0"/>
          <w:divBdr>
            <w:top w:val="none" w:sz="0" w:space="0" w:color="auto"/>
            <w:left w:val="none" w:sz="0" w:space="0" w:color="auto"/>
            <w:bottom w:val="none" w:sz="0" w:space="0" w:color="auto"/>
            <w:right w:val="none" w:sz="0" w:space="0" w:color="auto"/>
          </w:divBdr>
          <w:divsChild>
            <w:div w:id="1759129719">
              <w:marLeft w:val="75"/>
              <w:marRight w:val="75"/>
              <w:marTop w:val="150"/>
              <w:marBottom w:val="150"/>
              <w:divBdr>
                <w:top w:val="none" w:sz="0" w:space="0" w:color="auto"/>
                <w:left w:val="none" w:sz="0" w:space="0" w:color="auto"/>
                <w:bottom w:val="none" w:sz="0" w:space="0" w:color="auto"/>
                <w:right w:val="none" w:sz="0" w:space="0" w:color="auto"/>
              </w:divBdr>
            </w:div>
          </w:divsChild>
        </w:div>
        <w:div w:id="1410544507">
          <w:marLeft w:val="0"/>
          <w:marRight w:val="0"/>
          <w:marTop w:val="0"/>
          <w:marBottom w:val="0"/>
          <w:divBdr>
            <w:top w:val="none" w:sz="0" w:space="0" w:color="auto"/>
            <w:left w:val="none" w:sz="0" w:space="0" w:color="auto"/>
            <w:bottom w:val="none" w:sz="0" w:space="0" w:color="auto"/>
            <w:right w:val="none" w:sz="0" w:space="0" w:color="auto"/>
          </w:divBdr>
          <w:divsChild>
            <w:div w:id="110974654">
              <w:marLeft w:val="75"/>
              <w:marRight w:val="75"/>
              <w:marTop w:val="150"/>
              <w:marBottom w:val="150"/>
              <w:divBdr>
                <w:top w:val="none" w:sz="0" w:space="0" w:color="auto"/>
                <w:left w:val="none" w:sz="0" w:space="0" w:color="auto"/>
                <w:bottom w:val="none" w:sz="0" w:space="0" w:color="auto"/>
                <w:right w:val="none" w:sz="0" w:space="0" w:color="auto"/>
              </w:divBdr>
            </w:div>
          </w:divsChild>
        </w:div>
        <w:div w:id="1631595877">
          <w:marLeft w:val="0"/>
          <w:marRight w:val="0"/>
          <w:marTop w:val="0"/>
          <w:marBottom w:val="0"/>
          <w:divBdr>
            <w:top w:val="none" w:sz="0" w:space="0" w:color="auto"/>
            <w:left w:val="none" w:sz="0" w:space="0" w:color="auto"/>
            <w:bottom w:val="none" w:sz="0" w:space="0" w:color="auto"/>
            <w:right w:val="none" w:sz="0" w:space="0" w:color="auto"/>
          </w:divBdr>
          <w:divsChild>
            <w:div w:id="2090350879">
              <w:marLeft w:val="75"/>
              <w:marRight w:val="75"/>
              <w:marTop w:val="150"/>
              <w:marBottom w:val="150"/>
              <w:divBdr>
                <w:top w:val="none" w:sz="0" w:space="0" w:color="auto"/>
                <w:left w:val="none" w:sz="0" w:space="0" w:color="auto"/>
                <w:bottom w:val="none" w:sz="0" w:space="0" w:color="auto"/>
                <w:right w:val="none" w:sz="0" w:space="0" w:color="auto"/>
              </w:divBdr>
            </w:div>
          </w:divsChild>
        </w:div>
        <w:div w:id="915044284">
          <w:marLeft w:val="0"/>
          <w:marRight w:val="0"/>
          <w:marTop w:val="0"/>
          <w:marBottom w:val="0"/>
          <w:divBdr>
            <w:top w:val="none" w:sz="0" w:space="0" w:color="auto"/>
            <w:left w:val="none" w:sz="0" w:space="0" w:color="auto"/>
            <w:bottom w:val="none" w:sz="0" w:space="0" w:color="auto"/>
            <w:right w:val="none" w:sz="0" w:space="0" w:color="auto"/>
          </w:divBdr>
          <w:divsChild>
            <w:div w:id="401635151">
              <w:marLeft w:val="75"/>
              <w:marRight w:val="75"/>
              <w:marTop w:val="150"/>
              <w:marBottom w:val="150"/>
              <w:divBdr>
                <w:top w:val="none" w:sz="0" w:space="0" w:color="auto"/>
                <w:left w:val="none" w:sz="0" w:space="0" w:color="auto"/>
                <w:bottom w:val="none" w:sz="0" w:space="0" w:color="auto"/>
                <w:right w:val="none" w:sz="0" w:space="0" w:color="auto"/>
              </w:divBdr>
            </w:div>
          </w:divsChild>
        </w:div>
        <w:div w:id="618419379">
          <w:marLeft w:val="0"/>
          <w:marRight w:val="0"/>
          <w:marTop w:val="0"/>
          <w:marBottom w:val="0"/>
          <w:divBdr>
            <w:top w:val="none" w:sz="0" w:space="0" w:color="auto"/>
            <w:left w:val="none" w:sz="0" w:space="0" w:color="auto"/>
            <w:bottom w:val="none" w:sz="0" w:space="0" w:color="auto"/>
            <w:right w:val="none" w:sz="0" w:space="0" w:color="auto"/>
          </w:divBdr>
          <w:divsChild>
            <w:div w:id="376711148">
              <w:marLeft w:val="75"/>
              <w:marRight w:val="75"/>
              <w:marTop w:val="150"/>
              <w:marBottom w:val="150"/>
              <w:divBdr>
                <w:top w:val="none" w:sz="0" w:space="0" w:color="auto"/>
                <w:left w:val="none" w:sz="0" w:space="0" w:color="auto"/>
                <w:bottom w:val="none" w:sz="0" w:space="0" w:color="auto"/>
                <w:right w:val="none" w:sz="0" w:space="0" w:color="auto"/>
              </w:divBdr>
            </w:div>
          </w:divsChild>
        </w:div>
        <w:div w:id="300693727">
          <w:marLeft w:val="0"/>
          <w:marRight w:val="0"/>
          <w:marTop w:val="0"/>
          <w:marBottom w:val="0"/>
          <w:divBdr>
            <w:top w:val="none" w:sz="0" w:space="0" w:color="auto"/>
            <w:left w:val="none" w:sz="0" w:space="0" w:color="auto"/>
            <w:bottom w:val="none" w:sz="0" w:space="0" w:color="auto"/>
            <w:right w:val="none" w:sz="0" w:space="0" w:color="auto"/>
          </w:divBdr>
          <w:divsChild>
            <w:div w:id="108672404">
              <w:marLeft w:val="75"/>
              <w:marRight w:val="75"/>
              <w:marTop w:val="150"/>
              <w:marBottom w:val="150"/>
              <w:divBdr>
                <w:top w:val="none" w:sz="0" w:space="0" w:color="auto"/>
                <w:left w:val="none" w:sz="0" w:space="0" w:color="auto"/>
                <w:bottom w:val="none" w:sz="0" w:space="0" w:color="auto"/>
                <w:right w:val="none" w:sz="0" w:space="0" w:color="auto"/>
              </w:divBdr>
            </w:div>
          </w:divsChild>
        </w:div>
        <w:div w:id="1230186514">
          <w:marLeft w:val="0"/>
          <w:marRight w:val="0"/>
          <w:marTop w:val="0"/>
          <w:marBottom w:val="0"/>
          <w:divBdr>
            <w:top w:val="none" w:sz="0" w:space="0" w:color="auto"/>
            <w:left w:val="none" w:sz="0" w:space="0" w:color="auto"/>
            <w:bottom w:val="none" w:sz="0" w:space="0" w:color="auto"/>
            <w:right w:val="none" w:sz="0" w:space="0" w:color="auto"/>
          </w:divBdr>
          <w:divsChild>
            <w:div w:id="1860502650">
              <w:marLeft w:val="75"/>
              <w:marRight w:val="75"/>
              <w:marTop w:val="150"/>
              <w:marBottom w:val="150"/>
              <w:divBdr>
                <w:top w:val="none" w:sz="0" w:space="0" w:color="auto"/>
                <w:left w:val="none" w:sz="0" w:space="0" w:color="auto"/>
                <w:bottom w:val="none" w:sz="0" w:space="0" w:color="auto"/>
                <w:right w:val="none" w:sz="0" w:space="0" w:color="auto"/>
              </w:divBdr>
            </w:div>
          </w:divsChild>
        </w:div>
        <w:div w:id="998507485">
          <w:marLeft w:val="0"/>
          <w:marRight w:val="0"/>
          <w:marTop w:val="0"/>
          <w:marBottom w:val="0"/>
          <w:divBdr>
            <w:top w:val="none" w:sz="0" w:space="0" w:color="auto"/>
            <w:left w:val="none" w:sz="0" w:space="0" w:color="auto"/>
            <w:bottom w:val="none" w:sz="0" w:space="0" w:color="auto"/>
            <w:right w:val="none" w:sz="0" w:space="0" w:color="auto"/>
          </w:divBdr>
          <w:divsChild>
            <w:div w:id="1254556870">
              <w:marLeft w:val="75"/>
              <w:marRight w:val="75"/>
              <w:marTop w:val="150"/>
              <w:marBottom w:val="150"/>
              <w:divBdr>
                <w:top w:val="none" w:sz="0" w:space="0" w:color="auto"/>
                <w:left w:val="none" w:sz="0" w:space="0" w:color="auto"/>
                <w:bottom w:val="none" w:sz="0" w:space="0" w:color="auto"/>
                <w:right w:val="none" w:sz="0" w:space="0" w:color="auto"/>
              </w:divBdr>
            </w:div>
          </w:divsChild>
        </w:div>
        <w:div w:id="1839231006">
          <w:marLeft w:val="0"/>
          <w:marRight w:val="0"/>
          <w:marTop w:val="0"/>
          <w:marBottom w:val="0"/>
          <w:divBdr>
            <w:top w:val="none" w:sz="0" w:space="0" w:color="auto"/>
            <w:left w:val="none" w:sz="0" w:space="0" w:color="auto"/>
            <w:bottom w:val="none" w:sz="0" w:space="0" w:color="auto"/>
            <w:right w:val="none" w:sz="0" w:space="0" w:color="auto"/>
          </w:divBdr>
          <w:divsChild>
            <w:div w:id="1288775515">
              <w:marLeft w:val="75"/>
              <w:marRight w:val="75"/>
              <w:marTop w:val="150"/>
              <w:marBottom w:val="150"/>
              <w:divBdr>
                <w:top w:val="none" w:sz="0" w:space="0" w:color="auto"/>
                <w:left w:val="none" w:sz="0" w:space="0" w:color="auto"/>
                <w:bottom w:val="none" w:sz="0" w:space="0" w:color="auto"/>
                <w:right w:val="none" w:sz="0" w:space="0" w:color="auto"/>
              </w:divBdr>
            </w:div>
          </w:divsChild>
        </w:div>
        <w:div w:id="1384788586">
          <w:marLeft w:val="0"/>
          <w:marRight w:val="0"/>
          <w:marTop w:val="0"/>
          <w:marBottom w:val="0"/>
          <w:divBdr>
            <w:top w:val="none" w:sz="0" w:space="0" w:color="auto"/>
            <w:left w:val="none" w:sz="0" w:space="0" w:color="auto"/>
            <w:bottom w:val="none" w:sz="0" w:space="0" w:color="auto"/>
            <w:right w:val="none" w:sz="0" w:space="0" w:color="auto"/>
          </w:divBdr>
          <w:divsChild>
            <w:div w:id="1173379234">
              <w:marLeft w:val="75"/>
              <w:marRight w:val="75"/>
              <w:marTop w:val="150"/>
              <w:marBottom w:val="150"/>
              <w:divBdr>
                <w:top w:val="none" w:sz="0" w:space="0" w:color="auto"/>
                <w:left w:val="none" w:sz="0" w:space="0" w:color="auto"/>
                <w:bottom w:val="none" w:sz="0" w:space="0" w:color="auto"/>
                <w:right w:val="none" w:sz="0" w:space="0" w:color="auto"/>
              </w:divBdr>
            </w:div>
          </w:divsChild>
        </w:div>
        <w:div w:id="142085375">
          <w:marLeft w:val="0"/>
          <w:marRight w:val="0"/>
          <w:marTop w:val="0"/>
          <w:marBottom w:val="0"/>
          <w:divBdr>
            <w:top w:val="none" w:sz="0" w:space="0" w:color="auto"/>
            <w:left w:val="none" w:sz="0" w:space="0" w:color="auto"/>
            <w:bottom w:val="none" w:sz="0" w:space="0" w:color="auto"/>
            <w:right w:val="none" w:sz="0" w:space="0" w:color="auto"/>
          </w:divBdr>
          <w:divsChild>
            <w:div w:id="556820691">
              <w:marLeft w:val="75"/>
              <w:marRight w:val="75"/>
              <w:marTop w:val="150"/>
              <w:marBottom w:val="150"/>
              <w:divBdr>
                <w:top w:val="none" w:sz="0" w:space="0" w:color="auto"/>
                <w:left w:val="none" w:sz="0" w:space="0" w:color="auto"/>
                <w:bottom w:val="none" w:sz="0" w:space="0" w:color="auto"/>
                <w:right w:val="none" w:sz="0" w:space="0" w:color="auto"/>
              </w:divBdr>
            </w:div>
          </w:divsChild>
        </w:div>
        <w:div w:id="815412665">
          <w:marLeft w:val="0"/>
          <w:marRight w:val="0"/>
          <w:marTop w:val="0"/>
          <w:marBottom w:val="0"/>
          <w:divBdr>
            <w:top w:val="none" w:sz="0" w:space="0" w:color="auto"/>
            <w:left w:val="none" w:sz="0" w:space="0" w:color="auto"/>
            <w:bottom w:val="none" w:sz="0" w:space="0" w:color="auto"/>
            <w:right w:val="none" w:sz="0" w:space="0" w:color="auto"/>
          </w:divBdr>
          <w:divsChild>
            <w:div w:id="231278060">
              <w:marLeft w:val="75"/>
              <w:marRight w:val="75"/>
              <w:marTop w:val="150"/>
              <w:marBottom w:val="150"/>
              <w:divBdr>
                <w:top w:val="none" w:sz="0" w:space="0" w:color="auto"/>
                <w:left w:val="none" w:sz="0" w:space="0" w:color="auto"/>
                <w:bottom w:val="none" w:sz="0" w:space="0" w:color="auto"/>
                <w:right w:val="none" w:sz="0" w:space="0" w:color="auto"/>
              </w:divBdr>
            </w:div>
          </w:divsChild>
        </w:div>
        <w:div w:id="1055928299">
          <w:marLeft w:val="0"/>
          <w:marRight w:val="0"/>
          <w:marTop w:val="0"/>
          <w:marBottom w:val="0"/>
          <w:divBdr>
            <w:top w:val="none" w:sz="0" w:space="0" w:color="auto"/>
            <w:left w:val="none" w:sz="0" w:space="0" w:color="auto"/>
            <w:bottom w:val="none" w:sz="0" w:space="0" w:color="auto"/>
            <w:right w:val="none" w:sz="0" w:space="0" w:color="auto"/>
          </w:divBdr>
          <w:divsChild>
            <w:div w:id="489949296">
              <w:marLeft w:val="75"/>
              <w:marRight w:val="75"/>
              <w:marTop w:val="150"/>
              <w:marBottom w:val="150"/>
              <w:divBdr>
                <w:top w:val="none" w:sz="0" w:space="0" w:color="auto"/>
                <w:left w:val="none" w:sz="0" w:space="0" w:color="auto"/>
                <w:bottom w:val="none" w:sz="0" w:space="0" w:color="auto"/>
                <w:right w:val="none" w:sz="0" w:space="0" w:color="auto"/>
              </w:divBdr>
            </w:div>
          </w:divsChild>
        </w:div>
        <w:div w:id="1816485947">
          <w:marLeft w:val="0"/>
          <w:marRight w:val="0"/>
          <w:marTop w:val="0"/>
          <w:marBottom w:val="0"/>
          <w:divBdr>
            <w:top w:val="none" w:sz="0" w:space="0" w:color="auto"/>
            <w:left w:val="none" w:sz="0" w:space="0" w:color="auto"/>
            <w:bottom w:val="none" w:sz="0" w:space="0" w:color="auto"/>
            <w:right w:val="none" w:sz="0" w:space="0" w:color="auto"/>
          </w:divBdr>
          <w:divsChild>
            <w:div w:id="1868323642">
              <w:marLeft w:val="75"/>
              <w:marRight w:val="75"/>
              <w:marTop w:val="150"/>
              <w:marBottom w:val="150"/>
              <w:divBdr>
                <w:top w:val="none" w:sz="0" w:space="0" w:color="auto"/>
                <w:left w:val="none" w:sz="0" w:space="0" w:color="auto"/>
                <w:bottom w:val="none" w:sz="0" w:space="0" w:color="auto"/>
                <w:right w:val="none" w:sz="0" w:space="0" w:color="auto"/>
              </w:divBdr>
            </w:div>
          </w:divsChild>
        </w:div>
        <w:div w:id="1623725033">
          <w:marLeft w:val="0"/>
          <w:marRight w:val="0"/>
          <w:marTop w:val="0"/>
          <w:marBottom w:val="0"/>
          <w:divBdr>
            <w:top w:val="none" w:sz="0" w:space="0" w:color="auto"/>
            <w:left w:val="none" w:sz="0" w:space="0" w:color="auto"/>
            <w:bottom w:val="none" w:sz="0" w:space="0" w:color="auto"/>
            <w:right w:val="none" w:sz="0" w:space="0" w:color="auto"/>
          </w:divBdr>
          <w:divsChild>
            <w:div w:id="1537500476">
              <w:marLeft w:val="75"/>
              <w:marRight w:val="75"/>
              <w:marTop w:val="150"/>
              <w:marBottom w:val="150"/>
              <w:divBdr>
                <w:top w:val="none" w:sz="0" w:space="0" w:color="auto"/>
                <w:left w:val="none" w:sz="0" w:space="0" w:color="auto"/>
                <w:bottom w:val="none" w:sz="0" w:space="0" w:color="auto"/>
                <w:right w:val="none" w:sz="0" w:space="0" w:color="auto"/>
              </w:divBdr>
            </w:div>
          </w:divsChild>
        </w:div>
        <w:div w:id="1225875447">
          <w:marLeft w:val="0"/>
          <w:marRight w:val="0"/>
          <w:marTop w:val="0"/>
          <w:marBottom w:val="0"/>
          <w:divBdr>
            <w:top w:val="none" w:sz="0" w:space="0" w:color="auto"/>
            <w:left w:val="none" w:sz="0" w:space="0" w:color="auto"/>
            <w:bottom w:val="none" w:sz="0" w:space="0" w:color="auto"/>
            <w:right w:val="none" w:sz="0" w:space="0" w:color="auto"/>
          </w:divBdr>
          <w:divsChild>
            <w:div w:id="1885019347">
              <w:marLeft w:val="75"/>
              <w:marRight w:val="75"/>
              <w:marTop w:val="150"/>
              <w:marBottom w:val="150"/>
              <w:divBdr>
                <w:top w:val="none" w:sz="0" w:space="0" w:color="auto"/>
                <w:left w:val="none" w:sz="0" w:space="0" w:color="auto"/>
                <w:bottom w:val="none" w:sz="0" w:space="0" w:color="auto"/>
                <w:right w:val="none" w:sz="0" w:space="0" w:color="auto"/>
              </w:divBdr>
            </w:div>
          </w:divsChild>
        </w:div>
        <w:div w:id="1324892781">
          <w:marLeft w:val="0"/>
          <w:marRight w:val="0"/>
          <w:marTop w:val="0"/>
          <w:marBottom w:val="0"/>
          <w:divBdr>
            <w:top w:val="none" w:sz="0" w:space="0" w:color="auto"/>
            <w:left w:val="none" w:sz="0" w:space="0" w:color="auto"/>
            <w:bottom w:val="none" w:sz="0" w:space="0" w:color="auto"/>
            <w:right w:val="none" w:sz="0" w:space="0" w:color="auto"/>
          </w:divBdr>
          <w:divsChild>
            <w:div w:id="603269368">
              <w:marLeft w:val="75"/>
              <w:marRight w:val="75"/>
              <w:marTop w:val="150"/>
              <w:marBottom w:val="150"/>
              <w:divBdr>
                <w:top w:val="none" w:sz="0" w:space="0" w:color="auto"/>
                <w:left w:val="none" w:sz="0" w:space="0" w:color="auto"/>
                <w:bottom w:val="none" w:sz="0" w:space="0" w:color="auto"/>
                <w:right w:val="none" w:sz="0" w:space="0" w:color="auto"/>
              </w:divBdr>
            </w:div>
          </w:divsChild>
        </w:div>
        <w:div w:id="587541832">
          <w:marLeft w:val="0"/>
          <w:marRight w:val="0"/>
          <w:marTop w:val="0"/>
          <w:marBottom w:val="0"/>
          <w:divBdr>
            <w:top w:val="none" w:sz="0" w:space="0" w:color="auto"/>
            <w:left w:val="none" w:sz="0" w:space="0" w:color="auto"/>
            <w:bottom w:val="none" w:sz="0" w:space="0" w:color="auto"/>
            <w:right w:val="none" w:sz="0" w:space="0" w:color="auto"/>
          </w:divBdr>
          <w:divsChild>
            <w:div w:id="1664234804">
              <w:marLeft w:val="75"/>
              <w:marRight w:val="75"/>
              <w:marTop w:val="150"/>
              <w:marBottom w:val="150"/>
              <w:divBdr>
                <w:top w:val="none" w:sz="0" w:space="0" w:color="auto"/>
                <w:left w:val="none" w:sz="0" w:space="0" w:color="auto"/>
                <w:bottom w:val="none" w:sz="0" w:space="0" w:color="auto"/>
                <w:right w:val="none" w:sz="0" w:space="0" w:color="auto"/>
              </w:divBdr>
            </w:div>
          </w:divsChild>
        </w:div>
        <w:div w:id="1902404413">
          <w:marLeft w:val="0"/>
          <w:marRight w:val="0"/>
          <w:marTop w:val="0"/>
          <w:marBottom w:val="0"/>
          <w:divBdr>
            <w:top w:val="none" w:sz="0" w:space="0" w:color="auto"/>
            <w:left w:val="none" w:sz="0" w:space="0" w:color="auto"/>
            <w:bottom w:val="none" w:sz="0" w:space="0" w:color="auto"/>
            <w:right w:val="none" w:sz="0" w:space="0" w:color="auto"/>
          </w:divBdr>
          <w:divsChild>
            <w:div w:id="901257344">
              <w:marLeft w:val="75"/>
              <w:marRight w:val="75"/>
              <w:marTop w:val="150"/>
              <w:marBottom w:val="150"/>
              <w:divBdr>
                <w:top w:val="none" w:sz="0" w:space="0" w:color="auto"/>
                <w:left w:val="none" w:sz="0" w:space="0" w:color="auto"/>
                <w:bottom w:val="none" w:sz="0" w:space="0" w:color="auto"/>
                <w:right w:val="none" w:sz="0" w:space="0" w:color="auto"/>
              </w:divBdr>
            </w:div>
          </w:divsChild>
        </w:div>
        <w:div w:id="658651911">
          <w:marLeft w:val="0"/>
          <w:marRight w:val="0"/>
          <w:marTop w:val="0"/>
          <w:marBottom w:val="0"/>
          <w:divBdr>
            <w:top w:val="none" w:sz="0" w:space="0" w:color="auto"/>
            <w:left w:val="none" w:sz="0" w:space="0" w:color="auto"/>
            <w:bottom w:val="none" w:sz="0" w:space="0" w:color="auto"/>
            <w:right w:val="none" w:sz="0" w:space="0" w:color="auto"/>
          </w:divBdr>
          <w:divsChild>
            <w:div w:id="1055815382">
              <w:marLeft w:val="75"/>
              <w:marRight w:val="75"/>
              <w:marTop w:val="150"/>
              <w:marBottom w:val="150"/>
              <w:divBdr>
                <w:top w:val="none" w:sz="0" w:space="0" w:color="auto"/>
                <w:left w:val="none" w:sz="0" w:space="0" w:color="auto"/>
                <w:bottom w:val="none" w:sz="0" w:space="0" w:color="auto"/>
                <w:right w:val="none" w:sz="0" w:space="0" w:color="auto"/>
              </w:divBdr>
            </w:div>
          </w:divsChild>
        </w:div>
        <w:div w:id="1931960317">
          <w:marLeft w:val="0"/>
          <w:marRight w:val="0"/>
          <w:marTop w:val="0"/>
          <w:marBottom w:val="0"/>
          <w:divBdr>
            <w:top w:val="none" w:sz="0" w:space="0" w:color="auto"/>
            <w:left w:val="none" w:sz="0" w:space="0" w:color="auto"/>
            <w:bottom w:val="none" w:sz="0" w:space="0" w:color="auto"/>
            <w:right w:val="none" w:sz="0" w:space="0" w:color="auto"/>
          </w:divBdr>
          <w:divsChild>
            <w:div w:id="231350824">
              <w:marLeft w:val="75"/>
              <w:marRight w:val="75"/>
              <w:marTop w:val="150"/>
              <w:marBottom w:val="150"/>
              <w:divBdr>
                <w:top w:val="none" w:sz="0" w:space="0" w:color="auto"/>
                <w:left w:val="none" w:sz="0" w:space="0" w:color="auto"/>
                <w:bottom w:val="none" w:sz="0" w:space="0" w:color="auto"/>
                <w:right w:val="none" w:sz="0" w:space="0" w:color="auto"/>
              </w:divBdr>
            </w:div>
          </w:divsChild>
        </w:div>
        <w:div w:id="439299281">
          <w:marLeft w:val="0"/>
          <w:marRight w:val="0"/>
          <w:marTop w:val="0"/>
          <w:marBottom w:val="0"/>
          <w:divBdr>
            <w:top w:val="none" w:sz="0" w:space="0" w:color="auto"/>
            <w:left w:val="none" w:sz="0" w:space="0" w:color="auto"/>
            <w:bottom w:val="none" w:sz="0" w:space="0" w:color="auto"/>
            <w:right w:val="none" w:sz="0" w:space="0" w:color="auto"/>
          </w:divBdr>
          <w:divsChild>
            <w:div w:id="67965120">
              <w:marLeft w:val="75"/>
              <w:marRight w:val="75"/>
              <w:marTop w:val="150"/>
              <w:marBottom w:val="150"/>
              <w:divBdr>
                <w:top w:val="none" w:sz="0" w:space="0" w:color="auto"/>
                <w:left w:val="none" w:sz="0" w:space="0" w:color="auto"/>
                <w:bottom w:val="none" w:sz="0" w:space="0" w:color="auto"/>
                <w:right w:val="none" w:sz="0" w:space="0" w:color="auto"/>
              </w:divBdr>
            </w:div>
          </w:divsChild>
        </w:div>
        <w:div w:id="527530243">
          <w:marLeft w:val="0"/>
          <w:marRight w:val="0"/>
          <w:marTop w:val="0"/>
          <w:marBottom w:val="0"/>
          <w:divBdr>
            <w:top w:val="none" w:sz="0" w:space="0" w:color="auto"/>
            <w:left w:val="none" w:sz="0" w:space="0" w:color="auto"/>
            <w:bottom w:val="none" w:sz="0" w:space="0" w:color="auto"/>
            <w:right w:val="none" w:sz="0" w:space="0" w:color="auto"/>
          </w:divBdr>
          <w:divsChild>
            <w:div w:id="1564759223">
              <w:marLeft w:val="75"/>
              <w:marRight w:val="75"/>
              <w:marTop w:val="150"/>
              <w:marBottom w:val="150"/>
              <w:divBdr>
                <w:top w:val="none" w:sz="0" w:space="0" w:color="auto"/>
                <w:left w:val="none" w:sz="0" w:space="0" w:color="auto"/>
                <w:bottom w:val="none" w:sz="0" w:space="0" w:color="auto"/>
                <w:right w:val="none" w:sz="0" w:space="0" w:color="auto"/>
              </w:divBdr>
            </w:div>
          </w:divsChild>
        </w:div>
        <w:div w:id="1849783927">
          <w:marLeft w:val="0"/>
          <w:marRight w:val="0"/>
          <w:marTop w:val="0"/>
          <w:marBottom w:val="0"/>
          <w:divBdr>
            <w:top w:val="none" w:sz="0" w:space="0" w:color="auto"/>
            <w:left w:val="none" w:sz="0" w:space="0" w:color="auto"/>
            <w:bottom w:val="none" w:sz="0" w:space="0" w:color="auto"/>
            <w:right w:val="none" w:sz="0" w:space="0" w:color="auto"/>
          </w:divBdr>
          <w:divsChild>
            <w:div w:id="206575383">
              <w:marLeft w:val="75"/>
              <w:marRight w:val="75"/>
              <w:marTop w:val="150"/>
              <w:marBottom w:val="150"/>
              <w:divBdr>
                <w:top w:val="none" w:sz="0" w:space="0" w:color="auto"/>
                <w:left w:val="none" w:sz="0" w:space="0" w:color="auto"/>
                <w:bottom w:val="none" w:sz="0" w:space="0" w:color="auto"/>
                <w:right w:val="none" w:sz="0" w:space="0" w:color="auto"/>
              </w:divBdr>
            </w:div>
          </w:divsChild>
        </w:div>
        <w:div w:id="343822326">
          <w:marLeft w:val="0"/>
          <w:marRight w:val="0"/>
          <w:marTop w:val="0"/>
          <w:marBottom w:val="0"/>
          <w:divBdr>
            <w:top w:val="none" w:sz="0" w:space="0" w:color="auto"/>
            <w:left w:val="none" w:sz="0" w:space="0" w:color="auto"/>
            <w:bottom w:val="none" w:sz="0" w:space="0" w:color="auto"/>
            <w:right w:val="none" w:sz="0" w:space="0" w:color="auto"/>
          </w:divBdr>
          <w:divsChild>
            <w:div w:id="1881042282">
              <w:marLeft w:val="75"/>
              <w:marRight w:val="75"/>
              <w:marTop w:val="150"/>
              <w:marBottom w:val="150"/>
              <w:divBdr>
                <w:top w:val="none" w:sz="0" w:space="0" w:color="auto"/>
                <w:left w:val="none" w:sz="0" w:space="0" w:color="auto"/>
                <w:bottom w:val="none" w:sz="0" w:space="0" w:color="auto"/>
                <w:right w:val="none" w:sz="0" w:space="0" w:color="auto"/>
              </w:divBdr>
            </w:div>
          </w:divsChild>
        </w:div>
        <w:div w:id="743794072">
          <w:marLeft w:val="0"/>
          <w:marRight w:val="0"/>
          <w:marTop w:val="0"/>
          <w:marBottom w:val="0"/>
          <w:divBdr>
            <w:top w:val="none" w:sz="0" w:space="0" w:color="auto"/>
            <w:left w:val="none" w:sz="0" w:space="0" w:color="auto"/>
            <w:bottom w:val="none" w:sz="0" w:space="0" w:color="auto"/>
            <w:right w:val="none" w:sz="0" w:space="0" w:color="auto"/>
          </w:divBdr>
          <w:divsChild>
            <w:div w:id="1039663899">
              <w:marLeft w:val="75"/>
              <w:marRight w:val="75"/>
              <w:marTop w:val="150"/>
              <w:marBottom w:val="150"/>
              <w:divBdr>
                <w:top w:val="none" w:sz="0" w:space="0" w:color="auto"/>
                <w:left w:val="none" w:sz="0" w:space="0" w:color="auto"/>
                <w:bottom w:val="none" w:sz="0" w:space="0" w:color="auto"/>
                <w:right w:val="none" w:sz="0" w:space="0" w:color="auto"/>
              </w:divBdr>
            </w:div>
          </w:divsChild>
        </w:div>
        <w:div w:id="1019819495">
          <w:marLeft w:val="0"/>
          <w:marRight w:val="0"/>
          <w:marTop w:val="0"/>
          <w:marBottom w:val="0"/>
          <w:divBdr>
            <w:top w:val="none" w:sz="0" w:space="0" w:color="auto"/>
            <w:left w:val="none" w:sz="0" w:space="0" w:color="auto"/>
            <w:bottom w:val="none" w:sz="0" w:space="0" w:color="auto"/>
            <w:right w:val="none" w:sz="0" w:space="0" w:color="auto"/>
          </w:divBdr>
          <w:divsChild>
            <w:div w:id="795683184">
              <w:marLeft w:val="75"/>
              <w:marRight w:val="75"/>
              <w:marTop w:val="150"/>
              <w:marBottom w:val="150"/>
              <w:divBdr>
                <w:top w:val="none" w:sz="0" w:space="0" w:color="auto"/>
                <w:left w:val="none" w:sz="0" w:space="0" w:color="auto"/>
                <w:bottom w:val="none" w:sz="0" w:space="0" w:color="auto"/>
                <w:right w:val="none" w:sz="0" w:space="0" w:color="auto"/>
              </w:divBdr>
            </w:div>
          </w:divsChild>
        </w:div>
        <w:div w:id="1533615033">
          <w:marLeft w:val="0"/>
          <w:marRight w:val="0"/>
          <w:marTop w:val="0"/>
          <w:marBottom w:val="0"/>
          <w:divBdr>
            <w:top w:val="none" w:sz="0" w:space="0" w:color="auto"/>
            <w:left w:val="none" w:sz="0" w:space="0" w:color="auto"/>
            <w:bottom w:val="none" w:sz="0" w:space="0" w:color="auto"/>
            <w:right w:val="none" w:sz="0" w:space="0" w:color="auto"/>
          </w:divBdr>
          <w:divsChild>
            <w:div w:id="1728652156">
              <w:marLeft w:val="75"/>
              <w:marRight w:val="75"/>
              <w:marTop w:val="150"/>
              <w:marBottom w:val="150"/>
              <w:divBdr>
                <w:top w:val="none" w:sz="0" w:space="0" w:color="auto"/>
                <w:left w:val="none" w:sz="0" w:space="0" w:color="auto"/>
                <w:bottom w:val="none" w:sz="0" w:space="0" w:color="auto"/>
                <w:right w:val="none" w:sz="0" w:space="0" w:color="auto"/>
              </w:divBdr>
            </w:div>
          </w:divsChild>
        </w:div>
        <w:div w:id="808400689">
          <w:marLeft w:val="0"/>
          <w:marRight w:val="0"/>
          <w:marTop w:val="0"/>
          <w:marBottom w:val="0"/>
          <w:divBdr>
            <w:top w:val="none" w:sz="0" w:space="0" w:color="auto"/>
            <w:left w:val="none" w:sz="0" w:space="0" w:color="auto"/>
            <w:bottom w:val="none" w:sz="0" w:space="0" w:color="auto"/>
            <w:right w:val="none" w:sz="0" w:space="0" w:color="auto"/>
          </w:divBdr>
          <w:divsChild>
            <w:div w:id="194201449">
              <w:marLeft w:val="75"/>
              <w:marRight w:val="75"/>
              <w:marTop w:val="150"/>
              <w:marBottom w:val="150"/>
              <w:divBdr>
                <w:top w:val="none" w:sz="0" w:space="0" w:color="auto"/>
                <w:left w:val="none" w:sz="0" w:space="0" w:color="auto"/>
                <w:bottom w:val="none" w:sz="0" w:space="0" w:color="auto"/>
                <w:right w:val="none" w:sz="0" w:space="0" w:color="auto"/>
              </w:divBdr>
            </w:div>
          </w:divsChild>
        </w:div>
        <w:div w:id="1407655039">
          <w:marLeft w:val="0"/>
          <w:marRight w:val="0"/>
          <w:marTop w:val="0"/>
          <w:marBottom w:val="0"/>
          <w:divBdr>
            <w:top w:val="none" w:sz="0" w:space="0" w:color="auto"/>
            <w:left w:val="none" w:sz="0" w:space="0" w:color="auto"/>
            <w:bottom w:val="none" w:sz="0" w:space="0" w:color="auto"/>
            <w:right w:val="none" w:sz="0" w:space="0" w:color="auto"/>
          </w:divBdr>
          <w:divsChild>
            <w:div w:id="1737360910">
              <w:marLeft w:val="75"/>
              <w:marRight w:val="75"/>
              <w:marTop w:val="150"/>
              <w:marBottom w:val="150"/>
              <w:divBdr>
                <w:top w:val="none" w:sz="0" w:space="0" w:color="auto"/>
                <w:left w:val="none" w:sz="0" w:space="0" w:color="auto"/>
                <w:bottom w:val="none" w:sz="0" w:space="0" w:color="auto"/>
                <w:right w:val="none" w:sz="0" w:space="0" w:color="auto"/>
              </w:divBdr>
            </w:div>
          </w:divsChild>
        </w:div>
        <w:div w:id="1070808465">
          <w:marLeft w:val="0"/>
          <w:marRight w:val="0"/>
          <w:marTop w:val="0"/>
          <w:marBottom w:val="0"/>
          <w:divBdr>
            <w:top w:val="none" w:sz="0" w:space="0" w:color="auto"/>
            <w:left w:val="none" w:sz="0" w:space="0" w:color="auto"/>
            <w:bottom w:val="none" w:sz="0" w:space="0" w:color="auto"/>
            <w:right w:val="none" w:sz="0" w:space="0" w:color="auto"/>
          </w:divBdr>
          <w:divsChild>
            <w:div w:id="953097366">
              <w:marLeft w:val="75"/>
              <w:marRight w:val="75"/>
              <w:marTop w:val="150"/>
              <w:marBottom w:val="150"/>
              <w:divBdr>
                <w:top w:val="none" w:sz="0" w:space="0" w:color="auto"/>
                <w:left w:val="none" w:sz="0" w:space="0" w:color="auto"/>
                <w:bottom w:val="none" w:sz="0" w:space="0" w:color="auto"/>
                <w:right w:val="none" w:sz="0" w:space="0" w:color="auto"/>
              </w:divBdr>
            </w:div>
          </w:divsChild>
        </w:div>
        <w:div w:id="473721632">
          <w:marLeft w:val="0"/>
          <w:marRight w:val="0"/>
          <w:marTop w:val="0"/>
          <w:marBottom w:val="0"/>
          <w:divBdr>
            <w:top w:val="none" w:sz="0" w:space="0" w:color="auto"/>
            <w:left w:val="none" w:sz="0" w:space="0" w:color="auto"/>
            <w:bottom w:val="none" w:sz="0" w:space="0" w:color="auto"/>
            <w:right w:val="none" w:sz="0" w:space="0" w:color="auto"/>
          </w:divBdr>
          <w:divsChild>
            <w:div w:id="25108336">
              <w:marLeft w:val="75"/>
              <w:marRight w:val="75"/>
              <w:marTop w:val="150"/>
              <w:marBottom w:val="150"/>
              <w:divBdr>
                <w:top w:val="none" w:sz="0" w:space="0" w:color="auto"/>
                <w:left w:val="none" w:sz="0" w:space="0" w:color="auto"/>
                <w:bottom w:val="none" w:sz="0" w:space="0" w:color="auto"/>
                <w:right w:val="none" w:sz="0" w:space="0" w:color="auto"/>
              </w:divBdr>
            </w:div>
          </w:divsChild>
        </w:div>
        <w:div w:id="451898813">
          <w:marLeft w:val="0"/>
          <w:marRight w:val="0"/>
          <w:marTop w:val="0"/>
          <w:marBottom w:val="0"/>
          <w:divBdr>
            <w:top w:val="none" w:sz="0" w:space="0" w:color="auto"/>
            <w:left w:val="none" w:sz="0" w:space="0" w:color="auto"/>
            <w:bottom w:val="none" w:sz="0" w:space="0" w:color="auto"/>
            <w:right w:val="none" w:sz="0" w:space="0" w:color="auto"/>
          </w:divBdr>
          <w:divsChild>
            <w:div w:id="1257134294">
              <w:marLeft w:val="75"/>
              <w:marRight w:val="75"/>
              <w:marTop w:val="150"/>
              <w:marBottom w:val="150"/>
              <w:divBdr>
                <w:top w:val="none" w:sz="0" w:space="0" w:color="auto"/>
                <w:left w:val="none" w:sz="0" w:space="0" w:color="auto"/>
                <w:bottom w:val="none" w:sz="0" w:space="0" w:color="auto"/>
                <w:right w:val="none" w:sz="0" w:space="0" w:color="auto"/>
              </w:divBdr>
            </w:div>
          </w:divsChild>
        </w:div>
        <w:div w:id="1837107920">
          <w:marLeft w:val="0"/>
          <w:marRight w:val="0"/>
          <w:marTop w:val="0"/>
          <w:marBottom w:val="0"/>
          <w:divBdr>
            <w:top w:val="none" w:sz="0" w:space="0" w:color="auto"/>
            <w:left w:val="none" w:sz="0" w:space="0" w:color="auto"/>
            <w:bottom w:val="none" w:sz="0" w:space="0" w:color="auto"/>
            <w:right w:val="none" w:sz="0" w:space="0" w:color="auto"/>
          </w:divBdr>
          <w:divsChild>
            <w:div w:id="393358285">
              <w:marLeft w:val="75"/>
              <w:marRight w:val="75"/>
              <w:marTop w:val="150"/>
              <w:marBottom w:val="150"/>
              <w:divBdr>
                <w:top w:val="none" w:sz="0" w:space="0" w:color="auto"/>
                <w:left w:val="none" w:sz="0" w:space="0" w:color="auto"/>
                <w:bottom w:val="none" w:sz="0" w:space="0" w:color="auto"/>
                <w:right w:val="none" w:sz="0" w:space="0" w:color="auto"/>
              </w:divBdr>
            </w:div>
          </w:divsChild>
        </w:div>
        <w:div w:id="1915774430">
          <w:marLeft w:val="0"/>
          <w:marRight w:val="0"/>
          <w:marTop w:val="0"/>
          <w:marBottom w:val="0"/>
          <w:divBdr>
            <w:top w:val="none" w:sz="0" w:space="0" w:color="auto"/>
            <w:left w:val="none" w:sz="0" w:space="0" w:color="auto"/>
            <w:bottom w:val="none" w:sz="0" w:space="0" w:color="auto"/>
            <w:right w:val="none" w:sz="0" w:space="0" w:color="auto"/>
          </w:divBdr>
          <w:divsChild>
            <w:div w:id="1791393770">
              <w:marLeft w:val="75"/>
              <w:marRight w:val="75"/>
              <w:marTop w:val="150"/>
              <w:marBottom w:val="150"/>
              <w:divBdr>
                <w:top w:val="none" w:sz="0" w:space="0" w:color="auto"/>
                <w:left w:val="none" w:sz="0" w:space="0" w:color="auto"/>
                <w:bottom w:val="none" w:sz="0" w:space="0" w:color="auto"/>
                <w:right w:val="none" w:sz="0" w:space="0" w:color="auto"/>
              </w:divBdr>
            </w:div>
          </w:divsChild>
        </w:div>
        <w:div w:id="1104501351">
          <w:marLeft w:val="0"/>
          <w:marRight w:val="0"/>
          <w:marTop w:val="0"/>
          <w:marBottom w:val="0"/>
          <w:divBdr>
            <w:top w:val="none" w:sz="0" w:space="0" w:color="auto"/>
            <w:left w:val="none" w:sz="0" w:space="0" w:color="auto"/>
            <w:bottom w:val="none" w:sz="0" w:space="0" w:color="auto"/>
            <w:right w:val="none" w:sz="0" w:space="0" w:color="auto"/>
          </w:divBdr>
          <w:divsChild>
            <w:div w:id="669909651">
              <w:marLeft w:val="75"/>
              <w:marRight w:val="75"/>
              <w:marTop w:val="150"/>
              <w:marBottom w:val="150"/>
              <w:divBdr>
                <w:top w:val="none" w:sz="0" w:space="0" w:color="auto"/>
                <w:left w:val="none" w:sz="0" w:space="0" w:color="auto"/>
                <w:bottom w:val="none" w:sz="0" w:space="0" w:color="auto"/>
                <w:right w:val="none" w:sz="0" w:space="0" w:color="auto"/>
              </w:divBdr>
            </w:div>
          </w:divsChild>
        </w:div>
        <w:div w:id="2020618581">
          <w:marLeft w:val="0"/>
          <w:marRight w:val="0"/>
          <w:marTop w:val="0"/>
          <w:marBottom w:val="0"/>
          <w:divBdr>
            <w:top w:val="none" w:sz="0" w:space="0" w:color="auto"/>
            <w:left w:val="none" w:sz="0" w:space="0" w:color="auto"/>
            <w:bottom w:val="none" w:sz="0" w:space="0" w:color="auto"/>
            <w:right w:val="none" w:sz="0" w:space="0" w:color="auto"/>
          </w:divBdr>
          <w:divsChild>
            <w:div w:id="1366906896">
              <w:marLeft w:val="75"/>
              <w:marRight w:val="75"/>
              <w:marTop w:val="150"/>
              <w:marBottom w:val="150"/>
              <w:divBdr>
                <w:top w:val="none" w:sz="0" w:space="0" w:color="auto"/>
                <w:left w:val="none" w:sz="0" w:space="0" w:color="auto"/>
                <w:bottom w:val="none" w:sz="0" w:space="0" w:color="auto"/>
                <w:right w:val="none" w:sz="0" w:space="0" w:color="auto"/>
              </w:divBdr>
            </w:div>
          </w:divsChild>
        </w:div>
        <w:div w:id="1444038722">
          <w:marLeft w:val="0"/>
          <w:marRight w:val="0"/>
          <w:marTop w:val="0"/>
          <w:marBottom w:val="0"/>
          <w:divBdr>
            <w:top w:val="none" w:sz="0" w:space="0" w:color="auto"/>
            <w:left w:val="none" w:sz="0" w:space="0" w:color="auto"/>
            <w:bottom w:val="none" w:sz="0" w:space="0" w:color="auto"/>
            <w:right w:val="none" w:sz="0" w:space="0" w:color="auto"/>
          </w:divBdr>
          <w:divsChild>
            <w:div w:id="754784200">
              <w:marLeft w:val="75"/>
              <w:marRight w:val="75"/>
              <w:marTop w:val="150"/>
              <w:marBottom w:val="150"/>
              <w:divBdr>
                <w:top w:val="none" w:sz="0" w:space="0" w:color="auto"/>
                <w:left w:val="none" w:sz="0" w:space="0" w:color="auto"/>
                <w:bottom w:val="none" w:sz="0" w:space="0" w:color="auto"/>
                <w:right w:val="none" w:sz="0" w:space="0" w:color="auto"/>
              </w:divBdr>
            </w:div>
          </w:divsChild>
        </w:div>
        <w:div w:id="2029865656">
          <w:marLeft w:val="0"/>
          <w:marRight w:val="0"/>
          <w:marTop w:val="0"/>
          <w:marBottom w:val="0"/>
          <w:divBdr>
            <w:top w:val="none" w:sz="0" w:space="0" w:color="auto"/>
            <w:left w:val="none" w:sz="0" w:space="0" w:color="auto"/>
            <w:bottom w:val="none" w:sz="0" w:space="0" w:color="auto"/>
            <w:right w:val="none" w:sz="0" w:space="0" w:color="auto"/>
          </w:divBdr>
          <w:divsChild>
            <w:div w:id="645595426">
              <w:marLeft w:val="75"/>
              <w:marRight w:val="75"/>
              <w:marTop w:val="150"/>
              <w:marBottom w:val="150"/>
              <w:divBdr>
                <w:top w:val="none" w:sz="0" w:space="0" w:color="auto"/>
                <w:left w:val="none" w:sz="0" w:space="0" w:color="auto"/>
                <w:bottom w:val="none" w:sz="0" w:space="0" w:color="auto"/>
                <w:right w:val="none" w:sz="0" w:space="0" w:color="auto"/>
              </w:divBdr>
            </w:div>
          </w:divsChild>
        </w:div>
        <w:div w:id="337733929">
          <w:marLeft w:val="0"/>
          <w:marRight w:val="0"/>
          <w:marTop w:val="0"/>
          <w:marBottom w:val="0"/>
          <w:divBdr>
            <w:top w:val="none" w:sz="0" w:space="0" w:color="auto"/>
            <w:left w:val="none" w:sz="0" w:space="0" w:color="auto"/>
            <w:bottom w:val="none" w:sz="0" w:space="0" w:color="auto"/>
            <w:right w:val="none" w:sz="0" w:space="0" w:color="auto"/>
          </w:divBdr>
          <w:divsChild>
            <w:div w:id="215244063">
              <w:marLeft w:val="75"/>
              <w:marRight w:val="75"/>
              <w:marTop w:val="150"/>
              <w:marBottom w:val="150"/>
              <w:divBdr>
                <w:top w:val="none" w:sz="0" w:space="0" w:color="auto"/>
                <w:left w:val="none" w:sz="0" w:space="0" w:color="auto"/>
                <w:bottom w:val="none" w:sz="0" w:space="0" w:color="auto"/>
                <w:right w:val="none" w:sz="0" w:space="0" w:color="auto"/>
              </w:divBdr>
            </w:div>
          </w:divsChild>
        </w:div>
        <w:div w:id="121654225">
          <w:marLeft w:val="0"/>
          <w:marRight w:val="0"/>
          <w:marTop w:val="0"/>
          <w:marBottom w:val="0"/>
          <w:divBdr>
            <w:top w:val="none" w:sz="0" w:space="0" w:color="auto"/>
            <w:left w:val="none" w:sz="0" w:space="0" w:color="auto"/>
            <w:bottom w:val="none" w:sz="0" w:space="0" w:color="auto"/>
            <w:right w:val="none" w:sz="0" w:space="0" w:color="auto"/>
          </w:divBdr>
          <w:divsChild>
            <w:div w:id="1852186323">
              <w:marLeft w:val="75"/>
              <w:marRight w:val="75"/>
              <w:marTop w:val="150"/>
              <w:marBottom w:val="150"/>
              <w:divBdr>
                <w:top w:val="none" w:sz="0" w:space="0" w:color="auto"/>
                <w:left w:val="none" w:sz="0" w:space="0" w:color="auto"/>
                <w:bottom w:val="none" w:sz="0" w:space="0" w:color="auto"/>
                <w:right w:val="none" w:sz="0" w:space="0" w:color="auto"/>
              </w:divBdr>
            </w:div>
          </w:divsChild>
        </w:div>
        <w:div w:id="1512063501">
          <w:marLeft w:val="0"/>
          <w:marRight w:val="0"/>
          <w:marTop w:val="0"/>
          <w:marBottom w:val="0"/>
          <w:divBdr>
            <w:top w:val="none" w:sz="0" w:space="0" w:color="auto"/>
            <w:left w:val="none" w:sz="0" w:space="0" w:color="auto"/>
            <w:bottom w:val="none" w:sz="0" w:space="0" w:color="auto"/>
            <w:right w:val="none" w:sz="0" w:space="0" w:color="auto"/>
          </w:divBdr>
          <w:divsChild>
            <w:div w:id="860357538">
              <w:marLeft w:val="75"/>
              <w:marRight w:val="75"/>
              <w:marTop w:val="150"/>
              <w:marBottom w:val="150"/>
              <w:divBdr>
                <w:top w:val="none" w:sz="0" w:space="0" w:color="auto"/>
                <w:left w:val="none" w:sz="0" w:space="0" w:color="auto"/>
                <w:bottom w:val="none" w:sz="0" w:space="0" w:color="auto"/>
                <w:right w:val="none" w:sz="0" w:space="0" w:color="auto"/>
              </w:divBdr>
            </w:div>
          </w:divsChild>
        </w:div>
        <w:div w:id="305359655">
          <w:marLeft w:val="0"/>
          <w:marRight w:val="0"/>
          <w:marTop w:val="0"/>
          <w:marBottom w:val="0"/>
          <w:divBdr>
            <w:top w:val="none" w:sz="0" w:space="0" w:color="auto"/>
            <w:left w:val="none" w:sz="0" w:space="0" w:color="auto"/>
            <w:bottom w:val="none" w:sz="0" w:space="0" w:color="auto"/>
            <w:right w:val="none" w:sz="0" w:space="0" w:color="auto"/>
          </w:divBdr>
          <w:divsChild>
            <w:div w:id="45764694">
              <w:marLeft w:val="75"/>
              <w:marRight w:val="75"/>
              <w:marTop w:val="150"/>
              <w:marBottom w:val="150"/>
              <w:divBdr>
                <w:top w:val="none" w:sz="0" w:space="0" w:color="auto"/>
                <w:left w:val="none" w:sz="0" w:space="0" w:color="auto"/>
                <w:bottom w:val="none" w:sz="0" w:space="0" w:color="auto"/>
                <w:right w:val="none" w:sz="0" w:space="0" w:color="auto"/>
              </w:divBdr>
            </w:div>
          </w:divsChild>
        </w:div>
        <w:div w:id="98137695">
          <w:marLeft w:val="0"/>
          <w:marRight w:val="0"/>
          <w:marTop w:val="0"/>
          <w:marBottom w:val="0"/>
          <w:divBdr>
            <w:top w:val="none" w:sz="0" w:space="0" w:color="auto"/>
            <w:left w:val="none" w:sz="0" w:space="0" w:color="auto"/>
            <w:bottom w:val="none" w:sz="0" w:space="0" w:color="auto"/>
            <w:right w:val="none" w:sz="0" w:space="0" w:color="auto"/>
          </w:divBdr>
          <w:divsChild>
            <w:div w:id="1827818028">
              <w:marLeft w:val="75"/>
              <w:marRight w:val="75"/>
              <w:marTop w:val="150"/>
              <w:marBottom w:val="150"/>
              <w:divBdr>
                <w:top w:val="none" w:sz="0" w:space="0" w:color="auto"/>
                <w:left w:val="none" w:sz="0" w:space="0" w:color="auto"/>
                <w:bottom w:val="none" w:sz="0" w:space="0" w:color="auto"/>
                <w:right w:val="none" w:sz="0" w:space="0" w:color="auto"/>
              </w:divBdr>
            </w:div>
          </w:divsChild>
        </w:div>
        <w:div w:id="1155955743">
          <w:marLeft w:val="0"/>
          <w:marRight w:val="0"/>
          <w:marTop w:val="0"/>
          <w:marBottom w:val="0"/>
          <w:divBdr>
            <w:top w:val="none" w:sz="0" w:space="0" w:color="auto"/>
            <w:left w:val="none" w:sz="0" w:space="0" w:color="auto"/>
            <w:bottom w:val="none" w:sz="0" w:space="0" w:color="auto"/>
            <w:right w:val="none" w:sz="0" w:space="0" w:color="auto"/>
          </w:divBdr>
          <w:divsChild>
            <w:div w:id="921571261">
              <w:marLeft w:val="75"/>
              <w:marRight w:val="75"/>
              <w:marTop w:val="150"/>
              <w:marBottom w:val="150"/>
              <w:divBdr>
                <w:top w:val="none" w:sz="0" w:space="0" w:color="auto"/>
                <w:left w:val="none" w:sz="0" w:space="0" w:color="auto"/>
                <w:bottom w:val="none" w:sz="0" w:space="0" w:color="auto"/>
                <w:right w:val="none" w:sz="0" w:space="0" w:color="auto"/>
              </w:divBdr>
            </w:div>
          </w:divsChild>
        </w:div>
        <w:div w:id="274334134">
          <w:marLeft w:val="0"/>
          <w:marRight w:val="0"/>
          <w:marTop w:val="0"/>
          <w:marBottom w:val="0"/>
          <w:divBdr>
            <w:top w:val="none" w:sz="0" w:space="0" w:color="auto"/>
            <w:left w:val="none" w:sz="0" w:space="0" w:color="auto"/>
            <w:bottom w:val="none" w:sz="0" w:space="0" w:color="auto"/>
            <w:right w:val="none" w:sz="0" w:space="0" w:color="auto"/>
          </w:divBdr>
          <w:divsChild>
            <w:div w:id="1387606637">
              <w:marLeft w:val="75"/>
              <w:marRight w:val="75"/>
              <w:marTop w:val="150"/>
              <w:marBottom w:val="150"/>
              <w:divBdr>
                <w:top w:val="none" w:sz="0" w:space="0" w:color="auto"/>
                <w:left w:val="none" w:sz="0" w:space="0" w:color="auto"/>
                <w:bottom w:val="none" w:sz="0" w:space="0" w:color="auto"/>
                <w:right w:val="none" w:sz="0" w:space="0" w:color="auto"/>
              </w:divBdr>
            </w:div>
          </w:divsChild>
        </w:div>
        <w:div w:id="1404718275">
          <w:marLeft w:val="0"/>
          <w:marRight w:val="0"/>
          <w:marTop w:val="0"/>
          <w:marBottom w:val="0"/>
          <w:divBdr>
            <w:top w:val="none" w:sz="0" w:space="0" w:color="auto"/>
            <w:left w:val="none" w:sz="0" w:space="0" w:color="auto"/>
            <w:bottom w:val="none" w:sz="0" w:space="0" w:color="auto"/>
            <w:right w:val="none" w:sz="0" w:space="0" w:color="auto"/>
          </w:divBdr>
          <w:divsChild>
            <w:div w:id="588269281">
              <w:marLeft w:val="75"/>
              <w:marRight w:val="75"/>
              <w:marTop w:val="150"/>
              <w:marBottom w:val="150"/>
              <w:divBdr>
                <w:top w:val="none" w:sz="0" w:space="0" w:color="auto"/>
                <w:left w:val="none" w:sz="0" w:space="0" w:color="auto"/>
                <w:bottom w:val="none" w:sz="0" w:space="0" w:color="auto"/>
                <w:right w:val="none" w:sz="0" w:space="0" w:color="auto"/>
              </w:divBdr>
            </w:div>
          </w:divsChild>
        </w:div>
        <w:div w:id="938027597">
          <w:marLeft w:val="0"/>
          <w:marRight w:val="0"/>
          <w:marTop w:val="0"/>
          <w:marBottom w:val="0"/>
          <w:divBdr>
            <w:top w:val="none" w:sz="0" w:space="0" w:color="auto"/>
            <w:left w:val="none" w:sz="0" w:space="0" w:color="auto"/>
            <w:bottom w:val="none" w:sz="0" w:space="0" w:color="auto"/>
            <w:right w:val="none" w:sz="0" w:space="0" w:color="auto"/>
          </w:divBdr>
          <w:divsChild>
            <w:div w:id="2068063316">
              <w:marLeft w:val="75"/>
              <w:marRight w:val="75"/>
              <w:marTop w:val="150"/>
              <w:marBottom w:val="150"/>
              <w:divBdr>
                <w:top w:val="none" w:sz="0" w:space="0" w:color="auto"/>
                <w:left w:val="none" w:sz="0" w:space="0" w:color="auto"/>
                <w:bottom w:val="none" w:sz="0" w:space="0" w:color="auto"/>
                <w:right w:val="none" w:sz="0" w:space="0" w:color="auto"/>
              </w:divBdr>
            </w:div>
          </w:divsChild>
        </w:div>
        <w:div w:id="1699812930">
          <w:marLeft w:val="0"/>
          <w:marRight w:val="0"/>
          <w:marTop w:val="0"/>
          <w:marBottom w:val="0"/>
          <w:divBdr>
            <w:top w:val="none" w:sz="0" w:space="0" w:color="auto"/>
            <w:left w:val="none" w:sz="0" w:space="0" w:color="auto"/>
            <w:bottom w:val="none" w:sz="0" w:space="0" w:color="auto"/>
            <w:right w:val="none" w:sz="0" w:space="0" w:color="auto"/>
          </w:divBdr>
          <w:divsChild>
            <w:div w:id="1934705454">
              <w:marLeft w:val="75"/>
              <w:marRight w:val="75"/>
              <w:marTop w:val="150"/>
              <w:marBottom w:val="150"/>
              <w:divBdr>
                <w:top w:val="none" w:sz="0" w:space="0" w:color="auto"/>
                <w:left w:val="none" w:sz="0" w:space="0" w:color="auto"/>
                <w:bottom w:val="none" w:sz="0" w:space="0" w:color="auto"/>
                <w:right w:val="none" w:sz="0" w:space="0" w:color="auto"/>
              </w:divBdr>
            </w:div>
          </w:divsChild>
        </w:div>
        <w:div w:id="914322572">
          <w:marLeft w:val="0"/>
          <w:marRight w:val="0"/>
          <w:marTop w:val="0"/>
          <w:marBottom w:val="0"/>
          <w:divBdr>
            <w:top w:val="none" w:sz="0" w:space="0" w:color="auto"/>
            <w:left w:val="none" w:sz="0" w:space="0" w:color="auto"/>
            <w:bottom w:val="none" w:sz="0" w:space="0" w:color="auto"/>
            <w:right w:val="none" w:sz="0" w:space="0" w:color="auto"/>
          </w:divBdr>
          <w:divsChild>
            <w:div w:id="1974948057">
              <w:marLeft w:val="75"/>
              <w:marRight w:val="75"/>
              <w:marTop w:val="150"/>
              <w:marBottom w:val="150"/>
              <w:divBdr>
                <w:top w:val="none" w:sz="0" w:space="0" w:color="auto"/>
                <w:left w:val="none" w:sz="0" w:space="0" w:color="auto"/>
                <w:bottom w:val="none" w:sz="0" w:space="0" w:color="auto"/>
                <w:right w:val="none" w:sz="0" w:space="0" w:color="auto"/>
              </w:divBdr>
            </w:div>
          </w:divsChild>
        </w:div>
        <w:div w:id="1035808401">
          <w:marLeft w:val="0"/>
          <w:marRight w:val="0"/>
          <w:marTop w:val="0"/>
          <w:marBottom w:val="0"/>
          <w:divBdr>
            <w:top w:val="none" w:sz="0" w:space="0" w:color="auto"/>
            <w:left w:val="none" w:sz="0" w:space="0" w:color="auto"/>
            <w:bottom w:val="none" w:sz="0" w:space="0" w:color="auto"/>
            <w:right w:val="none" w:sz="0" w:space="0" w:color="auto"/>
          </w:divBdr>
          <w:divsChild>
            <w:div w:id="1416899989">
              <w:marLeft w:val="75"/>
              <w:marRight w:val="75"/>
              <w:marTop w:val="150"/>
              <w:marBottom w:val="150"/>
              <w:divBdr>
                <w:top w:val="none" w:sz="0" w:space="0" w:color="auto"/>
                <w:left w:val="none" w:sz="0" w:space="0" w:color="auto"/>
                <w:bottom w:val="none" w:sz="0" w:space="0" w:color="auto"/>
                <w:right w:val="none" w:sz="0" w:space="0" w:color="auto"/>
              </w:divBdr>
            </w:div>
          </w:divsChild>
        </w:div>
        <w:div w:id="1165390847">
          <w:marLeft w:val="0"/>
          <w:marRight w:val="0"/>
          <w:marTop w:val="0"/>
          <w:marBottom w:val="0"/>
          <w:divBdr>
            <w:top w:val="none" w:sz="0" w:space="0" w:color="auto"/>
            <w:left w:val="none" w:sz="0" w:space="0" w:color="auto"/>
            <w:bottom w:val="none" w:sz="0" w:space="0" w:color="auto"/>
            <w:right w:val="none" w:sz="0" w:space="0" w:color="auto"/>
          </w:divBdr>
          <w:divsChild>
            <w:div w:id="2022465698">
              <w:marLeft w:val="75"/>
              <w:marRight w:val="75"/>
              <w:marTop w:val="150"/>
              <w:marBottom w:val="150"/>
              <w:divBdr>
                <w:top w:val="none" w:sz="0" w:space="0" w:color="auto"/>
                <w:left w:val="none" w:sz="0" w:space="0" w:color="auto"/>
                <w:bottom w:val="none" w:sz="0" w:space="0" w:color="auto"/>
                <w:right w:val="none" w:sz="0" w:space="0" w:color="auto"/>
              </w:divBdr>
            </w:div>
          </w:divsChild>
        </w:div>
        <w:div w:id="1219367083">
          <w:marLeft w:val="0"/>
          <w:marRight w:val="0"/>
          <w:marTop w:val="0"/>
          <w:marBottom w:val="0"/>
          <w:divBdr>
            <w:top w:val="none" w:sz="0" w:space="0" w:color="auto"/>
            <w:left w:val="none" w:sz="0" w:space="0" w:color="auto"/>
            <w:bottom w:val="none" w:sz="0" w:space="0" w:color="auto"/>
            <w:right w:val="none" w:sz="0" w:space="0" w:color="auto"/>
          </w:divBdr>
          <w:divsChild>
            <w:div w:id="962998561">
              <w:marLeft w:val="75"/>
              <w:marRight w:val="75"/>
              <w:marTop w:val="150"/>
              <w:marBottom w:val="150"/>
              <w:divBdr>
                <w:top w:val="none" w:sz="0" w:space="0" w:color="auto"/>
                <w:left w:val="none" w:sz="0" w:space="0" w:color="auto"/>
                <w:bottom w:val="none" w:sz="0" w:space="0" w:color="auto"/>
                <w:right w:val="none" w:sz="0" w:space="0" w:color="auto"/>
              </w:divBdr>
            </w:div>
          </w:divsChild>
        </w:div>
        <w:div w:id="1298102077">
          <w:marLeft w:val="0"/>
          <w:marRight w:val="0"/>
          <w:marTop w:val="0"/>
          <w:marBottom w:val="0"/>
          <w:divBdr>
            <w:top w:val="none" w:sz="0" w:space="0" w:color="auto"/>
            <w:left w:val="none" w:sz="0" w:space="0" w:color="auto"/>
            <w:bottom w:val="none" w:sz="0" w:space="0" w:color="auto"/>
            <w:right w:val="none" w:sz="0" w:space="0" w:color="auto"/>
          </w:divBdr>
          <w:divsChild>
            <w:div w:id="144513351">
              <w:marLeft w:val="75"/>
              <w:marRight w:val="75"/>
              <w:marTop w:val="150"/>
              <w:marBottom w:val="150"/>
              <w:divBdr>
                <w:top w:val="none" w:sz="0" w:space="0" w:color="auto"/>
                <w:left w:val="none" w:sz="0" w:space="0" w:color="auto"/>
                <w:bottom w:val="none" w:sz="0" w:space="0" w:color="auto"/>
                <w:right w:val="none" w:sz="0" w:space="0" w:color="auto"/>
              </w:divBdr>
            </w:div>
          </w:divsChild>
        </w:div>
        <w:div w:id="2136635921">
          <w:marLeft w:val="0"/>
          <w:marRight w:val="0"/>
          <w:marTop w:val="0"/>
          <w:marBottom w:val="0"/>
          <w:divBdr>
            <w:top w:val="none" w:sz="0" w:space="0" w:color="auto"/>
            <w:left w:val="none" w:sz="0" w:space="0" w:color="auto"/>
            <w:bottom w:val="none" w:sz="0" w:space="0" w:color="auto"/>
            <w:right w:val="none" w:sz="0" w:space="0" w:color="auto"/>
          </w:divBdr>
          <w:divsChild>
            <w:div w:id="2032299689">
              <w:marLeft w:val="75"/>
              <w:marRight w:val="75"/>
              <w:marTop w:val="150"/>
              <w:marBottom w:val="150"/>
              <w:divBdr>
                <w:top w:val="none" w:sz="0" w:space="0" w:color="auto"/>
                <w:left w:val="none" w:sz="0" w:space="0" w:color="auto"/>
                <w:bottom w:val="none" w:sz="0" w:space="0" w:color="auto"/>
                <w:right w:val="none" w:sz="0" w:space="0" w:color="auto"/>
              </w:divBdr>
            </w:div>
          </w:divsChild>
        </w:div>
        <w:div w:id="1495952906">
          <w:marLeft w:val="0"/>
          <w:marRight w:val="0"/>
          <w:marTop w:val="0"/>
          <w:marBottom w:val="0"/>
          <w:divBdr>
            <w:top w:val="none" w:sz="0" w:space="0" w:color="auto"/>
            <w:left w:val="none" w:sz="0" w:space="0" w:color="auto"/>
            <w:bottom w:val="none" w:sz="0" w:space="0" w:color="auto"/>
            <w:right w:val="none" w:sz="0" w:space="0" w:color="auto"/>
          </w:divBdr>
          <w:divsChild>
            <w:div w:id="278024947">
              <w:marLeft w:val="75"/>
              <w:marRight w:val="75"/>
              <w:marTop w:val="150"/>
              <w:marBottom w:val="150"/>
              <w:divBdr>
                <w:top w:val="none" w:sz="0" w:space="0" w:color="auto"/>
                <w:left w:val="none" w:sz="0" w:space="0" w:color="auto"/>
                <w:bottom w:val="none" w:sz="0" w:space="0" w:color="auto"/>
                <w:right w:val="none" w:sz="0" w:space="0" w:color="auto"/>
              </w:divBdr>
            </w:div>
          </w:divsChild>
        </w:div>
        <w:div w:id="1106998754">
          <w:marLeft w:val="0"/>
          <w:marRight w:val="0"/>
          <w:marTop w:val="0"/>
          <w:marBottom w:val="0"/>
          <w:divBdr>
            <w:top w:val="none" w:sz="0" w:space="0" w:color="auto"/>
            <w:left w:val="none" w:sz="0" w:space="0" w:color="auto"/>
            <w:bottom w:val="none" w:sz="0" w:space="0" w:color="auto"/>
            <w:right w:val="none" w:sz="0" w:space="0" w:color="auto"/>
          </w:divBdr>
          <w:divsChild>
            <w:div w:id="215052468">
              <w:marLeft w:val="75"/>
              <w:marRight w:val="75"/>
              <w:marTop w:val="150"/>
              <w:marBottom w:val="150"/>
              <w:divBdr>
                <w:top w:val="none" w:sz="0" w:space="0" w:color="auto"/>
                <w:left w:val="none" w:sz="0" w:space="0" w:color="auto"/>
                <w:bottom w:val="none" w:sz="0" w:space="0" w:color="auto"/>
                <w:right w:val="none" w:sz="0" w:space="0" w:color="auto"/>
              </w:divBdr>
            </w:div>
          </w:divsChild>
        </w:div>
        <w:div w:id="1378160191">
          <w:marLeft w:val="0"/>
          <w:marRight w:val="0"/>
          <w:marTop w:val="0"/>
          <w:marBottom w:val="0"/>
          <w:divBdr>
            <w:top w:val="none" w:sz="0" w:space="0" w:color="auto"/>
            <w:left w:val="none" w:sz="0" w:space="0" w:color="auto"/>
            <w:bottom w:val="none" w:sz="0" w:space="0" w:color="auto"/>
            <w:right w:val="none" w:sz="0" w:space="0" w:color="auto"/>
          </w:divBdr>
          <w:divsChild>
            <w:div w:id="318000586">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646016646">
      <w:bodyDiv w:val="1"/>
      <w:marLeft w:val="0"/>
      <w:marRight w:val="0"/>
      <w:marTop w:val="0"/>
      <w:marBottom w:val="0"/>
      <w:divBdr>
        <w:top w:val="none" w:sz="0" w:space="0" w:color="auto"/>
        <w:left w:val="none" w:sz="0" w:space="0" w:color="auto"/>
        <w:bottom w:val="none" w:sz="0" w:space="0" w:color="auto"/>
        <w:right w:val="none" w:sz="0" w:space="0" w:color="auto"/>
      </w:divBdr>
      <w:divsChild>
        <w:div w:id="2034183132">
          <w:marLeft w:val="0"/>
          <w:marRight w:val="0"/>
          <w:marTop w:val="0"/>
          <w:marBottom w:val="0"/>
          <w:divBdr>
            <w:top w:val="none" w:sz="0" w:space="0" w:color="auto"/>
            <w:left w:val="none" w:sz="0" w:space="0" w:color="auto"/>
            <w:bottom w:val="none" w:sz="0" w:space="0" w:color="auto"/>
            <w:right w:val="none" w:sz="0" w:space="0" w:color="auto"/>
          </w:divBdr>
          <w:divsChild>
            <w:div w:id="190530775">
              <w:marLeft w:val="0"/>
              <w:marRight w:val="0"/>
              <w:marTop w:val="0"/>
              <w:marBottom w:val="0"/>
              <w:divBdr>
                <w:top w:val="none" w:sz="0" w:space="0" w:color="auto"/>
                <w:left w:val="none" w:sz="0" w:space="0" w:color="auto"/>
                <w:bottom w:val="none" w:sz="0" w:space="0" w:color="auto"/>
                <w:right w:val="none" w:sz="0" w:space="0" w:color="auto"/>
              </w:divBdr>
              <w:divsChild>
                <w:div w:id="20382360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51713625">
      <w:bodyDiv w:val="1"/>
      <w:marLeft w:val="0"/>
      <w:marRight w:val="0"/>
      <w:marTop w:val="0"/>
      <w:marBottom w:val="0"/>
      <w:divBdr>
        <w:top w:val="none" w:sz="0" w:space="0" w:color="auto"/>
        <w:left w:val="none" w:sz="0" w:space="0" w:color="auto"/>
        <w:bottom w:val="none" w:sz="0" w:space="0" w:color="auto"/>
        <w:right w:val="none" w:sz="0" w:space="0" w:color="auto"/>
      </w:divBdr>
    </w:div>
    <w:div w:id="656500045">
      <w:bodyDiv w:val="1"/>
      <w:marLeft w:val="0"/>
      <w:marRight w:val="0"/>
      <w:marTop w:val="0"/>
      <w:marBottom w:val="0"/>
      <w:divBdr>
        <w:top w:val="none" w:sz="0" w:space="0" w:color="auto"/>
        <w:left w:val="none" w:sz="0" w:space="0" w:color="auto"/>
        <w:bottom w:val="none" w:sz="0" w:space="0" w:color="auto"/>
        <w:right w:val="none" w:sz="0" w:space="0" w:color="auto"/>
      </w:divBdr>
    </w:div>
    <w:div w:id="717782153">
      <w:bodyDiv w:val="1"/>
      <w:marLeft w:val="0"/>
      <w:marRight w:val="0"/>
      <w:marTop w:val="0"/>
      <w:marBottom w:val="0"/>
      <w:divBdr>
        <w:top w:val="none" w:sz="0" w:space="0" w:color="auto"/>
        <w:left w:val="none" w:sz="0" w:space="0" w:color="auto"/>
        <w:bottom w:val="none" w:sz="0" w:space="0" w:color="auto"/>
        <w:right w:val="none" w:sz="0" w:space="0" w:color="auto"/>
      </w:divBdr>
    </w:div>
    <w:div w:id="744839554">
      <w:bodyDiv w:val="1"/>
      <w:marLeft w:val="0"/>
      <w:marRight w:val="0"/>
      <w:marTop w:val="0"/>
      <w:marBottom w:val="0"/>
      <w:divBdr>
        <w:top w:val="none" w:sz="0" w:space="0" w:color="auto"/>
        <w:left w:val="none" w:sz="0" w:space="0" w:color="auto"/>
        <w:bottom w:val="none" w:sz="0" w:space="0" w:color="auto"/>
        <w:right w:val="none" w:sz="0" w:space="0" w:color="auto"/>
      </w:divBdr>
      <w:divsChild>
        <w:div w:id="1252860531">
          <w:marLeft w:val="0"/>
          <w:marRight w:val="0"/>
          <w:marTop w:val="0"/>
          <w:marBottom w:val="0"/>
          <w:divBdr>
            <w:top w:val="none" w:sz="0" w:space="0" w:color="auto"/>
            <w:left w:val="none" w:sz="0" w:space="0" w:color="auto"/>
            <w:bottom w:val="none" w:sz="0" w:space="0" w:color="auto"/>
            <w:right w:val="none" w:sz="0" w:space="0" w:color="auto"/>
          </w:divBdr>
          <w:divsChild>
            <w:div w:id="5178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9797">
      <w:bodyDiv w:val="1"/>
      <w:marLeft w:val="0"/>
      <w:marRight w:val="0"/>
      <w:marTop w:val="0"/>
      <w:marBottom w:val="0"/>
      <w:divBdr>
        <w:top w:val="none" w:sz="0" w:space="0" w:color="auto"/>
        <w:left w:val="none" w:sz="0" w:space="0" w:color="auto"/>
        <w:bottom w:val="none" w:sz="0" w:space="0" w:color="auto"/>
        <w:right w:val="none" w:sz="0" w:space="0" w:color="auto"/>
      </w:divBdr>
    </w:div>
    <w:div w:id="758910670">
      <w:bodyDiv w:val="1"/>
      <w:marLeft w:val="0"/>
      <w:marRight w:val="0"/>
      <w:marTop w:val="0"/>
      <w:marBottom w:val="0"/>
      <w:divBdr>
        <w:top w:val="none" w:sz="0" w:space="0" w:color="auto"/>
        <w:left w:val="none" w:sz="0" w:space="0" w:color="auto"/>
        <w:bottom w:val="none" w:sz="0" w:space="0" w:color="auto"/>
        <w:right w:val="none" w:sz="0" w:space="0" w:color="auto"/>
      </w:divBdr>
    </w:div>
    <w:div w:id="761298325">
      <w:bodyDiv w:val="1"/>
      <w:marLeft w:val="0"/>
      <w:marRight w:val="0"/>
      <w:marTop w:val="0"/>
      <w:marBottom w:val="0"/>
      <w:divBdr>
        <w:top w:val="none" w:sz="0" w:space="0" w:color="auto"/>
        <w:left w:val="none" w:sz="0" w:space="0" w:color="auto"/>
        <w:bottom w:val="none" w:sz="0" w:space="0" w:color="auto"/>
        <w:right w:val="none" w:sz="0" w:space="0" w:color="auto"/>
      </w:divBdr>
    </w:div>
    <w:div w:id="770706281">
      <w:bodyDiv w:val="1"/>
      <w:marLeft w:val="0"/>
      <w:marRight w:val="0"/>
      <w:marTop w:val="0"/>
      <w:marBottom w:val="0"/>
      <w:divBdr>
        <w:top w:val="none" w:sz="0" w:space="0" w:color="auto"/>
        <w:left w:val="none" w:sz="0" w:space="0" w:color="auto"/>
        <w:bottom w:val="none" w:sz="0" w:space="0" w:color="auto"/>
        <w:right w:val="none" w:sz="0" w:space="0" w:color="auto"/>
      </w:divBdr>
      <w:divsChild>
        <w:div w:id="696009534">
          <w:marLeft w:val="0"/>
          <w:marRight w:val="0"/>
          <w:marTop w:val="0"/>
          <w:marBottom w:val="0"/>
          <w:divBdr>
            <w:top w:val="none" w:sz="0" w:space="0" w:color="auto"/>
            <w:left w:val="none" w:sz="0" w:space="0" w:color="auto"/>
            <w:bottom w:val="none" w:sz="0" w:space="0" w:color="auto"/>
            <w:right w:val="none" w:sz="0" w:space="0" w:color="auto"/>
          </w:divBdr>
          <w:divsChild>
            <w:div w:id="4862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0502">
      <w:bodyDiv w:val="1"/>
      <w:marLeft w:val="0"/>
      <w:marRight w:val="0"/>
      <w:marTop w:val="0"/>
      <w:marBottom w:val="0"/>
      <w:divBdr>
        <w:top w:val="none" w:sz="0" w:space="0" w:color="auto"/>
        <w:left w:val="none" w:sz="0" w:space="0" w:color="auto"/>
        <w:bottom w:val="none" w:sz="0" w:space="0" w:color="auto"/>
        <w:right w:val="none" w:sz="0" w:space="0" w:color="auto"/>
      </w:divBdr>
    </w:div>
    <w:div w:id="791365186">
      <w:bodyDiv w:val="1"/>
      <w:marLeft w:val="0"/>
      <w:marRight w:val="0"/>
      <w:marTop w:val="0"/>
      <w:marBottom w:val="0"/>
      <w:divBdr>
        <w:top w:val="none" w:sz="0" w:space="0" w:color="auto"/>
        <w:left w:val="none" w:sz="0" w:space="0" w:color="auto"/>
        <w:bottom w:val="none" w:sz="0" w:space="0" w:color="auto"/>
        <w:right w:val="none" w:sz="0" w:space="0" w:color="auto"/>
      </w:divBdr>
      <w:divsChild>
        <w:div w:id="343824011">
          <w:marLeft w:val="0"/>
          <w:marRight w:val="0"/>
          <w:marTop w:val="0"/>
          <w:marBottom w:val="0"/>
          <w:divBdr>
            <w:top w:val="none" w:sz="0" w:space="0" w:color="auto"/>
            <w:left w:val="none" w:sz="0" w:space="0" w:color="auto"/>
            <w:bottom w:val="none" w:sz="0" w:space="0" w:color="auto"/>
            <w:right w:val="none" w:sz="0" w:space="0" w:color="auto"/>
          </w:divBdr>
          <w:divsChild>
            <w:div w:id="3375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9693">
      <w:bodyDiv w:val="1"/>
      <w:marLeft w:val="0"/>
      <w:marRight w:val="0"/>
      <w:marTop w:val="0"/>
      <w:marBottom w:val="0"/>
      <w:divBdr>
        <w:top w:val="none" w:sz="0" w:space="0" w:color="auto"/>
        <w:left w:val="none" w:sz="0" w:space="0" w:color="auto"/>
        <w:bottom w:val="none" w:sz="0" w:space="0" w:color="auto"/>
        <w:right w:val="none" w:sz="0" w:space="0" w:color="auto"/>
      </w:divBdr>
    </w:div>
    <w:div w:id="807820465">
      <w:bodyDiv w:val="1"/>
      <w:marLeft w:val="0"/>
      <w:marRight w:val="0"/>
      <w:marTop w:val="0"/>
      <w:marBottom w:val="0"/>
      <w:divBdr>
        <w:top w:val="none" w:sz="0" w:space="0" w:color="auto"/>
        <w:left w:val="none" w:sz="0" w:space="0" w:color="auto"/>
        <w:bottom w:val="none" w:sz="0" w:space="0" w:color="auto"/>
        <w:right w:val="none" w:sz="0" w:space="0" w:color="auto"/>
      </w:divBdr>
    </w:div>
    <w:div w:id="856967311">
      <w:bodyDiv w:val="1"/>
      <w:marLeft w:val="0"/>
      <w:marRight w:val="0"/>
      <w:marTop w:val="0"/>
      <w:marBottom w:val="0"/>
      <w:divBdr>
        <w:top w:val="none" w:sz="0" w:space="0" w:color="auto"/>
        <w:left w:val="none" w:sz="0" w:space="0" w:color="auto"/>
        <w:bottom w:val="none" w:sz="0" w:space="0" w:color="auto"/>
        <w:right w:val="none" w:sz="0" w:space="0" w:color="auto"/>
      </w:divBdr>
      <w:divsChild>
        <w:div w:id="612785437">
          <w:marLeft w:val="0"/>
          <w:marRight w:val="0"/>
          <w:marTop w:val="0"/>
          <w:marBottom w:val="0"/>
          <w:divBdr>
            <w:top w:val="none" w:sz="0" w:space="0" w:color="auto"/>
            <w:left w:val="none" w:sz="0" w:space="0" w:color="auto"/>
            <w:bottom w:val="none" w:sz="0" w:space="0" w:color="auto"/>
            <w:right w:val="none" w:sz="0" w:space="0" w:color="auto"/>
          </w:divBdr>
          <w:divsChild>
            <w:div w:id="898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9524">
      <w:bodyDiv w:val="1"/>
      <w:marLeft w:val="0"/>
      <w:marRight w:val="0"/>
      <w:marTop w:val="0"/>
      <w:marBottom w:val="0"/>
      <w:divBdr>
        <w:top w:val="none" w:sz="0" w:space="0" w:color="auto"/>
        <w:left w:val="none" w:sz="0" w:space="0" w:color="auto"/>
        <w:bottom w:val="none" w:sz="0" w:space="0" w:color="auto"/>
        <w:right w:val="none" w:sz="0" w:space="0" w:color="auto"/>
      </w:divBdr>
    </w:div>
    <w:div w:id="880364107">
      <w:bodyDiv w:val="1"/>
      <w:marLeft w:val="0"/>
      <w:marRight w:val="0"/>
      <w:marTop w:val="0"/>
      <w:marBottom w:val="0"/>
      <w:divBdr>
        <w:top w:val="none" w:sz="0" w:space="0" w:color="auto"/>
        <w:left w:val="none" w:sz="0" w:space="0" w:color="auto"/>
        <w:bottom w:val="none" w:sz="0" w:space="0" w:color="auto"/>
        <w:right w:val="none" w:sz="0" w:space="0" w:color="auto"/>
      </w:divBdr>
    </w:div>
    <w:div w:id="1030883951">
      <w:bodyDiv w:val="1"/>
      <w:marLeft w:val="0"/>
      <w:marRight w:val="0"/>
      <w:marTop w:val="0"/>
      <w:marBottom w:val="0"/>
      <w:divBdr>
        <w:top w:val="none" w:sz="0" w:space="0" w:color="auto"/>
        <w:left w:val="none" w:sz="0" w:space="0" w:color="auto"/>
        <w:bottom w:val="none" w:sz="0" w:space="0" w:color="auto"/>
        <w:right w:val="none" w:sz="0" w:space="0" w:color="auto"/>
      </w:divBdr>
    </w:div>
    <w:div w:id="1081562987">
      <w:bodyDiv w:val="1"/>
      <w:marLeft w:val="0"/>
      <w:marRight w:val="0"/>
      <w:marTop w:val="0"/>
      <w:marBottom w:val="0"/>
      <w:divBdr>
        <w:top w:val="none" w:sz="0" w:space="0" w:color="auto"/>
        <w:left w:val="none" w:sz="0" w:space="0" w:color="auto"/>
        <w:bottom w:val="none" w:sz="0" w:space="0" w:color="auto"/>
        <w:right w:val="none" w:sz="0" w:space="0" w:color="auto"/>
      </w:divBdr>
    </w:div>
    <w:div w:id="1094519657">
      <w:bodyDiv w:val="1"/>
      <w:marLeft w:val="0"/>
      <w:marRight w:val="0"/>
      <w:marTop w:val="0"/>
      <w:marBottom w:val="0"/>
      <w:divBdr>
        <w:top w:val="none" w:sz="0" w:space="0" w:color="auto"/>
        <w:left w:val="none" w:sz="0" w:space="0" w:color="auto"/>
        <w:bottom w:val="none" w:sz="0" w:space="0" w:color="auto"/>
        <w:right w:val="none" w:sz="0" w:space="0" w:color="auto"/>
      </w:divBdr>
    </w:div>
    <w:div w:id="1106465217">
      <w:bodyDiv w:val="1"/>
      <w:marLeft w:val="0"/>
      <w:marRight w:val="0"/>
      <w:marTop w:val="0"/>
      <w:marBottom w:val="0"/>
      <w:divBdr>
        <w:top w:val="none" w:sz="0" w:space="0" w:color="auto"/>
        <w:left w:val="none" w:sz="0" w:space="0" w:color="auto"/>
        <w:bottom w:val="none" w:sz="0" w:space="0" w:color="auto"/>
        <w:right w:val="none" w:sz="0" w:space="0" w:color="auto"/>
      </w:divBdr>
    </w:div>
    <w:div w:id="1146049749">
      <w:bodyDiv w:val="1"/>
      <w:marLeft w:val="0"/>
      <w:marRight w:val="0"/>
      <w:marTop w:val="0"/>
      <w:marBottom w:val="0"/>
      <w:divBdr>
        <w:top w:val="none" w:sz="0" w:space="0" w:color="auto"/>
        <w:left w:val="none" w:sz="0" w:space="0" w:color="auto"/>
        <w:bottom w:val="none" w:sz="0" w:space="0" w:color="auto"/>
        <w:right w:val="none" w:sz="0" w:space="0" w:color="auto"/>
      </w:divBdr>
    </w:div>
    <w:div w:id="1160584957">
      <w:bodyDiv w:val="1"/>
      <w:marLeft w:val="0"/>
      <w:marRight w:val="0"/>
      <w:marTop w:val="0"/>
      <w:marBottom w:val="0"/>
      <w:divBdr>
        <w:top w:val="none" w:sz="0" w:space="0" w:color="auto"/>
        <w:left w:val="none" w:sz="0" w:space="0" w:color="auto"/>
        <w:bottom w:val="none" w:sz="0" w:space="0" w:color="auto"/>
        <w:right w:val="none" w:sz="0" w:space="0" w:color="auto"/>
      </w:divBdr>
    </w:div>
    <w:div w:id="1179848637">
      <w:bodyDiv w:val="1"/>
      <w:marLeft w:val="0"/>
      <w:marRight w:val="0"/>
      <w:marTop w:val="0"/>
      <w:marBottom w:val="0"/>
      <w:divBdr>
        <w:top w:val="none" w:sz="0" w:space="0" w:color="auto"/>
        <w:left w:val="none" w:sz="0" w:space="0" w:color="auto"/>
        <w:bottom w:val="none" w:sz="0" w:space="0" w:color="auto"/>
        <w:right w:val="none" w:sz="0" w:space="0" w:color="auto"/>
      </w:divBdr>
      <w:divsChild>
        <w:div w:id="1772116723">
          <w:marLeft w:val="0"/>
          <w:marRight w:val="0"/>
          <w:marTop w:val="0"/>
          <w:marBottom w:val="0"/>
          <w:divBdr>
            <w:top w:val="none" w:sz="0" w:space="0" w:color="auto"/>
            <w:left w:val="none" w:sz="0" w:space="0" w:color="auto"/>
            <w:bottom w:val="none" w:sz="0" w:space="0" w:color="auto"/>
            <w:right w:val="none" w:sz="0" w:space="0" w:color="auto"/>
          </w:divBdr>
          <w:divsChild>
            <w:div w:id="1198473190">
              <w:marLeft w:val="0"/>
              <w:marRight w:val="0"/>
              <w:marTop w:val="0"/>
              <w:marBottom w:val="0"/>
              <w:divBdr>
                <w:top w:val="none" w:sz="0" w:space="0" w:color="auto"/>
                <w:left w:val="none" w:sz="0" w:space="0" w:color="auto"/>
                <w:bottom w:val="none" w:sz="0" w:space="0" w:color="auto"/>
                <w:right w:val="none" w:sz="0" w:space="0" w:color="auto"/>
              </w:divBdr>
              <w:divsChild>
                <w:div w:id="1223717461">
                  <w:marLeft w:val="0"/>
                  <w:marRight w:val="0"/>
                  <w:marTop w:val="0"/>
                  <w:marBottom w:val="0"/>
                  <w:divBdr>
                    <w:top w:val="none" w:sz="0" w:space="0" w:color="auto"/>
                    <w:left w:val="none" w:sz="0" w:space="0" w:color="auto"/>
                    <w:bottom w:val="none" w:sz="0" w:space="0" w:color="auto"/>
                    <w:right w:val="none" w:sz="0" w:space="0" w:color="auto"/>
                  </w:divBdr>
                  <w:divsChild>
                    <w:div w:id="14446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089357">
      <w:bodyDiv w:val="1"/>
      <w:marLeft w:val="0"/>
      <w:marRight w:val="0"/>
      <w:marTop w:val="0"/>
      <w:marBottom w:val="0"/>
      <w:divBdr>
        <w:top w:val="none" w:sz="0" w:space="0" w:color="auto"/>
        <w:left w:val="none" w:sz="0" w:space="0" w:color="auto"/>
        <w:bottom w:val="none" w:sz="0" w:space="0" w:color="auto"/>
        <w:right w:val="none" w:sz="0" w:space="0" w:color="auto"/>
      </w:divBdr>
    </w:div>
    <w:div w:id="1245409467">
      <w:bodyDiv w:val="1"/>
      <w:marLeft w:val="0"/>
      <w:marRight w:val="0"/>
      <w:marTop w:val="0"/>
      <w:marBottom w:val="0"/>
      <w:divBdr>
        <w:top w:val="none" w:sz="0" w:space="0" w:color="auto"/>
        <w:left w:val="none" w:sz="0" w:space="0" w:color="auto"/>
        <w:bottom w:val="none" w:sz="0" w:space="0" w:color="auto"/>
        <w:right w:val="none" w:sz="0" w:space="0" w:color="auto"/>
      </w:divBdr>
    </w:div>
    <w:div w:id="1249464509">
      <w:bodyDiv w:val="1"/>
      <w:marLeft w:val="0"/>
      <w:marRight w:val="0"/>
      <w:marTop w:val="0"/>
      <w:marBottom w:val="0"/>
      <w:divBdr>
        <w:top w:val="none" w:sz="0" w:space="0" w:color="auto"/>
        <w:left w:val="none" w:sz="0" w:space="0" w:color="auto"/>
        <w:bottom w:val="none" w:sz="0" w:space="0" w:color="auto"/>
        <w:right w:val="none" w:sz="0" w:space="0" w:color="auto"/>
      </w:divBdr>
    </w:div>
    <w:div w:id="1249731241">
      <w:bodyDiv w:val="1"/>
      <w:marLeft w:val="0"/>
      <w:marRight w:val="0"/>
      <w:marTop w:val="0"/>
      <w:marBottom w:val="0"/>
      <w:divBdr>
        <w:top w:val="none" w:sz="0" w:space="0" w:color="auto"/>
        <w:left w:val="none" w:sz="0" w:space="0" w:color="auto"/>
        <w:bottom w:val="none" w:sz="0" w:space="0" w:color="auto"/>
        <w:right w:val="none" w:sz="0" w:space="0" w:color="auto"/>
      </w:divBdr>
      <w:divsChild>
        <w:div w:id="24525648">
          <w:marLeft w:val="0"/>
          <w:marRight w:val="0"/>
          <w:marTop w:val="0"/>
          <w:marBottom w:val="0"/>
          <w:divBdr>
            <w:top w:val="none" w:sz="0" w:space="0" w:color="auto"/>
            <w:left w:val="none" w:sz="0" w:space="0" w:color="auto"/>
            <w:bottom w:val="none" w:sz="0" w:space="0" w:color="auto"/>
            <w:right w:val="none" w:sz="0" w:space="0" w:color="auto"/>
          </w:divBdr>
        </w:div>
        <w:div w:id="121585339">
          <w:marLeft w:val="0"/>
          <w:marRight w:val="0"/>
          <w:marTop w:val="0"/>
          <w:marBottom w:val="0"/>
          <w:divBdr>
            <w:top w:val="none" w:sz="0" w:space="0" w:color="auto"/>
            <w:left w:val="none" w:sz="0" w:space="0" w:color="auto"/>
            <w:bottom w:val="none" w:sz="0" w:space="0" w:color="auto"/>
            <w:right w:val="none" w:sz="0" w:space="0" w:color="auto"/>
          </w:divBdr>
        </w:div>
        <w:div w:id="163739494">
          <w:marLeft w:val="0"/>
          <w:marRight w:val="0"/>
          <w:marTop w:val="0"/>
          <w:marBottom w:val="0"/>
          <w:divBdr>
            <w:top w:val="none" w:sz="0" w:space="0" w:color="auto"/>
            <w:left w:val="none" w:sz="0" w:space="0" w:color="auto"/>
            <w:bottom w:val="none" w:sz="0" w:space="0" w:color="auto"/>
            <w:right w:val="none" w:sz="0" w:space="0" w:color="auto"/>
          </w:divBdr>
        </w:div>
        <w:div w:id="433288525">
          <w:marLeft w:val="0"/>
          <w:marRight w:val="0"/>
          <w:marTop w:val="0"/>
          <w:marBottom w:val="0"/>
          <w:divBdr>
            <w:top w:val="none" w:sz="0" w:space="0" w:color="auto"/>
            <w:left w:val="none" w:sz="0" w:space="0" w:color="auto"/>
            <w:bottom w:val="none" w:sz="0" w:space="0" w:color="auto"/>
            <w:right w:val="none" w:sz="0" w:space="0" w:color="auto"/>
          </w:divBdr>
        </w:div>
        <w:div w:id="451633006">
          <w:marLeft w:val="0"/>
          <w:marRight w:val="0"/>
          <w:marTop w:val="0"/>
          <w:marBottom w:val="0"/>
          <w:divBdr>
            <w:top w:val="none" w:sz="0" w:space="0" w:color="auto"/>
            <w:left w:val="none" w:sz="0" w:space="0" w:color="auto"/>
            <w:bottom w:val="none" w:sz="0" w:space="0" w:color="auto"/>
            <w:right w:val="none" w:sz="0" w:space="0" w:color="auto"/>
          </w:divBdr>
        </w:div>
        <w:div w:id="455225326">
          <w:marLeft w:val="0"/>
          <w:marRight w:val="0"/>
          <w:marTop w:val="0"/>
          <w:marBottom w:val="0"/>
          <w:divBdr>
            <w:top w:val="none" w:sz="0" w:space="0" w:color="auto"/>
            <w:left w:val="none" w:sz="0" w:space="0" w:color="auto"/>
            <w:bottom w:val="none" w:sz="0" w:space="0" w:color="auto"/>
            <w:right w:val="none" w:sz="0" w:space="0" w:color="auto"/>
          </w:divBdr>
        </w:div>
        <w:div w:id="593242906">
          <w:marLeft w:val="0"/>
          <w:marRight w:val="0"/>
          <w:marTop w:val="0"/>
          <w:marBottom w:val="0"/>
          <w:divBdr>
            <w:top w:val="none" w:sz="0" w:space="0" w:color="auto"/>
            <w:left w:val="none" w:sz="0" w:space="0" w:color="auto"/>
            <w:bottom w:val="none" w:sz="0" w:space="0" w:color="auto"/>
            <w:right w:val="none" w:sz="0" w:space="0" w:color="auto"/>
          </w:divBdr>
        </w:div>
        <w:div w:id="634339304">
          <w:marLeft w:val="0"/>
          <w:marRight w:val="0"/>
          <w:marTop w:val="0"/>
          <w:marBottom w:val="0"/>
          <w:divBdr>
            <w:top w:val="none" w:sz="0" w:space="0" w:color="auto"/>
            <w:left w:val="none" w:sz="0" w:space="0" w:color="auto"/>
            <w:bottom w:val="none" w:sz="0" w:space="0" w:color="auto"/>
            <w:right w:val="none" w:sz="0" w:space="0" w:color="auto"/>
          </w:divBdr>
        </w:div>
        <w:div w:id="955214020">
          <w:marLeft w:val="0"/>
          <w:marRight w:val="0"/>
          <w:marTop w:val="0"/>
          <w:marBottom w:val="0"/>
          <w:divBdr>
            <w:top w:val="none" w:sz="0" w:space="0" w:color="auto"/>
            <w:left w:val="none" w:sz="0" w:space="0" w:color="auto"/>
            <w:bottom w:val="none" w:sz="0" w:space="0" w:color="auto"/>
            <w:right w:val="none" w:sz="0" w:space="0" w:color="auto"/>
          </w:divBdr>
        </w:div>
        <w:div w:id="1092121928">
          <w:marLeft w:val="0"/>
          <w:marRight w:val="0"/>
          <w:marTop w:val="0"/>
          <w:marBottom w:val="0"/>
          <w:divBdr>
            <w:top w:val="none" w:sz="0" w:space="0" w:color="auto"/>
            <w:left w:val="none" w:sz="0" w:space="0" w:color="auto"/>
            <w:bottom w:val="none" w:sz="0" w:space="0" w:color="auto"/>
            <w:right w:val="none" w:sz="0" w:space="0" w:color="auto"/>
          </w:divBdr>
        </w:div>
        <w:div w:id="1161776095">
          <w:marLeft w:val="0"/>
          <w:marRight w:val="0"/>
          <w:marTop w:val="0"/>
          <w:marBottom w:val="0"/>
          <w:divBdr>
            <w:top w:val="none" w:sz="0" w:space="0" w:color="auto"/>
            <w:left w:val="none" w:sz="0" w:space="0" w:color="auto"/>
            <w:bottom w:val="none" w:sz="0" w:space="0" w:color="auto"/>
            <w:right w:val="none" w:sz="0" w:space="0" w:color="auto"/>
          </w:divBdr>
        </w:div>
        <w:div w:id="1563640810">
          <w:marLeft w:val="0"/>
          <w:marRight w:val="0"/>
          <w:marTop w:val="0"/>
          <w:marBottom w:val="0"/>
          <w:divBdr>
            <w:top w:val="none" w:sz="0" w:space="0" w:color="auto"/>
            <w:left w:val="none" w:sz="0" w:space="0" w:color="auto"/>
            <w:bottom w:val="none" w:sz="0" w:space="0" w:color="auto"/>
            <w:right w:val="none" w:sz="0" w:space="0" w:color="auto"/>
          </w:divBdr>
        </w:div>
        <w:div w:id="1765103934">
          <w:marLeft w:val="0"/>
          <w:marRight w:val="0"/>
          <w:marTop w:val="0"/>
          <w:marBottom w:val="0"/>
          <w:divBdr>
            <w:top w:val="none" w:sz="0" w:space="0" w:color="auto"/>
            <w:left w:val="none" w:sz="0" w:space="0" w:color="auto"/>
            <w:bottom w:val="none" w:sz="0" w:space="0" w:color="auto"/>
            <w:right w:val="none" w:sz="0" w:space="0" w:color="auto"/>
          </w:divBdr>
        </w:div>
        <w:div w:id="1937135593">
          <w:marLeft w:val="0"/>
          <w:marRight w:val="0"/>
          <w:marTop w:val="0"/>
          <w:marBottom w:val="0"/>
          <w:divBdr>
            <w:top w:val="none" w:sz="0" w:space="0" w:color="auto"/>
            <w:left w:val="none" w:sz="0" w:space="0" w:color="auto"/>
            <w:bottom w:val="none" w:sz="0" w:space="0" w:color="auto"/>
            <w:right w:val="none" w:sz="0" w:space="0" w:color="auto"/>
          </w:divBdr>
        </w:div>
      </w:divsChild>
    </w:div>
    <w:div w:id="1250772445">
      <w:bodyDiv w:val="1"/>
      <w:marLeft w:val="0"/>
      <w:marRight w:val="0"/>
      <w:marTop w:val="0"/>
      <w:marBottom w:val="0"/>
      <w:divBdr>
        <w:top w:val="none" w:sz="0" w:space="0" w:color="auto"/>
        <w:left w:val="none" w:sz="0" w:space="0" w:color="auto"/>
        <w:bottom w:val="none" w:sz="0" w:space="0" w:color="auto"/>
        <w:right w:val="none" w:sz="0" w:space="0" w:color="auto"/>
      </w:divBdr>
    </w:div>
    <w:div w:id="1285959562">
      <w:bodyDiv w:val="1"/>
      <w:marLeft w:val="0"/>
      <w:marRight w:val="0"/>
      <w:marTop w:val="0"/>
      <w:marBottom w:val="0"/>
      <w:divBdr>
        <w:top w:val="none" w:sz="0" w:space="0" w:color="auto"/>
        <w:left w:val="none" w:sz="0" w:space="0" w:color="auto"/>
        <w:bottom w:val="none" w:sz="0" w:space="0" w:color="auto"/>
        <w:right w:val="none" w:sz="0" w:space="0" w:color="auto"/>
      </w:divBdr>
    </w:div>
    <w:div w:id="1305505168">
      <w:bodyDiv w:val="1"/>
      <w:marLeft w:val="0"/>
      <w:marRight w:val="0"/>
      <w:marTop w:val="0"/>
      <w:marBottom w:val="0"/>
      <w:divBdr>
        <w:top w:val="none" w:sz="0" w:space="0" w:color="auto"/>
        <w:left w:val="none" w:sz="0" w:space="0" w:color="auto"/>
        <w:bottom w:val="none" w:sz="0" w:space="0" w:color="auto"/>
        <w:right w:val="none" w:sz="0" w:space="0" w:color="auto"/>
      </w:divBdr>
      <w:divsChild>
        <w:div w:id="709111993">
          <w:marLeft w:val="0"/>
          <w:marRight w:val="0"/>
          <w:marTop w:val="0"/>
          <w:marBottom w:val="0"/>
          <w:divBdr>
            <w:top w:val="none" w:sz="0" w:space="0" w:color="auto"/>
            <w:left w:val="none" w:sz="0" w:space="0" w:color="auto"/>
            <w:bottom w:val="none" w:sz="0" w:space="0" w:color="auto"/>
            <w:right w:val="none" w:sz="0" w:space="0" w:color="auto"/>
          </w:divBdr>
          <w:divsChild>
            <w:div w:id="12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3638">
      <w:bodyDiv w:val="1"/>
      <w:marLeft w:val="0"/>
      <w:marRight w:val="0"/>
      <w:marTop w:val="0"/>
      <w:marBottom w:val="0"/>
      <w:divBdr>
        <w:top w:val="none" w:sz="0" w:space="0" w:color="auto"/>
        <w:left w:val="none" w:sz="0" w:space="0" w:color="auto"/>
        <w:bottom w:val="none" w:sz="0" w:space="0" w:color="auto"/>
        <w:right w:val="none" w:sz="0" w:space="0" w:color="auto"/>
      </w:divBdr>
    </w:div>
    <w:div w:id="1339693245">
      <w:bodyDiv w:val="1"/>
      <w:marLeft w:val="0"/>
      <w:marRight w:val="0"/>
      <w:marTop w:val="0"/>
      <w:marBottom w:val="0"/>
      <w:divBdr>
        <w:top w:val="none" w:sz="0" w:space="0" w:color="auto"/>
        <w:left w:val="none" w:sz="0" w:space="0" w:color="auto"/>
        <w:bottom w:val="none" w:sz="0" w:space="0" w:color="auto"/>
        <w:right w:val="none" w:sz="0" w:space="0" w:color="auto"/>
      </w:divBdr>
      <w:divsChild>
        <w:div w:id="536813899">
          <w:marLeft w:val="0"/>
          <w:marRight w:val="0"/>
          <w:marTop w:val="0"/>
          <w:marBottom w:val="0"/>
          <w:divBdr>
            <w:top w:val="none" w:sz="0" w:space="0" w:color="auto"/>
            <w:left w:val="none" w:sz="0" w:space="0" w:color="auto"/>
            <w:bottom w:val="none" w:sz="0" w:space="0" w:color="auto"/>
            <w:right w:val="none" w:sz="0" w:space="0" w:color="auto"/>
          </w:divBdr>
          <w:divsChild>
            <w:div w:id="1435400593">
              <w:marLeft w:val="0"/>
              <w:marRight w:val="0"/>
              <w:marTop w:val="0"/>
              <w:marBottom w:val="0"/>
              <w:divBdr>
                <w:top w:val="none" w:sz="0" w:space="0" w:color="auto"/>
                <w:left w:val="none" w:sz="0" w:space="0" w:color="auto"/>
                <w:bottom w:val="none" w:sz="0" w:space="0" w:color="auto"/>
                <w:right w:val="none" w:sz="0" w:space="0" w:color="auto"/>
              </w:divBdr>
            </w:div>
            <w:div w:id="1741244942">
              <w:marLeft w:val="0"/>
              <w:marRight w:val="0"/>
              <w:marTop w:val="0"/>
              <w:marBottom w:val="0"/>
              <w:divBdr>
                <w:top w:val="none" w:sz="0" w:space="0" w:color="auto"/>
                <w:left w:val="none" w:sz="0" w:space="0" w:color="auto"/>
                <w:bottom w:val="none" w:sz="0" w:space="0" w:color="auto"/>
                <w:right w:val="none" w:sz="0" w:space="0" w:color="auto"/>
              </w:divBdr>
            </w:div>
            <w:div w:id="142746810">
              <w:marLeft w:val="0"/>
              <w:marRight w:val="0"/>
              <w:marTop w:val="0"/>
              <w:marBottom w:val="0"/>
              <w:divBdr>
                <w:top w:val="none" w:sz="0" w:space="0" w:color="auto"/>
                <w:left w:val="none" w:sz="0" w:space="0" w:color="auto"/>
                <w:bottom w:val="none" w:sz="0" w:space="0" w:color="auto"/>
                <w:right w:val="none" w:sz="0" w:space="0" w:color="auto"/>
              </w:divBdr>
            </w:div>
            <w:div w:id="248931481">
              <w:marLeft w:val="0"/>
              <w:marRight w:val="0"/>
              <w:marTop w:val="0"/>
              <w:marBottom w:val="0"/>
              <w:divBdr>
                <w:top w:val="none" w:sz="0" w:space="0" w:color="auto"/>
                <w:left w:val="none" w:sz="0" w:space="0" w:color="auto"/>
                <w:bottom w:val="none" w:sz="0" w:space="0" w:color="auto"/>
                <w:right w:val="none" w:sz="0" w:space="0" w:color="auto"/>
              </w:divBdr>
            </w:div>
            <w:div w:id="1578049183">
              <w:marLeft w:val="0"/>
              <w:marRight w:val="0"/>
              <w:marTop w:val="0"/>
              <w:marBottom w:val="0"/>
              <w:divBdr>
                <w:top w:val="none" w:sz="0" w:space="0" w:color="auto"/>
                <w:left w:val="none" w:sz="0" w:space="0" w:color="auto"/>
                <w:bottom w:val="none" w:sz="0" w:space="0" w:color="auto"/>
                <w:right w:val="none" w:sz="0" w:space="0" w:color="auto"/>
              </w:divBdr>
            </w:div>
            <w:div w:id="1354920717">
              <w:marLeft w:val="0"/>
              <w:marRight w:val="0"/>
              <w:marTop w:val="0"/>
              <w:marBottom w:val="0"/>
              <w:divBdr>
                <w:top w:val="none" w:sz="0" w:space="0" w:color="auto"/>
                <w:left w:val="none" w:sz="0" w:space="0" w:color="auto"/>
                <w:bottom w:val="none" w:sz="0" w:space="0" w:color="auto"/>
                <w:right w:val="none" w:sz="0" w:space="0" w:color="auto"/>
              </w:divBdr>
            </w:div>
            <w:div w:id="1527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24845">
      <w:bodyDiv w:val="1"/>
      <w:marLeft w:val="0"/>
      <w:marRight w:val="0"/>
      <w:marTop w:val="0"/>
      <w:marBottom w:val="0"/>
      <w:divBdr>
        <w:top w:val="none" w:sz="0" w:space="0" w:color="auto"/>
        <w:left w:val="none" w:sz="0" w:space="0" w:color="auto"/>
        <w:bottom w:val="none" w:sz="0" w:space="0" w:color="auto"/>
        <w:right w:val="none" w:sz="0" w:space="0" w:color="auto"/>
      </w:divBdr>
    </w:div>
    <w:div w:id="1444614328">
      <w:bodyDiv w:val="1"/>
      <w:marLeft w:val="0"/>
      <w:marRight w:val="0"/>
      <w:marTop w:val="0"/>
      <w:marBottom w:val="0"/>
      <w:divBdr>
        <w:top w:val="none" w:sz="0" w:space="0" w:color="auto"/>
        <w:left w:val="none" w:sz="0" w:space="0" w:color="auto"/>
        <w:bottom w:val="none" w:sz="0" w:space="0" w:color="auto"/>
        <w:right w:val="none" w:sz="0" w:space="0" w:color="auto"/>
      </w:divBdr>
    </w:div>
    <w:div w:id="1450012136">
      <w:bodyDiv w:val="1"/>
      <w:marLeft w:val="0"/>
      <w:marRight w:val="0"/>
      <w:marTop w:val="0"/>
      <w:marBottom w:val="0"/>
      <w:divBdr>
        <w:top w:val="none" w:sz="0" w:space="0" w:color="auto"/>
        <w:left w:val="none" w:sz="0" w:space="0" w:color="auto"/>
        <w:bottom w:val="none" w:sz="0" w:space="0" w:color="auto"/>
        <w:right w:val="none" w:sz="0" w:space="0" w:color="auto"/>
      </w:divBdr>
    </w:div>
    <w:div w:id="1451777355">
      <w:bodyDiv w:val="1"/>
      <w:marLeft w:val="0"/>
      <w:marRight w:val="0"/>
      <w:marTop w:val="0"/>
      <w:marBottom w:val="0"/>
      <w:divBdr>
        <w:top w:val="none" w:sz="0" w:space="0" w:color="auto"/>
        <w:left w:val="none" w:sz="0" w:space="0" w:color="auto"/>
        <w:bottom w:val="none" w:sz="0" w:space="0" w:color="auto"/>
        <w:right w:val="none" w:sz="0" w:space="0" w:color="auto"/>
      </w:divBdr>
    </w:div>
    <w:div w:id="1490900040">
      <w:bodyDiv w:val="1"/>
      <w:marLeft w:val="0"/>
      <w:marRight w:val="0"/>
      <w:marTop w:val="0"/>
      <w:marBottom w:val="0"/>
      <w:divBdr>
        <w:top w:val="none" w:sz="0" w:space="0" w:color="auto"/>
        <w:left w:val="none" w:sz="0" w:space="0" w:color="auto"/>
        <w:bottom w:val="none" w:sz="0" w:space="0" w:color="auto"/>
        <w:right w:val="none" w:sz="0" w:space="0" w:color="auto"/>
      </w:divBdr>
    </w:div>
    <w:div w:id="1493253404">
      <w:bodyDiv w:val="1"/>
      <w:marLeft w:val="0"/>
      <w:marRight w:val="0"/>
      <w:marTop w:val="0"/>
      <w:marBottom w:val="0"/>
      <w:divBdr>
        <w:top w:val="none" w:sz="0" w:space="0" w:color="auto"/>
        <w:left w:val="none" w:sz="0" w:space="0" w:color="auto"/>
        <w:bottom w:val="none" w:sz="0" w:space="0" w:color="auto"/>
        <w:right w:val="none" w:sz="0" w:space="0" w:color="auto"/>
      </w:divBdr>
    </w:div>
    <w:div w:id="1543976713">
      <w:bodyDiv w:val="1"/>
      <w:marLeft w:val="0"/>
      <w:marRight w:val="0"/>
      <w:marTop w:val="0"/>
      <w:marBottom w:val="0"/>
      <w:divBdr>
        <w:top w:val="none" w:sz="0" w:space="0" w:color="auto"/>
        <w:left w:val="none" w:sz="0" w:space="0" w:color="auto"/>
        <w:bottom w:val="none" w:sz="0" w:space="0" w:color="auto"/>
        <w:right w:val="none" w:sz="0" w:space="0" w:color="auto"/>
      </w:divBdr>
    </w:div>
    <w:div w:id="1581480892">
      <w:bodyDiv w:val="1"/>
      <w:marLeft w:val="0"/>
      <w:marRight w:val="0"/>
      <w:marTop w:val="0"/>
      <w:marBottom w:val="0"/>
      <w:divBdr>
        <w:top w:val="none" w:sz="0" w:space="0" w:color="auto"/>
        <w:left w:val="none" w:sz="0" w:space="0" w:color="auto"/>
        <w:bottom w:val="none" w:sz="0" w:space="0" w:color="auto"/>
        <w:right w:val="none" w:sz="0" w:space="0" w:color="auto"/>
      </w:divBdr>
    </w:div>
    <w:div w:id="1583098238">
      <w:bodyDiv w:val="1"/>
      <w:marLeft w:val="0"/>
      <w:marRight w:val="0"/>
      <w:marTop w:val="0"/>
      <w:marBottom w:val="0"/>
      <w:divBdr>
        <w:top w:val="none" w:sz="0" w:space="0" w:color="auto"/>
        <w:left w:val="none" w:sz="0" w:space="0" w:color="auto"/>
        <w:bottom w:val="none" w:sz="0" w:space="0" w:color="auto"/>
        <w:right w:val="none" w:sz="0" w:space="0" w:color="auto"/>
      </w:divBdr>
    </w:div>
    <w:div w:id="1584073834">
      <w:bodyDiv w:val="1"/>
      <w:marLeft w:val="0"/>
      <w:marRight w:val="0"/>
      <w:marTop w:val="0"/>
      <w:marBottom w:val="0"/>
      <w:divBdr>
        <w:top w:val="none" w:sz="0" w:space="0" w:color="auto"/>
        <w:left w:val="none" w:sz="0" w:space="0" w:color="auto"/>
        <w:bottom w:val="none" w:sz="0" w:space="0" w:color="auto"/>
        <w:right w:val="none" w:sz="0" w:space="0" w:color="auto"/>
      </w:divBdr>
    </w:div>
    <w:div w:id="1604263272">
      <w:bodyDiv w:val="1"/>
      <w:marLeft w:val="0"/>
      <w:marRight w:val="0"/>
      <w:marTop w:val="0"/>
      <w:marBottom w:val="0"/>
      <w:divBdr>
        <w:top w:val="none" w:sz="0" w:space="0" w:color="auto"/>
        <w:left w:val="none" w:sz="0" w:space="0" w:color="auto"/>
        <w:bottom w:val="none" w:sz="0" w:space="0" w:color="auto"/>
        <w:right w:val="none" w:sz="0" w:space="0" w:color="auto"/>
      </w:divBdr>
    </w:div>
    <w:div w:id="1609577240">
      <w:bodyDiv w:val="1"/>
      <w:marLeft w:val="0"/>
      <w:marRight w:val="0"/>
      <w:marTop w:val="0"/>
      <w:marBottom w:val="0"/>
      <w:divBdr>
        <w:top w:val="none" w:sz="0" w:space="0" w:color="auto"/>
        <w:left w:val="none" w:sz="0" w:space="0" w:color="auto"/>
        <w:bottom w:val="none" w:sz="0" w:space="0" w:color="auto"/>
        <w:right w:val="none" w:sz="0" w:space="0" w:color="auto"/>
      </w:divBdr>
    </w:div>
    <w:div w:id="1663925676">
      <w:bodyDiv w:val="1"/>
      <w:marLeft w:val="0"/>
      <w:marRight w:val="0"/>
      <w:marTop w:val="0"/>
      <w:marBottom w:val="0"/>
      <w:divBdr>
        <w:top w:val="none" w:sz="0" w:space="0" w:color="auto"/>
        <w:left w:val="none" w:sz="0" w:space="0" w:color="auto"/>
        <w:bottom w:val="none" w:sz="0" w:space="0" w:color="auto"/>
        <w:right w:val="none" w:sz="0" w:space="0" w:color="auto"/>
      </w:divBdr>
    </w:div>
    <w:div w:id="1670136599">
      <w:bodyDiv w:val="1"/>
      <w:marLeft w:val="0"/>
      <w:marRight w:val="0"/>
      <w:marTop w:val="0"/>
      <w:marBottom w:val="0"/>
      <w:divBdr>
        <w:top w:val="none" w:sz="0" w:space="0" w:color="auto"/>
        <w:left w:val="none" w:sz="0" w:space="0" w:color="auto"/>
        <w:bottom w:val="none" w:sz="0" w:space="0" w:color="auto"/>
        <w:right w:val="none" w:sz="0" w:space="0" w:color="auto"/>
      </w:divBdr>
    </w:div>
    <w:div w:id="1683387739">
      <w:bodyDiv w:val="1"/>
      <w:marLeft w:val="0"/>
      <w:marRight w:val="0"/>
      <w:marTop w:val="0"/>
      <w:marBottom w:val="0"/>
      <w:divBdr>
        <w:top w:val="none" w:sz="0" w:space="0" w:color="auto"/>
        <w:left w:val="none" w:sz="0" w:space="0" w:color="auto"/>
        <w:bottom w:val="none" w:sz="0" w:space="0" w:color="auto"/>
        <w:right w:val="none" w:sz="0" w:space="0" w:color="auto"/>
      </w:divBdr>
    </w:div>
    <w:div w:id="1692796646">
      <w:bodyDiv w:val="1"/>
      <w:marLeft w:val="0"/>
      <w:marRight w:val="0"/>
      <w:marTop w:val="0"/>
      <w:marBottom w:val="0"/>
      <w:divBdr>
        <w:top w:val="none" w:sz="0" w:space="0" w:color="auto"/>
        <w:left w:val="none" w:sz="0" w:space="0" w:color="auto"/>
        <w:bottom w:val="none" w:sz="0" w:space="0" w:color="auto"/>
        <w:right w:val="none" w:sz="0" w:space="0" w:color="auto"/>
      </w:divBdr>
    </w:div>
    <w:div w:id="1774397680">
      <w:bodyDiv w:val="1"/>
      <w:marLeft w:val="0"/>
      <w:marRight w:val="0"/>
      <w:marTop w:val="0"/>
      <w:marBottom w:val="0"/>
      <w:divBdr>
        <w:top w:val="none" w:sz="0" w:space="0" w:color="auto"/>
        <w:left w:val="none" w:sz="0" w:space="0" w:color="auto"/>
        <w:bottom w:val="none" w:sz="0" w:space="0" w:color="auto"/>
        <w:right w:val="none" w:sz="0" w:space="0" w:color="auto"/>
      </w:divBdr>
    </w:div>
    <w:div w:id="1803693806">
      <w:bodyDiv w:val="1"/>
      <w:marLeft w:val="0"/>
      <w:marRight w:val="0"/>
      <w:marTop w:val="0"/>
      <w:marBottom w:val="0"/>
      <w:divBdr>
        <w:top w:val="none" w:sz="0" w:space="0" w:color="auto"/>
        <w:left w:val="none" w:sz="0" w:space="0" w:color="auto"/>
        <w:bottom w:val="none" w:sz="0" w:space="0" w:color="auto"/>
        <w:right w:val="none" w:sz="0" w:space="0" w:color="auto"/>
      </w:divBdr>
    </w:div>
    <w:div w:id="1808358644">
      <w:bodyDiv w:val="1"/>
      <w:marLeft w:val="0"/>
      <w:marRight w:val="0"/>
      <w:marTop w:val="0"/>
      <w:marBottom w:val="0"/>
      <w:divBdr>
        <w:top w:val="none" w:sz="0" w:space="0" w:color="auto"/>
        <w:left w:val="none" w:sz="0" w:space="0" w:color="auto"/>
        <w:bottom w:val="none" w:sz="0" w:space="0" w:color="auto"/>
        <w:right w:val="none" w:sz="0" w:space="0" w:color="auto"/>
      </w:divBdr>
    </w:div>
    <w:div w:id="1833642501">
      <w:bodyDiv w:val="1"/>
      <w:marLeft w:val="0"/>
      <w:marRight w:val="0"/>
      <w:marTop w:val="0"/>
      <w:marBottom w:val="0"/>
      <w:divBdr>
        <w:top w:val="none" w:sz="0" w:space="0" w:color="auto"/>
        <w:left w:val="none" w:sz="0" w:space="0" w:color="auto"/>
        <w:bottom w:val="none" w:sz="0" w:space="0" w:color="auto"/>
        <w:right w:val="none" w:sz="0" w:space="0" w:color="auto"/>
      </w:divBdr>
    </w:div>
    <w:div w:id="1852068003">
      <w:bodyDiv w:val="1"/>
      <w:marLeft w:val="0"/>
      <w:marRight w:val="0"/>
      <w:marTop w:val="0"/>
      <w:marBottom w:val="0"/>
      <w:divBdr>
        <w:top w:val="none" w:sz="0" w:space="0" w:color="auto"/>
        <w:left w:val="none" w:sz="0" w:space="0" w:color="auto"/>
        <w:bottom w:val="none" w:sz="0" w:space="0" w:color="auto"/>
        <w:right w:val="none" w:sz="0" w:space="0" w:color="auto"/>
      </w:divBdr>
    </w:div>
    <w:div w:id="1852572642">
      <w:bodyDiv w:val="1"/>
      <w:marLeft w:val="0"/>
      <w:marRight w:val="0"/>
      <w:marTop w:val="0"/>
      <w:marBottom w:val="0"/>
      <w:divBdr>
        <w:top w:val="none" w:sz="0" w:space="0" w:color="auto"/>
        <w:left w:val="none" w:sz="0" w:space="0" w:color="auto"/>
        <w:bottom w:val="none" w:sz="0" w:space="0" w:color="auto"/>
        <w:right w:val="none" w:sz="0" w:space="0" w:color="auto"/>
      </w:divBdr>
    </w:div>
    <w:div w:id="1857037562">
      <w:bodyDiv w:val="1"/>
      <w:marLeft w:val="0"/>
      <w:marRight w:val="0"/>
      <w:marTop w:val="0"/>
      <w:marBottom w:val="0"/>
      <w:divBdr>
        <w:top w:val="none" w:sz="0" w:space="0" w:color="auto"/>
        <w:left w:val="none" w:sz="0" w:space="0" w:color="auto"/>
        <w:bottom w:val="none" w:sz="0" w:space="0" w:color="auto"/>
        <w:right w:val="none" w:sz="0" w:space="0" w:color="auto"/>
      </w:divBdr>
      <w:divsChild>
        <w:div w:id="1783841206">
          <w:marLeft w:val="0"/>
          <w:marRight w:val="0"/>
          <w:marTop w:val="0"/>
          <w:marBottom w:val="0"/>
          <w:divBdr>
            <w:top w:val="none" w:sz="0" w:space="0" w:color="auto"/>
            <w:left w:val="none" w:sz="0" w:space="0" w:color="auto"/>
            <w:bottom w:val="none" w:sz="0" w:space="0" w:color="auto"/>
            <w:right w:val="none" w:sz="0" w:space="0" w:color="auto"/>
          </w:divBdr>
          <w:divsChild>
            <w:div w:id="10938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5978">
      <w:bodyDiv w:val="1"/>
      <w:marLeft w:val="0"/>
      <w:marRight w:val="0"/>
      <w:marTop w:val="0"/>
      <w:marBottom w:val="0"/>
      <w:divBdr>
        <w:top w:val="none" w:sz="0" w:space="0" w:color="auto"/>
        <w:left w:val="none" w:sz="0" w:space="0" w:color="auto"/>
        <w:bottom w:val="none" w:sz="0" w:space="0" w:color="auto"/>
        <w:right w:val="none" w:sz="0" w:space="0" w:color="auto"/>
      </w:divBdr>
    </w:div>
    <w:div w:id="1892231614">
      <w:bodyDiv w:val="1"/>
      <w:marLeft w:val="0"/>
      <w:marRight w:val="0"/>
      <w:marTop w:val="0"/>
      <w:marBottom w:val="0"/>
      <w:divBdr>
        <w:top w:val="none" w:sz="0" w:space="0" w:color="auto"/>
        <w:left w:val="none" w:sz="0" w:space="0" w:color="auto"/>
        <w:bottom w:val="none" w:sz="0" w:space="0" w:color="auto"/>
        <w:right w:val="none" w:sz="0" w:space="0" w:color="auto"/>
      </w:divBdr>
    </w:div>
    <w:div w:id="1918592403">
      <w:bodyDiv w:val="1"/>
      <w:marLeft w:val="0"/>
      <w:marRight w:val="0"/>
      <w:marTop w:val="0"/>
      <w:marBottom w:val="0"/>
      <w:divBdr>
        <w:top w:val="none" w:sz="0" w:space="0" w:color="auto"/>
        <w:left w:val="none" w:sz="0" w:space="0" w:color="auto"/>
        <w:bottom w:val="none" w:sz="0" w:space="0" w:color="auto"/>
        <w:right w:val="none" w:sz="0" w:space="0" w:color="auto"/>
      </w:divBdr>
    </w:div>
    <w:div w:id="1929997712">
      <w:bodyDiv w:val="1"/>
      <w:marLeft w:val="0"/>
      <w:marRight w:val="0"/>
      <w:marTop w:val="0"/>
      <w:marBottom w:val="0"/>
      <w:divBdr>
        <w:top w:val="none" w:sz="0" w:space="0" w:color="auto"/>
        <w:left w:val="none" w:sz="0" w:space="0" w:color="auto"/>
        <w:bottom w:val="none" w:sz="0" w:space="0" w:color="auto"/>
        <w:right w:val="none" w:sz="0" w:space="0" w:color="auto"/>
      </w:divBdr>
    </w:div>
    <w:div w:id="1930655141">
      <w:bodyDiv w:val="1"/>
      <w:marLeft w:val="0"/>
      <w:marRight w:val="0"/>
      <w:marTop w:val="0"/>
      <w:marBottom w:val="0"/>
      <w:divBdr>
        <w:top w:val="none" w:sz="0" w:space="0" w:color="auto"/>
        <w:left w:val="none" w:sz="0" w:space="0" w:color="auto"/>
        <w:bottom w:val="none" w:sz="0" w:space="0" w:color="auto"/>
        <w:right w:val="none" w:sz="0" w:space="0" w:color="auto"/>
      </w:divBdr>
    </w:div>
    <w:div w:id="1932623094">
      <w:bodyDiv w:val="1"/>
      <w:marLeft w:val="0"/>
      <w:marRight w:val="0"/>
      <w:marTop w:val="0"/>
      <w:marBottom w:val="0"/>
      <w:divBdr>
        <w:top w:val="none" w:sz="0" w:space="0" w:color="auto"/>
        <w:left w:val="none" w:sz="0" w:space="0" w:color="auto"/>
        <w:bottom w:val="none" w:sz="0" w:space="0" w:color="auto"/>
        <w:right w:val="none" w:sz="0" w:space="0" w:color="auto"/>
      </w:divBdr>
    </w:div>
    <w:div w:id="1936327921">
      <w:bodyDiv w:val="1"/>
      <w:marLeft w:val="0"/>
      <w:marRight w:val="0"/>
      <w:marTop w:val="0"/>
      <w:marBottom w:val="0"/>
      <w:divBdr>
        <w:top w:val="none" w:sz="0" w:space="0" w:color="auto"/>
        <w:left w:val="none" w:sz="0" w:space="0" w:color="auto"/>
        <w:bottom w:val="none" w:sz="0" w:space="0" w:color="auto"/>
        <w:right w:val="none" w:sz="0" w:space="0" w:color="auto"/>
      </w:divBdr>
    </w:div>
    <w:div w:id="1965766882">
      <w:bodyDiv w:val="1"/>
      <w:marLeft w:val="0"/>
      <w:marRight w:val="0"/>
      <w:marTop w:val="0"/>
      <w:marBottom w:val="0"/>
      <w:divBdr>
        <w:top w:val="none" w:sz="0" w:space="0" w:color="auto"/>
        <w:left w:val="none" w:sz="0" w:space="0" w:color="auto"/>
        <w:bottom w:val="none" w:sz="0" w:space="0" w:color="auto"/>
        <w:right w:val="none" w:sz="0" w:space="0" w:color="auto"/>
      </w:divBdr>
    </w:div>
    <w:div w:id="2009558552">
      <w:bodyDiv w:val="1"/>
      <w:marLeft w:val="0"/>
      <w:marRight w:val="0"/>
      <w:marTop w:val="0"/>
      <w:marBottom w:val="0"/>
      <w:divBdr>
        <w:top w:val="none" w:sz="0" w:space="0" w:color="auto"/>
        <w:left w:val="none" w:sz="0" w:space="0" w:color="auto"/>
        <w:bottom w:val="none" w:sz="0" w:space="0" w:color="auto"/>
        <w:right w:val="none" w:sz="0" w:space="0" w:color="auto"/>
      </w:divBdr>
    </w:div>
    <w:div w:id="2030597251">
      <w:bodyDiv w:val="1"/>
      <w:marLeft w:val="0"/>
      <w:marRight w:val="0"/>
      <w:marTop w:val="0"/>
      <w:marBottom w:val="0"/>
      <w:divBdr>
        <w:top w:val="none" w:sz="0" w:space="0" w:color="auto"/>
        <w:left w:val="none" w:sz="0" w:space="0" w:color="auto"/>
        <w:bottom w:val="none" w:sz="0" w:space="0" w:color="auto"/>
        <w:right w:val="none" w:sz="0" w:space="0" w:color="auto"/>
      </w:divBdr>
    </w:div>
    <w:div w:id="2061201808">
      <w:bodyDiv w:val="1"/>
      <w:marLeft w:val="0"/>
      <w:marRight w:val="0"/>
      <w:marTop w:val="0"/>
      <w:marBottom w:val="0"/>
      <w:divBdr>
        <w:top w:val="none" w:sz="0" w:space="0" w:color="auto"/>
        <w:left w:val="none" w:sz="0" w:space="0" w:color="auto"/>
        <w:bottom w:val="none" w:sz="0" w:space="0" w:color="auto"/>
        <w:right w:val="none" w:sz="0" w:space="0" w:color="auto"/>
      </w:divBdr>
    </w:div>
    <w:div w:id="2074816162">
      <w:bodyDiv w:val="1"/>
      <w:marLeft w:val="0"/>
      <w:marRight w:val="0"/>
      <w:marTop w:val="0"/>
      <w:marBottom w:val="0"/>
      <w:divBdr>
        <w:top w:val="none" w:sz="0" w:space="0" w:color="auto"/>
        <w:left w:val="none" w:sz="0" w:space="0" w:color="auto"/>
        <w:bottom w:val="none" w:sz="0" w:space="0" w:color="auto"/>
        <w:right w:val="none" w:sz="0" w:space="0" w:color="auto"/>
      </w:divBdr>
    </w:div>
    <w:div w:id="2087604385">
      <w:bodyDiv w:val="1"/>
      <w:marLeft w:val="0"/>
      <w:marRight w:val="0"/>
      <w:marTop w:val="0"/>
      <w:marBottom w:val="0"/>
      <w:divBdr>
        <w:top w:val="none" w:sz="0" w:space="0" w:color="auto"/>
        <w:left w:val="none" w:sz="0" w:space="0" w:color="auto"/>
        <w:bottom w:val="none" w:sz="0" w:space="0" w:color="auto"/>
        <w:right w:val="none" w:sz="0" w:space="0" w:color="auto"/>
      </w:divBdr>
    </w:div>
    <w:div w:id="2093233845">
      <w:bodyDiv w:val="1"/>
      <w:marLeft w:val="0"/>
      <w:marRight w:val="0"/>
      <w:marTop w:val="0"/>
      <w:marBottom w:val="0"/>
      <w:divBdr>
        <w:top w:val="none" w:sz="0" w:space="0" w:color="auto"/>
        <w:left w:val="none" w:sz="0" w:space="0" w:color="auto"/>
        <w:bottom w:val="none" w:sz="0" w:space="0" w:color="auto"/>
        <w:right w:val="none" w:sz="0" w:space="0" w:color="auto"/>
      </w:divBdr>
    </w:div>
    <w:div w:id="2104300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image" Target="media/image6.png"/><Relationship Id="rId39" Type="http://schemas.openxmlformats.org/officeDocument/2006/relationships/image" Target="media/image19.png"/><Relationship Id="rId21" Type="http://schemas.microsoft.com/office/2018/08/relationships/commentsExtensible" Target="commentsExtensible.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4.xml"/><Relationship Id="rId50"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microsoft.com/office/2016/09/relationships/commentsIds" Target="commentsIds.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B5587A-41AD-A648-9FC5-5AE7F292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Pages>
  <Words>70751</Words>
  <Characters>403283</Characters>
  <Application>Microsoft Office Word</Application>
  <DocSecurity>0</DocSecurity>
  <Lines>3360</Lines>
  <Paragraphs>946</Paragraphs>
  <ScaleCrop>false</ScaleCrop>
  <HeadingPairs>
    <vt:vector size="2" baseType="variant">
      <vt:variant>
        <vt:lpstr>Title</vt:lpstr>
      </vt:variant>
      <vt:variant>
        <vt:i4>1</vt:i4>
      </vt:variant>
    </vt:vector>
  </HeadingPairs>
  <TitlesOfParts>
    <vt:vector size="1" baseType="lpstr">
      <vt:lpstr>本科毕业设计论文模板</vt:lpstr>
    </vt:vector>
  </TitlesOfParts>
  <Company>北京航空航天大学软件学院</Company>
  <LinksUpToDate>false</LinksUpToDate>
  <CharactersWithSpaces>473088</CharactersWithSpaces>
  <SharedDoc>false</SharedDoc>
  <HLinks>
    <vt:vector size="42" baseType="variant">
      <vt:variant>
        <vt:i4>1310771</vt:i4>
      </vt:variant>
      <vt:variant>
        <vt:i4>44</vt:i4>
      </vt:variant>
      <vt:variant>
        <vt:i4>0</vt:i4>
      </vt:variant>
      <vt:variant>
        <vt:i4>5</vt:i4>
      </vt:variant>
      <vt:variant>
        <vt:lpwstr/>
      </vt:variant>
      <vt:variant>
        <vt:lpwstr>_Toc40216735</vt:lpwstr>
      </vt:variant>
      <vt:variant>
        <vt:i4>1376307</vt:i4>
      </vt:variant>
      <vt:variant>
        <vt:i4>38</vt:i4>
      </vt:variant>
      <vt:variant>
        <vt:i4>0</vt:i4>
      </vt:variant>
      <vt:variant>
        <vt:i4>5</vt:i4>
      </vt:variant>
      <vt:variant>
        <vt:lpwstr/>
      </vt:variant>
      <vt:variant>
        <vt:lpwstr>_Toc40216734</vt:lpwstr>
      </vt:variant>
      <vt:variant>
        <vt:i4>1179699</vt:i4>
      </vt:variant>
      <vt:variant>
        <vt:i4>32</vt:i4>
      </vt:variant>
      <vt:variant>
        <vt:i4>0</vt:i4>
      </vt:variant>
      <vt:variant>
        <vt:i4>5</vt:i4>
      </vt:variant>
      <vt:variant>
        <vt:lpwstr/>
      </vt:variant>
      <vt:variant>
        <vt:lpwstr>_Toc40216733</vt:lpwstr>
      </vt:variant>
      <vt:variant>
        <vt:i4>1245235</vt:i4>
      </vt:variant>
      <vt:variant>
        <vt:i4>26</vt:i4>
      </vt:variant>
      <vt:variant>
        <vt:i4>0</vt:i4>
      </vt:variant>
      <vt:variant>
        <vt:i4>5</vt:i4>
      </vt:variant>
      <vt:variant>
        <vt:lpwstr/>
      </vt:variant>
      <vt:variant>
        <vt:lpwstr>_Toc40216732</vt:lpwstr>
      </vt:variant>
      <vt:variant>
        <vt:i4>1048627</vt:i4>
      </vt:variant>
      <vt:variant>
        <vt:i4>20</vt:i4>
      </vt:variant>
      <vt:variant>
        <vt:i4>0</vt:i4>
      </vt:variant>
      <vt:variant>
        <vt:i4>5</vt:i4>
      </vt:variant>
      <vt:variant>
        <vt:lpwstr/>
      </vt:variant>
      <vt:variant>
        <vt:lpwstr>_Toc40216731</vt:lpwstr>
      </vt:variant>
      <vt:variant>
        <vt:i4>1114163</vt:i4>
      </vt:variant>
      <vt:variant>
        <vt:i4>14</vt:i4>
      </vt:variant>
      <vt:variant>
        <vt:i4>0</vt:i4>
      </vt:variant>
      <vt:variant>
        <vt:i4>5</vt:i4>
      </vt:variant>
      <vt:variant>
        <vt:lpwstr/>
      </vt:variant>
      <vt:variant>
        <vt:lpwstr>_Toc40216730</vt:lpwstr>
      </vt:variant>
      <vt:variant>
        <vt:i4>1572914</vt:i4>
      </vt:variant>
      <vt:variant>
        <vt:i4>8</vt:i4>
      </vt:variant>
      <vt:variant>
        <vt:i4>0</vt:i4>
      </vt:variant>
      <vt:variant>
        <vt:i4>5</vt:i4>
      </vt:variant>
      <vt:variant>
        <vt:lpwstr/>
      </vt:variant>
      <vt:variant>
        <vt:lpwstr>_Toc40216729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本科毕业设计论文模板</dc:title>
  <dc:subject/>
  <dc:creator>王海泉 董春霞</dc:creator>
  <cp:keywords>本科毕业设计 论文 模板</cp:keywords>
  <dc:description/>
  <cp:lastModifiedBy>瀛 煜</cp:lastModifiedBy>
  <cp:revision>1233</cp:revision>
  <cp:lastPrinted>2020-10-19T11:34:00Z</cp:lastPrinted>
  <dcterms:created xsi:type="dcterms:W3CDTF">2022-03-21T10:50:00Z</dcterms:created>
  <dcterms:modified xsi:type="dcterms:W3CDTF">2022-04-09T08:34:00Z</dcterms:modified>
  <cp:category>模板</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id="AmqXgCCf"/&gt;&lt;style id="http://www.zotero.org/styles/china-national-standard-gb-t-7714-2005-numeric" hasBibliography="1" bibliographyStyleHasBeenSet="1"/&gt;&lt;prefs&gt;&lt;pref name="fieldType" value="Field"/</vt:lpwstr>
  </property>
  <property fmtid="{D5CDD505-2E9C-101B-9397-08002B2CF9AE}" pid="3" name="ZOTERO_PREF_2">
    <vt:lpwstr>&gt;&lt;pref name="delayCitationUpdates" value="true"/&gt;&lt;pref name="dontAskDelayCitationUpdates" value="true"/&gt;&lt;/prefs&gt;&lt;/data&gt;</vt:lpwstr>
  </property>
</Properties>
</file>